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F4DC36" w14:textId="41A8BA86" w:rsidR="00046E94" w:rsidRDefault="00046E94" w:rsidP="00ED6A8D">
      <w:pPr>
        <w:pStyle w:val="a3"/>
        <w:spacing w:line="22" w:lineRule="atLeast"/>
        <w:rPr>
          <w:rFonts w:asciiTheme="majorBidi" w:hAnsiTheme="majorBidi" w:cstheme="majorBidi"/>
          <w:b/>
          <w:bCs/>
          <w:sz w:val="48"/>
          <w:szCs w:val="48"/>
          <w:rtl/>
        </w:rPr>
      </w:pPr>
      <w:r>
        <w:rPr>
          <w:noProof/>
        </w:rPr>
        <w:drawing>
          <wp:inline distT="0" distB="0" distL="0" distR="0" wp14:anchorId="010877FB" wp14:editId="3CEF8EBB">
            <wp:extent cx="3620135" cy="969010"/>
            <wp:effectExtent l="0" t="0" r="0" b="254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3620135" cy="969010"/>
                    </a:xfrm>
                    <a:prstGeom prst="rect">
                      <a:avLst/>
                    </a:prstGeom>
                  </pic:spPr>
                </pic:pic>
              </a:graphicData>
            </a:graphic>
          </wp:inline>
        </w:drawing>
      </w:r>
    </w:p>
    <w:p w14:paraId="63D95895" w14:textId="52CD7C20" w:rsidR="007706AC" w:rsidRPr="00991702" w:rsidRDefault="007706AC" w:rsidP="00ED6A8D">
      <w:pPr>
        <w:pStyle w:val="a3"/>
        <w:spacing w:line="22" w:lineRule="atLeast"/>
        <w:rPr>
          <w:rFonts w:asciiTheme="majorBidi" w:hAnsiTheme="majorBidi" w:cstheme="majorBidi"/>
          <w:b/>
          <w:bCs/>
          <w:sz w:val="48"/>
          <w:szCs w:val="48"/>
        </w:rPr>
      </w:pPr>
      <w:r w:rsidRPr="00991702">
        <w:rPr>
          <w:rFonts w:asciiTheme="majorBidi" w:hAnsiTheme="majorBidi" w:cstheme="majorBidi"/>
          <w:b/>
          <w:bCs/>
          <w:sz w:val="48"/>
          <w:szCs w:val="48"/>
        </w:rPr>
        <w:t xml:space="preserve">Capstone Project Phase </w:t>
      </w:r>
      <w:r w:rsidR="00246D96">
        <w:rPr>
          <w:rFonts w:asciiTheme="majorBidi" w:hAnsiTheme="majorBidi" w:cstheme="majorBidi"/>
          <w:b/>
          <w:bCs/>
          <w:sz w:val="48"/>
          <w:szCs w:val="48"/>
        </w:rPr>
        <w:t>B</w:t>
      </w:r>
    </w:p>
    <w:p w14:paraId="36396AC1" w14:textId="77777777" w:rsidR="007706AC" w:rsidRDefault="007706AC" w:rsidP="00ED6A8D">
      <w:pPr>
        <w:pStyle w:val="a3"/>
        <w:spacing w:line="22" w:lineRule="atLeast"/>
        <w:rPr>
          <w:rFonts w:asciiTheme="majorBidi" w:hAnsiTheme="majorBidi" w:cstheme="majorBidi"/>
          <w:b/>
          <w:bCs/>
          <w:sz w:val="36"/>
          <w:szCs w:val="36"/>
        </w:rPr>
      </w:pPr>
    </w:p>
    <w:p w14:paraId="5182BF52" w14:textId="242839AD" w:rsidR="00A254B9" w:rsidRPr="0029273D" w:rsidRDefault="00D05180" w:rsidP="00ED6A8D">
      <w:pPr>
        <w:pStyle w:val="a3"/>
        <w:spacing w:line="22" w:lineRule="atLeast"/>
        <w:rPr>
          <w:rFonts w:asciiTheme="majorBidi" w:hAnsiTheme="majorBidi" w:cstheme="majorBidi"/>
          <w:b/>
          <w:bCs/>
        </w:rPr>
      </w:pPr>
      <w:r w:rsidRPr="00991702">
        <w:rPr>
          <w:rFonts w:asciiTheme="majorBidi" w:hAnsiTheme="majorBidi" w:cstheme="majorBidi"/>
          <w:b/>
          <w:bCs/>
          <w:sz w:val="36"/>
          <w:szCs w:val="36"/>
        </w:rPr>
        <w:t xml:space="preserve">Dynamic Real Time </w:t>
      </w:r>
      <w:r w:rsidR="007D20D4" w:rsidRPr="00991702">
        <w:rPr>
          <w:rFonts w:asciiTheme="majorBidi" w:hAnsiTheme="majorBidi" w:cstheme="majorBidi"/>
          <w:b/>
          <w:bCs/>
          <w:sz w:val="36"/>
          <w:szCs w:val="36"/>
        </w:rPr>
        <w:t xml:space="preserve">Target </w:t>
      </w:r>
      <w:r w:rsidRPr="00991702">
        <w:rPr>
          <w:rFonts w:asciiTheme="majorBidi" w:hAnsiTheme="majorBidi" w:cstheme="majorBidi"/>
          <w:b/>
          <w:bCs/>
          <w:sz w:val="36"/>
          <w:szCs w:val="36"/>
        </w:rPr>
        <w:t>Detection</w:t>
      </w:r>
      <w:r w:rsidR="007D20D4" w:rsidRPr="00991702">
        <w:rPr>
          <w:rFonts w:asciiTheme="majorBidi" w:hAnsiTheme="majorBidi" w:cstheme="majorBidi"/>
          <w:b/>
          <w:bCs/>
          <w:sz w:val="36"/>
          <w:szCs w:val="36"/>
        </w:rPr>
        <w:t xml:space="preserve"> and Liquidation</w:t>
      </w:r>
      <w:r w:rsidRPr="00991702">
        <w:rPr>
          <w:rFonts w:asciiTheme="majorBidi" w:hAnsiTheme="majorBidi" w:cstheme="majorBidi"/>
          <w:b/>
          <w:bCs/>
          <w:sz w:val="36"/>
          <w:szCs w:val="36"/>
        </w:rPr>
        <w:t xml:space="preserve"> with Drones</w:t>
      </w:r>
    </w:p>
    <w:p w14:paraId="72DCEA14" w14:textId="77777777" w:rsidR="005E424E" w:rsidRDefault="00A254B9" w:rsidP="00991702">
      <w:pPr>
        <w:pStyle w:val="a3"/>
        <w:spacing w:after="120" w:line="22" w:lineRule="atLeast"/>
        <w:rPr>
          <w:rFonts w:asciiTheme="majorBidi" w:hAnsiTheme="majorBidi" w:cstheme="majorBidi"/>
          <w:color w:val="000000" w:themeColor="text1"/>
          <w:sz w:val="24"/>
          <w:szCs w:val="24"/>
        </w:rPr>
      </w:pPr>
      <w:r w:rsidRPr="0029273D">
        <w:rPr>
          <w:rFonts w:asciiTheme="majorBidi" w:hAnsiTheme="majorBidi" w:cstheme="majorBidi"/>
          <w:color w:val="000000" w:themeColor="text1"/>
          <w:sz w:val="24"/>
          <w:szCs w:val="24"/>
        </w:rPr>
        <w:tab/>
      </w:r>
    </w:p>
    <w:p w14:paraId="2CBF189F" w14:textId="77777777" w:rsidR="005E424E" w:rsidRDefault="00046E94" w:rsidP="00991702">
      <w:pPr>
        <w:pStyle w:val="a3"/>
        <w:spacing w:after="120" w:line="22" w:lineRule="atLeast"/>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Project number:</w:t>
      </w:r>
      <w:r w:rsidRPr="00046E94">
        <w:t xml:space="preserve"> </w:t>
      </w:r>
      <w:r w:rsidRPr="00046E94">
        <w:rPr>
          <w:rFonts w:asciiTheme="majorBidi" w:hAnsiTheme="majorBidi" w:cstheme="majorBidi"/>
          <w:color w:val="000000" w:themeColor="text1"/>
          <w:sz w:val="24"/>
          <w:szCs w:val="24"/>
        </w:rPr>
        <w:t>21-2-D-17</w:t>
      </w:r>
      <w:r>
        <w:rPr>
          <w:rFonts w:asciiTheme="majorBidi" w:hAnsiTheme="majorBidi" w:cstheme="majorBidi"/>
          <w:color w:val="000000" w:themeColor="text1"/>
          <w:sz w:val="24"/>
          <w:szCs w:val="24"/>
        </w:rPr>
        <w:br/>
      </w:r>
    </w:p>
    <w:p w14:paraId="58137668" w14:textId="3A20623B" w:rsidR="00F43D8D" w:rsidRDefault="00046E94" w:rsidP="00991702">
      <w:pPr>
        <w:pStyle w:val="a3"/>
        <w:spacing w:after="120" w:line="22" w:lineRule="atLeast"/>
        <w:rPr>
          <w:rFonts w:asciiTheme="majorBidi" w:hAnsiTheme="majorBidi" w:cstheme="majorBidi"/>
          <w:color w:val="000000" w:themeColor="text1"/>
          <w:sz w:val="24"/>
          <w:szCs w:val="24"/>
        </w:rPr>
      </w:pPr>
      <w:r w:rsidRPr="0029273D">
        <w:rPr>
          <w:rFonts w:asciiTheme="majorBidi" w:hAnsiTheme="majorBidi" w:cstheme="majorBidi"/>
          <w:color w:val="000000" w:themeColor="text1"/>
          <w:sz w:val="24"/>
          <w:szCs w:val="24"/>
        </w:rPr>
        <w:t>Supervisor</w:t>
      </w:r>
      <w:r w:rsidR="00F43D8D">
        <w:rPr>
          <w:rFonts w:asciiTheme="majorBidi" w:hAnsiTheme="majorBidi" w:cstheme="majorBidi"/>
          <w:color w:val="000000" w:themeColor="text1"/>
          <w:sz w:val="24"/>
          <w:szCs w:val="24"/>
        </w:rPr>
        <w:t>s</w:t>
      </w:r>
      <w:r w:rsidRPr="0029273D">
        <w:rPr>
          <w:rFonts w:asciiTheme="majorBidi" w:hAnsiTheme="majorBidi" w:cstheme="majorBidi"/>
          <w:color w:val="000000" w:themeColor="text1"/>
          <w:sz w:val="24"/>
          <w:szCs w:val="24"/>
        </w:rPr>
        <w:t xml:space="preserve">: </w:t>
      </w:r>
    </w:p>
    <w:p w14:paraId="3EB44347" w14:textId="77777777" w:rsidR="00F43D8D" w:rsidRDefault="00046E94" w:rsidP="00991702">
      <w:pPr>
        <w:pStyle w:val="a3"/>
        <w:spacing w:after="120" w:line="22" w:lineRule="atLeast"/>
        <w:rPr>
          <w:rFonts w:asciiTheme="majorBidi" w:hAnsiTheme="majorBidi" w:cstheme="majorBidi"/>
          <w:color w:val="000000" w:themeColor="text1"/>
          <w:sz w:val="24"/>
          <w:szCs w:val="24"/>
        </w:rPr>
      </w:pPr>
      <w:r w:rsidRPr="0029273D">
        <w:rPr>
          <w:rFonts w:asciiTheme="majorBidi" w:hAnsiTheme="majorBidi" w:cstheme="majorBidi"/>
          <w:color w:val="000000" w:themeColor="text1"/>
          <w:sz w:val="24"/>
          <w:szCs w:val="24"/>
        </w:rPr>
        <w:t>Dr. Elena Ravve</w:t>
      </w:r>
    </w:p>
    <w:p w14:paraId="16F0F096" w14:textId="11FA1158" w:rsidR="00D05180" w:rsidRPr="0029273D" w:rsidRDefault="00F43D8D" w:rsidP="00991702">
      <w:pPr>
        <w:pStyle w:val="a3"/>
        <w:spacing w:after="120" w:line="22" w:lineRule="atLeast"/>
        <w:rPr>
          <w:rFonts w:asciiTheme="majorBidi" w:hAnsiTheme="majorBidi" w:cstheme="majorBidi"/>
          <w:color w:val="000000" w:themeColor="text1"/>
          <w:sz w:val="48"/>
          <w:szCs w:val="48"/>
        </w:rPr>
      </w:pPr>
      <w:r>
        <w:rPr>
          <w:rFonts w:asciiTheme="majorBidi" w:hAnsiTheme="majorBidi" w:cstheme="majorBidi"/>
          <w:color w:val="000000" w:themeColor="text1"/>
          <w:sz w:val="24"/>
          <w:szCs w:val="24"/>
        </w:rPr>
        <w:t>Dr. Dan Lemberg</w:t>
      </w:r>
      <w:r w:rsidR="00046E94" w:rsidRPr="0029273D">
        <w:rPr>
          <w:rFonts w:asciiTheme="majorBidi" w:hAnsiTheme="majorBidi" w:cstheme="majorBidi"/>
          <w:color w:val="000000" w:themeColor="text1"/>
          <w:sz w:val="24"/>
          <w:szCs w:val="24"/>
        </w:rPr>
        <w:t xml:space="preserve"> </w:t>
      </w:r>
    </w:p>
    <w:p w14:paraId="07653C71" w14:textId="77777777" w:rsidR="005E424E" w:rsidRDefault="005E424E" w:rsidP="00ED6A8D">
      <w:pPr>
        <w:pStyle w:val="a3"/>
        <w:tabs>
          <w:tab w:val="left" w:pos="2214"/>
        </w:tabs>
        <w:spacing w:after="120" w:line="22" w:lineRule="atLeast"/>
        <w:rPr>
          <w:rFonts w:asciiTheme="majorBidi" w:hAnsiTheme="majorBidi" w:cstheme="majorBidi"/>
          <w:color w:val="000000" w:themeColor="text1"/>
          <w:sz w:val="24"/>
          <w:szCs w:val="24"/>
        </w:rPr>
      </w:pPr>
    </w:p>
    <w:p w14:paraId="1E4E1938" w14:textId="72C32E4C" w:rsidR="00A254B9" w:rsidRPr="0029273D" w:rsidRDefault="007D20D4" w:rsidP="00ED6A8D">
      <w:pPr>
        <w:pStyle w:val="a3"/>
        <w:tabs>
          <w:tab w:val="left" w:pos="2214"/>
        </w:tabs>
        <w:spacing w:after="120" w:line="22" w:lineRule="atLeast"/>
        <w:rPr>
          <w:rFonts w:asciiTheme="majorBidi" w:hAnsiTheme="majorBidi" w:cstheme="majorBidi"/>
          <w:color w:val="000000" w:themeColor="text1"/>
          <w:sz w:val="24"/>
          <w:szCs w:val="24"/>
        </w:rPr>
      </w:pPr>
      <w:r w:rsidRPr="0029273D">
        <w:rPr>
          <w:rFonts w:asciiTheme="majorBidi" w:hAnsiTheme="majorBidi" w:cstheme="majorBidi"/>
          <w:color w:val="000000" w:themeColor="text1"/>
          <w:sz w:val="24"/>
          <w:szCs w:val="24"/>
        </w:rPr>
        <w:t>Alon Barenboim 206008179</w:t>
      </w:r>
      <w:r w:rsidR="00791FB1">
        <w:rPr>
          <w:rFonts w:asciiTheme="majorBidi" w:hAnsiTheme="majorBidi" w:cstheme="majorBidi"/>
          <w:color w:val="000000" w:themeColor="text1"/>
          <w:sz w:val="24"/>
          <w:szCs w:val="24"/>
        </w:rPr>
        <w:t xml:space="preserve"> </w:t>
      </w:r>
      <w:r w:rsidR="002D2DA9" w:rsidRPr="002D2DA9">
        <w:rPr>
          <w:rFonts w:asciiTheme="majorBidi" w:hAnsiTheme="majorBidi" w:cstheme="majorBidi"/>
          <w:color w:val="000000" w:themeColor="text1"/>
          <w:sz w:val="24"/>
          <w:szCs w:val="24"/>
        </w:rPr>
        <w:t>Alon.Barenboim@e.braude.ac.il</w:t>
      </w:r>
      <w:r w:rsidR="00046E94">
        <w:rPr>
          <w:rFonts w:asciiTheme="majorBidi" w:hAnsiTheme="majorBidi" w:cstheme="majorBidi"/>
          <w:color w:val="000000" w:themeColor="text1"/>
          <w:sz w:val="24"/>
          <w:szCs w:val="24"/>
        </w:rPr>
        <w:br/>
      </w:r>
      <w:r w:rsidRPr="0029273D">
        <w:rPr>
          <w:rFonts w:asciiTheme="majorBidi" w:hAnsiTheme="majorBidi" w:cstheme="majorBidi"/>
          <w:color w:val="000000" w:themeColor="text1"/>
          <w:sz w:val="24"/>
          <w:szCs w:val="24"/>
        </w:rPr>
        <w:t xml:space="preserve"> Alexey Smirnov 324618107</w:t>
      </w:r>
      <w:r w:rsidR="00046E94">
        <w:rPr>
          <w:rFonts w:asciiTheme="majorBidi" w:hAnsiTheme="majorBidi" w:cstheme="majorBidi"/>
          <w:color w:val="000000" w:themeColor="text1"/>
          <w:sz w:val="24"/>
          <w:szCs w:val="24"/>
        </w:rPr>
        <w:t xml:space="preserve"> </w:t>
      </w:r>
      <w:r w:rsidR="002D2DA9">
        <w:rPr>
          <w:rFonts w:asciiTheme="majorBidi" w:hAnsiTheme="majorBidi" w:cstheme="majorBidi"/>
          <w:color w:val="000000" w:themeColor="text1"/>
          <w:sz w:val="24"/>
          <w:szCs w:val="24"/>
        </w:rPr>
        <w:t>Alexey.Smirnov</w:t>
      </w:r>
      <w:r w:rsidR="002D2DA9" w:rsidRPr="002D2DA9">
        <w:rPr>
          <w:rFonts w:asciiTheme="majorBidi" w:hAnsiTheme="majorBidi" w:cstheme="majorBidi"/>
          <w:color w:val="000000" w:themeColor="text1"/>
          <w:sz w:val="24"/>
          <w:szCs w:val="24"/>
        </w:rPr>
        <w:t>@e.braude.ac.il</w:t>
      </w:r>
    </w:p>
    <w:p w14:paraId="51CC67B5" w14:textId="77777777" w:rsidR="005E424E" w:rsidRDefault="005E424E" w:rsidP="000E6CC3">
      <w:pPr>
        <w:spacing w:line="22" w:lineRule="atLeast"/>
        <w:ind w:right="332" w:firstLine="0"/>
        <w:jc w:val="both"/>
        <w:rPr>
          <w:rFonts w:cstheme="majorBidi"/>
          <w:b/>
          <w:bCs/>
          <w:sz w:val="20"/>
          <w:szCs w:val="20"/>
        </w:rPr>
      </w:pPr>
    </w:p>
    <w:p w14:paraId="21BC8D20" w14:textId="70FC714C" w:rsidR="00DE3138" w:rsidRPr="0029273D" w:rsidRDefault="001155FF" w:rsidP="000E6CC3">
      <w:pPr>
        <w:spacing w:line="22" w:lineRule="atLeast"/>
        <w:ind w:right="332" w:firstLine="0"/>
        <w:jc w:val="both"/>
        <w:rPr>
          <w:rFonts w:cstheme="majorBidi"/>
          <w:i/>
          <w:iCs/>
          <w:sz w:val="20"/>
          <w:szCs w:val="20"/>
        </w:rPr>
      </w:pPr>
      <w:r w:rsidRPr="0029273D">
        <w:rPr>
          <w:rFonts w:cstheme="majorBidi"/>
          <w:b/>
          <w:bCs/>
          <w:sz w:val="20"/>
          <w:szCs w:val="20"/>
        </w:rPr>
        <w:t>Abstract</w:t>
      </w:r>
      <w:r w:rsidRPr="0029273D">
        <w:rPr>
          <w:rFonts w:cstheme="majorBidi"/>
          <w:b/>
          <w:bCs/>
          <w:i/>
          <w:iCs/>
          <w:sz w:val="20"/>
          <w:szCs w:val="20"/>
        </w:rPr>
        <w:t xml:space="preserve">. </w:t>
      </w:r>
      <w:r w:rsidR="007D20D4" w:rsidRPr="0029273D">
        <w:rPr>
          <w:rFonts w:cstheme="majorBidi"/>
          <w:i/>
          <w:iCs/>
          <w:sz w:val="20"/>
          <w:szCs w:val="20"/>
        </w:rPr>
        <w:t xml:space="preserve">The modern warfare has changed rapidly over the last few decades, with the expanding usage of </w:t>
      </w:r>
      <w:r w:rsidR="0061548D" w:rsidRPr="0029273D">
        <w:rPr>
          <w:rFonts w:cstheme="majorBidi"/>
          <w:i/>
          <w:iCs/>
          <w:sz w:val="20"/>
          <w:szCs w:val="20"/>
        </w:rPr>
        <w:t>UAV</w:t>
      </w:r>
      <w:r w:rsidR="002F5808" w:rsidRPr="0029273D">
        <w:rPr>
          <w:rFonts w:cstheme="majorBidi"/>
          <w:i/>
          <w:iCs/>
          <w:sz w:val="20"/>
          <w:szCs w:val="20"/>
        </w:rPr>
        <w:t xml:space="preserve"> (Unmanned </w:t>
      </w:r>
      <w:r w:rsidR="007128BA" w:rsidRPr="0029273D">
        <w:rPr>
          <w:rFonts w:cstheme="majorBidi"/>
          <w:i/>
          <w:iCs/>
          <w:sz w:val="20"/>
          <w:szCs w:val="20"/>
        </w:rPr>
        <w:t>A</w:t>
      </w:r>
      <w:r w:rsidR="002F5808" w:rsidRPr="0029273D">
        <w:rPr>
          <w:rFonts w:cstheme="majorBidi"/>
          <w:i/>
          <w:iCs/>
          <w:sz w:val="20"/>
          <w:szCs w:val="20"/>
        </w:rPr>
        <w:t xml:space="preserve">erial </w:t>
      </w:r>
      <w:r w:rsidR="007128BA" w:rsidRPr="0029273D">
        <w:rPr>
          <w:rFonts w:cstheme="majorBidi"/>
          <w:i/>
          <w:iCs/>
          <w:sz w:val="20"/>
          <w:szCs w:val="20"/>
        </w:rPr>
        <w:t>V</w:t>
      </w:r>
      <w:r w:rsidR="002F5808" w:rsidRPr="0029273D">
        <w:rPr>
          <w:rFonts w:cstheme="majorBidi"/>
          <w:i/>
          <w:iCs/>
          <w:sz w:val="20"/>
          <w:szCs w:val="20"/>
        </w:rPr>
        <w:t>ehicle)</w:t>
      </w:r>
      <w:r w:rsidR="0061548D" w:rsidRPr="0029273D">
        <w:rPr>
          <w:rFonts w:cstheme="majorBidi"/>
          <w:i/>
          <w:iCs/>
          <w:sz w:val="20"/>
          <w:szCs w:val="20"/>
        </w:rPr>
        <w:t xml:space="preserve">'s and drones instead of conventional manned military planes for various situations. This is </w:t>
      </w:r>
      <w:r w:rsidR="00D676E0" w:rsidRPr="0029273D">
        <w:rPr>
          <w:rFonts w:cstheme="majorBidi"/>
          <w:i/>
          <w:iCs/>
          <w:sz w:val="20"/>
          <w:szCs w:val="20"/>
        </w:rPr>
        <w:t xml:space="preserve">the </w:t>
      </w:r>
      <w:r w:rsidR="00532ED1" w:rsidRPr="0029273D">
        <w:rPr>
          <w:rFonts w:cstheme="majorBidi"/>
          <w:i/>
          <w:iCs/>
          <w:sz w:val="20"/>
          <w:szCs w:val="20"/>
        </w:rPr>
        <w:t>seventh</w:t>
      </w:r>
      <w:r w:rsidR="00D676E0" w:rsidRPr="0029273D">
        <w:rPr>
          <w:rFonts w:cstheme="majorBidi"/>
          <w:i/>
          <w:iCs/>
          <w:sz w:val="20"/>
          <w:szCs w:val="20"/>
        </w:rPr>
        <w:t xml:space="preserve"> project in a series of capstone projects</w:t>
      </w:r>
      <w:r w:rsidR="00DE3138" w:rsidRPr="0029273D">
        <w:rPr>
          <w:rFonts w:cstheme="majorBidi"/>
          <w:i/>
          <w:iCs/>
          <w:sz w:val="20"/>
          <w:szCs w:val="20"/>
        </w:rPr>
        <w:t xml:space="preserve">. In the previous projects, the students </w:t>
      </w:r>
      <w:r w:rsidR="000E6CC3" w:rsidRPr="0029273D">
        <w:rPr>
          <w:rFonts w:cstheme="majorBidi"/>
          <w:i/>
          <w:iCs/>
          <w:sz w:val="20"/>
          <w:szCs w:val="20"/>
        </w:rPr>
        <w:t xml:space="preserve">tried </w:t>
      </w:r>
      <w:r w:rsidR="00DE3138" w:rsidRPr="0029273D">
        <w:rPr>
          <w:rFonts w:cstheme="majorBidi"/>
          <w:i/>
          <w:iCs/>
          <w:sz w:val="20"/>
          <w:szCs w:val="20"/>
        </w:rPr>
        <w:t xml:space="preserve">to achieve POC (Proof </w:t>
      </w:r>
      <w:proofErr w:type="gramStart"/>
      <w:r w:rsidR="00DE3138" w:rsidRPr="0029273D">
        <w:rPr>
          <w:rFonts w:cstheme="majorBidi"/>
          <w:i/>
          <w:iCs/>
          <w:sz w:val="20"/>
          <w:szCs w:val="20"/>
        </w:rPr>
        <w:t>Of</w:t>
      </w:r>
      <w:proofErr w:type="gramEnd"/>
      <w:r w:rsidR="00DE3138" w:rsidRPr="0029273D">
        <w:rPr>
          <w:rFonts w:cstheme="majorBidi"/>
          <w:i/>
          <w:iCs/>
          <w:sz w:val="20"/>
          <w:szCs w:val="20"/>
        </w:rPr>
        <w:t xml:space="preserve"> Concept) in </w:t>
      </w:r>
      <w:r w:rsidR="00532ED1" w:rsidRPr="0029273D">
        <w:rPr>
          <w:rFonts w:cstheme="majorBidi"/>
          <w:i/>
          <w:iCs/>
          <w:sz w:val="20"/>
          <w:szCs w:val="20"/>
        </w:rPr>
        <w:t>Camouflaged and Aerostats object detection using Machine Learning algorithms in a static images or short videos.</w:t>
      </w:r>
      <w:r w:rsidR="00332D10" w:rsidRPr="0029273D">
        <w:rPr>
          <w:rFonts w:cstheme="majorBidi"/>
          <w:i/>
          <w:iCs/>
          <w:sz w:val="20"/>
          <w:szCs w:val="20"/>
        </w:rPr>
        <w:t xml:space="preserve"> Two other teams are in their second phase of their projects:  </w:t>
      </w:r>
      <w:r w:rsidR="00DE3138" w:rsidRPr="0029273D">
        <w:rPr>
          <w:rFonts w:cstheme="majorBidi"/>
          <w:i/>
          <w:iCs/>
          <w:sz w:val="20"/>
          <w:szCs w:val="20"/>
        </w:rPr>
        <w:t xml:space="preserve">1) Real Time Camouflage Detection with Drones (Mohamed </w:t>
      </w:r>
      <w:proofErr w:type="spellStart"/>
      <w:r w:rsidR="00DE3138" w:rsidRPr="0029273D">
        <w:rPr>
          <w:rFonts w:cstheme="majorBidi"/>
          <w:i/>
          <w:iCs/>
          <w:sz w:val="20"/>
          <w:szCs w:val="20"/>
        </w:rPr>
        <w:t>Aboraya</w:t>
      </w:r>
      <w:proofErr w:type="spellEnd"/>
      <w:r w:rsidR="00DE3138" w:rsidRPr="0029273D">
        <w:rPr>
          <w:rFonts w:cstheme="majorBidi"/>
          <w:i/>
          <w:iCs/>
          <w:sz w:val="20"/>
          <w:szCs w:val="20"/>
        </w:rPr>
        <w:t xml:space="preserve">, </w:t>
      </w:r>
      <w:proofErr w:type="spellStart"/>
      <w:r w:rsidR="00DE3138" w:rsidRPr="0029273D">
        <w:rPr>
          <w:rFonts w:cstheme="majorBidi"/>
          <w:i/>
          <w:iCs/>
          <w:sz w:val="20"/>
          <w:szCs w:val="20"/>
        </w:rPr>
        <w:t>Razie</w:t>
      </w:r>
      <w:proofErr w:type="spellEnd"/>
      <w:r w:rsidR="00DE3138" w:rsidRPr="0029273D">
        <w:rPr>
          <w:rFonts w:cstheme="majorBidi"/>
          <w:i/>
          <w:iCs/>
          <w:sz w:val="20"/>
          <w:szCs w:val="20"/>
        </w:rPr>
        <w:t xml:space="preserve"> Fadool), 2) Real Time Detection of Aerostats with Drones (Fatina Sirhan, Shifaa Salih), 3) Real Time Target Liquidation with Drones (</w:t>
      </w:r>
      <w:proofErr w:type="spellStart"/>
      <w:r w:rsidR="00DE3138" w:rsidRPr="0029273D">
        <w:rPr>
          <w:rFonts w:cstheme="majorBidi"/>
          <w:i/>
          <w:iCs/>
          <w:sz w:val="20"/>
          <w:szCs w:val="20"/>
        </w:rPr>
        <w:t>Soaad</w:t>
      </w:r>
      <w:proofErr w:type="spellEnd"/>
      <w:r w:rsidR="00DE3138" w:rsidRPr="0029273D">
        <w:rPr>
          <w:rFonts w:cstheme="majorBidi"/>
          <w:i/>
          <w:iCs/>
          <w:sz w:val="20"/>
          <w:szCs w:val="20"/>
        </w:rPr>
        <w:t xml:space="preserve"> Amer, Omar </w:t>
      </w:r>
      <w:proofErr w:type="spellStart"/>
      <w:r w:rsidR="00DE3138" w:rsidRPr="0029273D">
        <w:rPr>
          <w:rFonts w:cstheme="majorBidi"/>
          <w:i/>
          <w:iCs/>
          <w:sz w:val="20"/>
          <w:szCs w:val="20"/>
        </w:rPr>
        <w:t>Hallomi</w:t>
      </w:r>
      <w:proofErr w:type="spellEnd"/>
      <w:r w:rsidR="00DE3138" w:rsidRPr="0029273D">
        <w:rPr>
          <w:rFonts w:cstheme="majorBidi"/>
          <w:i/>
          <w:iCs/>
          <w:sz w:val="20"/>
          <w:szCs w:val="20"/>
        </w:rPr>
        <w:t>)</w:t>
      </w:r>
      <w:r w:rsidR="000E6CC3" w:rsidRPr="0029273D">
        <w:rPr>
          <w:rFonts w:cstheme="majorBidi"/>
          <w:i/>
          <w:iCs/>
          <w:sz w:val="20"/>
          <w:szCs w:val="20"/>
        </w:rPr>
        <w:t xml:space="preserve">. </w:t>
      </w:r>
      <w:r w:rsidR="00332D10" w:rsidRPr="0029273D">
        <w:rPr>
          <w:rFonts w:cstheme="majorBidi"/>
          <w:i/>
          <w:iCs/>
          <w:sz w:val="20"/>
          <w:szCs w:val="20"/>
        </w:rPr>
        <w:t xml:space="preserve"> </w:t>
      </w:r>
      <w:r w:rsidR="00DE3138" w:rsidRPr="0029273D">
        <w:rPr>
          <w:rFonts w:cstheme="majorBidi"/>
          <w:i/>
          <w:iCs/>
          <w:sz w:val="20"/>
          <w:szCs w:val="20"/>
        </w:rPr>
        <w:t xml:space="preserve">In </w:t>
      </w:r>
      <w:r w:rsidR="00332D10" w:rsidRPr="0029273D">
        <w:rPr>
          <w:rFonts w:cstheme="majorBidi"/>
          <w:i/>
          <w:iCs/>
          <w:sz w:val="20"/>
          <w:szCs w:val="20"/>
        </w:rPr>
        <w:t>our</w:t>
      </w:r>
      <w:r w:rsidR="00DE3138" w:rsidRPr="0029273D">
        <w:rPr>
          <w:rFonts w:cstheme="majorBidi"/>
          <w:i/>
          <w:iCs/>
          <w:sz w:val="20"/>
          <w:szCs w:val="20"/>
        </w:rPr>
        <w:t xml:space="preserve"> project</w:t>
      </w:r>
      <w:r w:rsidR="00332D10" w:rsidRPr="0029273D">
        <w:rPr>
          <w:rFonts w:cstheme="majorBidi"/>
          <w:i/>
          <w:iCs/>
          <w:sz w:val="20"/>
          <w:szCs w:val="20"/>
        </w:rPr>
        <w:t>,</w:t>
      </w:r>
      <w:r w:rsidR="00DE3138" w:rsidRPr="0029273D">
        <w:rPr>
          <w:rFonts w:cstheme="majorBidi"/>
          <w:i/>
          <w:iCs/>
          <w:sz w:val="20"/>
          <w:szCs w:val="20"/>
        </w:rPr>
        <w:t xml:space="preserve"> we</w:t>
      </w:r>
      <w:r w:rsidR="00B267E0" w:rsidRPr="00613C05">
        <w:rPr>
          <w:rFonts w:cstheme="majorBidi"/>
          <w:i/>
          <w:iCs/>
          <w:sz w:val="20"/>
          <w:szCs w:val="20"/>
        </w:rPr>
        <w:t xml:space="preserve"> </w:t>
      </w:r>
      <w:r w:rsidR="00B267E0">
        <w:rPr>
          <w:rFonts w:cstheme="majorBidi"/>
          <w:i/>
          <w:iCs/>
          <w:sz w:val="20"/>
          <w:szCs w:val="20"/>
        </w:rPr>
        <w:t xml:space="preserve">tried </w:t>
      </w:r>
      <w:r w:rsidR="0060643D">
        <w:rPr>
          <w:rFonts w:cstheme="majorBidi"/>
          <w:i/>
          <w:iCs/>
          <w:sz w:val="20"/>
          <w:szCs w:val="20"/>
        </w:rPr>
        <w:t>to</w:t>
      </w:r>
      <w:r w:rsidR="0060643D" w:rsidRPr="0029273D">
        <w:rPr>
          <w:rFonts w:cstheme="majorBidi"/>
          <w:i/>
          <w:iCs/>
          <w:sz w:val="20"/>
          <w:szCs w:val="20"/>
        </w:rPr>
        <w:t xml:space="preserve"> integrate</w:t>
      </w:r>
      <w:r w:rsidR="00DE3138" w:rsidRPr="0029273D">
        <w:rPr>
          <w:rFonts w:cstheme="majorBidi"/>
          <w:i/>
          <w:iCs/>
          <w:sz w:val="20"/>
          <w:szCs w:val="20"/>
        </w:rPr>
        <w:t xml:space="preserve"> all the previous</w:t>
      </w:r>
      <w:r w:rsidR="00332D10" w:rsidRPr="0029273D">
        <w:rPr>
          <w:rFonts w:cstheme="majorBidi"/>
          <w:i/>
          <w:iCs/>
          <w:sz w:val="20"/>
          <w:szCs w:val="20"/>
        </w:rPr>
        <w:t xml:space="preserve"> and new</w:t>
      </w:r>
      <w:r w:rsidR="00DE3138" w:rsidRPr="0029273D">
        <w:rPr>
          <w:rFonts w:cstheme="majorBidi"/>
          <w:i/>
          <w:iCs/>
          <w:sz w:val="20"/>
          <w:szCs w:val="20"/>
        </w:rPr>
        <w:t xml:space="preserve"> products</w:t>
      </w:r>
      <w:r w:rsidR="00332D10" w:rsidRPr="0029273D">
        <w:rPr>
          <w:rFonts w:cstheme="majorBidi"/>
          <w:i/>
          <w:iCs/>
          <w:sz w:val="20"/>
          <w:szCs w:val="20"/>
        </w:rPr>
        <w:t xml:space="preserve"> of all the teams</w:t>
      </w:r>
      <w:r w:rsidR="00DE3138" w:rsidRPr="0029273D">
        <w:rPr>
          <w:rFonts w:cstheme="majorBidi"/>
          <w:i/>
          <w:iCs/>
          <w:sz w:val="20"/>
          <w:szCs w:val="20"/>
        </w:rPr>
        <w:t xml:space="preserve"> into a complete system, installed on a drone, that </w:t>
      </w:r>
      <w:r w:rsidR="000E6CC3" w:rsidRPr="0029273D">
        <w:rPr>
          <w:rFonts w:cstheme="majorBidi"/>
          <w:i/>
          <w:iCs/>
          <w:sz w:val="20"/>
          <w:szCs w:val="20"/>
        </w:rPr>
        <w:t xml:space="preserve">should be </w:t>
      </w:r>
      <w:r w:rsidR="00DE3138" w:rsidRPr="0029273D">
        <w:rPr>
          <w:rFonts w:cstheme="majorBidi"/>
          <w:i/>
          <w:iCs/>
          <w:sz w:val="20"/>
          <w:szCs w:val="20"/>
        </w:rPr>
        <w:t xml:space="preserve">capable to detect and notify about aerostats and camouflaged targets in the field, </w:t>
      </w:r>
      <w:r w:rsidR="00985054" w:rsidRPr="0029273D">
        <w:rPr>
          <w:rFonts w:cstheme="majorBidi"/>
          <w:i/>
          <w:iCs/>
          <w:sz w:val="20"/>
          <w:szCs w:val="20"/>
        </w:rPr>
        <w:t>as well as liquidate them using a high powered laser beam.</w:t>
      </w:r>
    </w:p>
    <w:p w14:paraId="06DB5E57" w14:textId="284D3ADF" w:rsidR="008427EF" w:rsidRPr="0029273D" w:rsidRDefault="008427EF" w:rsidP="000E6CC3">
      <w:pPr>
        <w:spacing w:line="22" w:lineRule="atLeast"/>
        <w:ind w:right="332"/>
        <w:jc w:val="both"/>
        <w:rPr>
          <w:rFonts w:cstheme="majorBidi"/>
        </w:rPr>
      </w:pPr>
    </w:p>
    <w:p w14:paraId="1D1CE8CD" w14:textId="77777777" w:rsidR="00592C09" w:rsidRPr="0029273D" w:rsidRDefault="001A34EA" w:rsidP="00ED6A8D">
      <w:pPr>
        <w:spacing w:line="22" w:lineRule="atLeast"/>
        <w:ind w:right="332"/>
        <w:jc w:val="both"/>
        <w:rPr>
          <w:rFonts w:eastAsia="Times New Roman" w:cstheme="majorBidi"/>
          <w:i/>
          <w:iCs/>
          <w:color w:val="000000"/>
          <w:sz w:val="20"/>
          <w:szCs w:val="20"/>
        </w:rPr>
      </w:pPr>
      <w:r w:rsidRPr="0029273D">
        <w:rPr>
          <w:rFonts w:eastAsia="Times New Roman" w:cstheme="majorBidi"/>
          <w:b/>
          <w:bCs/>
          <w:i/>
          <w:iCs/>
          <w:color w:val="000000"/>
          <w:sz w:val="20"/>
          <w:szCs w:val="20"/>
        </w:rPr>
        <w:t>Keywords:</w:t>
      </w:r>
      <w:r w:rsidRPr="0029273D">
        <w:rPr>
          <w:rFonts w:cstheme="majorBidi"/>
          <w:b/>
          <w:bCs/>
          <w:i/>
          <w:iCs/>
          <w:sz w:val="20"/>
          <w:szCs w:val="20"/>
          <w:rtl/>
        </w:rPr>
        <w:t xml:space="preserve"> </w:t>
      </w:r>
      <w:r w:rsidRPr="0029273D">
        <w:rPr>
          <w:rFonts w:eastAsia="Times New Roman" w:cstheme="majorBidi"/>
          <w:i/>
          <w:iCs/>
          <w:color w:val="000000"/>
          <w:sz w:val="20"/>
          <w:szCs w:val="20"/>
        </w:rPr>
        <w:t xml:space="preserve">camouflage, camouflage detection, clustering, </w:t>
      </w:r>
      <w:proofErr w:type="spellStart"/>
      <w:r w:rsidRPr="0029273D">
        <w:rPr>
          <w:rFonts w:eastAsia="Times New Roman" w:cstheme="majorBidi"/>
          <w:i/>
          <w:iCs/>
          <w:color w:val="000000"/>
          <w:sz w:val="20"/>
          <w:szCs w:val="20"/>
        </w:rPr>
        <w:t>sklearn</w:t>
      </w:r>
      <w:proofErr w:type="spellEnd"/>
      <w:r w:rsidRPr="0029273D">
        <w:rPr>
          <w:rFonts w:eastAsia="Times New Roman" w:cstheme="majorBidi"/>
          <w:i/>
          <w:iCs/>
          <w:color w:val="000000"/>
          <w:sz w:val="20"/>
          <w:szCs w:val="20"/>
        </w:rPr>
        <w:t xml:space="preserve"> SVM, </w:t>
      </w:r>
      <w:proofErr w:type="spellStart"/>
      <w:r w:rsidRPr="0029273D">
        <w:rPr>
          <w:rFonts w:eastAsia="Times New Roman" w:cstheme="majorBidi"/>
          <w:i/>
          <w:iCs/>
          <w:color w:val="000000"/>
          <w:sz w:val="20"/>
          <w:szCs w:val="20"/>
        </w:rPr>
        <w:t>Haralick</w:t>
      </w:r>
      <w:proofErr w:type="spellEnd"/>
      <w:r w:rsidRPr="0029273D">
        <w:rPr>
          <w:rFonts w:eastAsia="Times New Roman" w:cstheme="majorBidi"/>
          <w:i/>
          <w:iCs/>
          <w:color w:val="000000"/>
          <w:sz w:val="20"/>
          <w:szCs w:val="20"/>
        </w:rPr>
        <w:t xml:space="preserve"> features, sub-images (window).</w:t>
      </w:r>
      <w:r w:rsidRPr="0029273D" w:rsidDel="00904A4F">
        <w:rPr>
          <w:rFonts w:eastAsia="Times New Roman" w:cstheme="majorBidi"/>
          <w:i/>
          <w:iCs/>
          <w:color w:val="000000"/>
          <w:sz w:val="20"/>
          <w:szCs w:val="20"/>
        </w:rPr>
        <w:t xml:space="preserve"> </w:t>
      </w:r>
    </w:p>
    <w:p w14:paraId="0D1DDC45" w14:textId="2EC74023" w:rsidR="004E0FAC" w:rsidRPr="0029273D" w:rsidRDefault="00592C09" w:rsidP="00032D08">
      <w:pPr>
        <w:pStyle w:val="a4"/>
        <w:numPr>
          <w:ilvl w:val="0"/>
          <w:numId w:val="1"/>
        </w:numPr>
        <w:rPr>
          <w:rFonts w:asciiTheme="majorBidi" w:hAnsiTheme="majorBidi" w:cstheme="majorBidi"/>
          <w:b/>
          <w:bCs/>
          <w:sz w:val="24"/>
          <w:szCs w:val="24"/>
        </w:rPr>
      </w:pPr>
      <w:r w:rsidRPr="0029273D">
        <w:rPr>
          <w:rFonts w:asciiTheme="majorBidi" w:hAnsiTheme="majorBidi" w:cstheme="majorBidi"/>
          <w:b/>
          <w:bCs/>
          <w:sz w:val="24"/>
          <w:szCs w:val="24"/>
        </w:rPr>
        <w:t>INTRODUCTION</w:t>
      </w:r>
      <w:r w:rsidR="004C5087" w:rsidRPr="0029273D">
        <w:rPr>
          <w:rFonts w:asciiTheme="majorBidi" w:hAnsiTheme="majorBidi" w:cstheme="majorBidi"/>
          <w:b/>
          <w:bCs/>
          <w:sz w:val="24"/>
          <w:szCs w:val="24"/>
        </w:rPr>
        <w:t xml:space="preserve"> </w:t>
      </w:r>
    </w:p>
    <w:p w14:paraId="5C97649C" w14:textId="77777777" w:rsidR="004E0FAC" w:rsidRPr="0029273D" w:rsidRDefault="004E0FAC" w:rsidP="00476720">
      <w:pPr>
        <w:pStyle w:val="a4"/>
        <w:spacing w:line="22" w:lineRule="atLeast"/>
        <w:ind w:left="360" w:right="332"/>
        <w:jc w:val="both"/>
        <w:rPr>
          <w:rFonts w:asciiTheme="majorBidi" w:eastAsia="Times New Roman" w:hAnsiTheme="majorBidi" w:cstheme="majorBidi"/>
          <w:b/>
          <w:bCs/>
          <w:color w:val="000000"/>
          <w:sz w:val="24"/>
          <w:szCs w:val="24"/>
        </w:rPr>
      </w:pPr>
    </w:p>
    <w:p w14:paraId="53DC7341" w14:textId="2CF43B55" w:rsidR="004E0FAC" w:rsidRPr="0029273D" w:rsidRDefault="004E0FAC" w:rsidP="00032D08">
      <w:pPr>
        <w:pStyle w:val="10"/>
        <w:numPr>
          <w:ilvl w:val="1"/>
          <w:numId w:val="1"/>
        </w:numPr>
        <w:spacing w:line="22" w:lineRule="atLeast"/>
        <w:rPr>
          <w:b/>
          <w:bCs/>
          <w:color w:val="auto"/>
          <w:szCs w:val="22"/>
        </w:rPr>
      </w:pPr>
      <w:r w:rsidRPr="0029273D">
        <w:rPr>
          <w:b/>
          <w:bCs/>
          <w:color w:val="auto"/>
          <w:szCs w:val="22"/>
        </w:rPr>
        <w:t xml:space="preserve">Organization Of </w:t>
      </w:r>
      <w:proofErr w:type="gramStart"/>
      <w:r w:rsidRPr="0029273D">
        <w:rPr>
          <w:b/>
          <w:bCs/>
          <w:color w:val="auto"/>
          <w:szCs w:val="22"/>
        </w:rPr>
        <w:t>The</w:t>
      </w:r>
      <w:proofErr w:type="gramEnd"/>
      <w:r w:rsidRPr="0029273D">
        <w:rPr>
          <w:b/>
          <w:bCs/>
          <w:color w:val="auto"/>
          <w:szCs w:val="22"/>
        </w:rPr>
        <w:t xml:space="preserve"> Paper</w:t>
      </w:r>
    </w:p>
    <w:p w14:paraId="39C6731E" w14:textId="4D9808D3" w:rsidR="001166C0" w:rsidRPr="0029273D" w:rsidRDefault="004C5087" w:rsidP="005247EC">
      <w:pPr>
        <w:pStyle w:val="a4"/>
        <w:spacing w:line="22" w:lineRule="atLeast"/>
        <w:ind w:left="360" w:right="332" w:firstLine="0"/>
        <w:jc w:val="both"/>
        <w:rPr>
          <w:rFonts w:eastAsia="Times New Roman" w:cstheme="majorBidi"/>
          <w:i/>
          <w:iCs/>
          <w:color w:val="000000"/>
          <w:sz w:val="20"/>
          <w:szCs w:val="20"/>
        </w:rPr>
      </w:pPr>
      <w:r w:rsidRPr="0029273D">
        <w:rPr>
          <w:rFonts w:asciiTheme="majorBidi" w:eastAsia="Times New Roman" w:hAnsiTheme="majorBidi" w:cstheme="majorBidi"/>
          <w:b/>
          <w:bCs/>
          <w:color w:val="000000"/>
          <w:sz w:val="24"/>
          <w:szCs w:val="24"/>
        </w:rPr>
        <w:t xml:space="preserve">    </w:t>
      </w:r>
      <w:r w:rsidRPr="0029273D">
        <w:rPr>
          <w:rFonts w:asciiTheme="majorBidi" w:eastAsia="Times New Roman" w:hAnsiTheme="majorBidi" w:cstheme="majorBidi"/>
          <w:b/>
          <w:bCs/>
          <w:color w:val="000000"/>
        </w:rPr>
        <w:t xml:space="preserve"> </w:t>
      </w:r>
      <w:r w:rsidRPr="0029273D">
        <w:rPr>
          <w:rFonts w:asciiTheme="majorBidi" w:eastAsia="Times New Roman" w:hAnsiTheme="majorBidi" w:cstheme="majorBidi"/>
          <w:b/>
          <w:bCs/>
          <w:color w:val="000000"/>
          <w:sz w:val="24"/>
          <w:szCs w:val="24"/>
        </w:rPr>
        <w:t xml:space="preserve">            </w:t>
      </w:r>
      <w:r w:rsidR="003042F4" w:rsidRPr="0029273D">
        <w:rPr>
          <w:rFonts w:asciiTheme="majorBidi" w:eastAsia="Times New Roman" w:hAnsiTheme="majorBidi" w:cstheme="majorBidi"/>
          <w:b/>
          <w:bCs/>
          <w:color w:val="000000"/>
        </w:rPr>
        <w:t xml:space="preserve">            </w:t>
      </w:r>
      <w:r w:rsidR="0013037A" w:rsidRPr="0029273D">
        <w:rPr>
          <w:rFonts w:asciiTheme="majorBidi" w:eastAsia="Times New Roman" w:hAnsiTheme="majorBidi" w:cstheme="majorBidi"/>
          <w:b/>
          <w:bCs/>
          <w:color w:val="000000"/>
        </w:rPr>
        <w:t xml:space="preserve">       </w:t>
      </w:r>
      <w:r w:rsidR="001166C0" w:rsidRPr="0029273D">
        <w:rPr>
          <w:rFonts w:asciiTheme="majorBidi" w:eastAsia="Times New Roman" w:hAnsiTheme="majorBidi" w:cstheme="majorBidi"/>
          <w:color w:val="000000"/>
          <w:sz w:val="24"/>
          <w:szCs w:val="24"/>
        </w:rPr>
        <w:t xml:space="preserve">   </w:t>
      </w:r>
    </w:p>
    <w:p w14:paraId="05082751" w14:textId="627DB882" w:rsidR="003042F4" w:rsidRPr="0029273D" w:rsidRDefault="003042F4" w:rsidP="00032D08">
      <w:pPr>
        <w:pStyle w:val="10"/>
        <w:numPr>
          <w:ilvl w:val="1"/>
          <w:numId w:val="1"/>
        </w:numPr>
        <w:spacing w:line="22" w:lineRule="atLeast"/>
        <w:jc w:val="both"/>
        <w:rPr>
          <w:b/>
          <w:bCs/>
          <w:color w:val="auto"/>
          <w:szCs w:val="22"/>
        </w:rPr>
      </w:pPr>
      <w:r w:rsidRPr="0029273D">
        <w:rPr>
          <w:b/>
          <w:bCs/>
          <w:color w:val="auto"/>
          <w:szCs w:val="22"/>
        </w:rPr>
        <w:t>What Was Done In The Previous Projects?</w:t>
      </w:r>
    </w:p>
    <w:p w14:paraId="5306535B" w14:textId="550909CA" w:rsidR="00066768" w:rsidRPr="0029273D" w:rsidRDefault="00985054" w:rsidP="005247EC">
      <w:pPr>
        <w:spacing w:line="22" w:lineRule="atLeast"/>
        <w:ind w:right="332"/>
        <w:jc w:val="both"/>
        <w:rPr>
          <w:rFonts w:cstheme="majorBidi"/>
        </w:rPr>
      </w:pPr>
      <w:r w:rsidRPr="0029273D">
        <w:rPr>
          <w:rFonts w:cstheme="majorBidi"/>
        </w:rPr>
        <w:t>In the previous project, different topics were tackled:</w:t>
      </w:r>
    </w:p>
    <w:p w14:paraId="56C97814" w14:textId="539B1FD5" w:rsidR="00EE6588" w:rsidRPr="0029273D" w:rsidRDefault="00276D87" w:rsidP="006B0948">
      <w:pPr>
        <w:pStyle w:val="a4"/>
        <w:numPr>
          <w:ilvl w:val="0"/>
          <w:numId w:val="68"/>
        </w:numPr>
        <w:spacing w:line="22" w:lineRule="atLeast"/>
        <w:ind w:right="332"/>
        <w:jc w:val="both"/>
        <w:rPr>
          <w:rFonts w:asciiTheme="majorBidi" w:hAnsiTheme="majorBidi" w:cstheme="majorBidi"/>
        </w:rPr>
      </w:pPr>
      <w:r w:rsidRPr="0029273D">
        <w:rPr>
          <w:rFonts w:asciiTheme="majorBidi" w:hAnsiTheme="majorBidi" w:cstheme="majorBidi"/>
        </w:rPr>
        <w:t>The first project was made by</w:t>
      </w:r>
      <w:r w:rsidR="00EE6588" w:rsidRPr="0029273D">
        <w:rPr>
          <w:rFonts w:asciiTheme="majorBidi" w:hAnsiTheme="majorBidi" w:cstheme="majorBidi"/>
        </w:rPr>
        <w:t xml:space="preserve"> Rani Halabi and Samir </w:t>
      </w:r>
      <w:proofErr w:type="spellStart"/>
      <w:r w:rsidR="00EE6588" w:rsidRPr="0029273D">
        <w:rPr>
          <w:rFonts w:asciiTheme="majorBidi" w:hAnsiTheme="majorBidi" w:cstheme="majorBidi"/>
        </w:rPr>
        <w:t>Kinaan</w:t>
      </w:r>
      <w:proofErr w:type="spellEnd"/>
      <w:r w:rsidR="006B0948" w:rsidRPr="0029273D">
        <w:rPr>
          <w:rFonts w:asciiTheme="majorBidi" w:hAnsiTheme="majorBidi" w:cstheme="majorBidi"/>
        </w:rPr>
        <w:t xml:space="preserve"> in 2019</w:t>
      </w:r>
      <w:r w:rsidRPr="0029273D">
        <w:rPr>
          <w:rFonts w:asciiTheme="majorBidi" w:hAnsiTheme="majorBidi" w:cstheme="majorBidi"/>
        </w:rPr>
        <w:t>. T</w:t>
      </w:r>
      <w:r w:rsidR="00EE6588" w:rsidRPr="0029273D">
        <w:rPr>
          <w:rFonts w:asciiTheme="majorBidi" w:hAnsiTheme="majorBidi" w:cstheme="majorBidi"/>
        </w:rPr>
        <w:t>he students implemented an algorithm that successfully identified camouflaged objects in a static image</w:t>
      </w:r>
      <w:r w:rsidRPr="0029273D">
        <w:rPr>
          <w:rFonts w:asciiTheme="majorBidi" w:hAnsiTheme="majorBidi" w:cstheme="majorBidi"/>
        </w:rPr>
        <w:t xml:space="preserve"> using linear SVM</w:t>
      </w:r>
      <w:r w:rsidR="00976DFE" w:rsidRPr="0029273D">
        <w:rPr>
          <w:rFonts w:asciiTheme="majorBidi" w:hAnsiTheme="majorBidi" w:cstheme="majorBidi"/>
        </w:rPr>
        <w:t xml:space="preserve"> </w:t>
      </w:r>
      <w:r w:rsidR="002F5808" w:rsidRPr="0029273D">
        <w:rPr>
          <w:rFonts w:asciiTheme="majorBidi" w:hAnsiTheme="majorBidi" w:cstheme="majorBidi"/>
        </w:rPr>
        <w:t>(Support Vector Machine)</w:t>
      </w:r>
      <w:r w:rsidRPr="0029273D">
        <w:rPr>
          <w:rFonts w:asciiTheme="majorBidi" w:hAnsiTheme="majorBidi" w:cstheme="majorBidi"/>
        </w:rPr>
        <w:t xml:space="preserve"> method and </w:t>
      </w:r>
      <w:proofErr w:type="spellStart"/>
      <w:r w:rsidRPr="0029273D">
        <w:rPr>
          <w:rFonts w:asciiTheme="majorBidi" w:hAnsiTheme="majorBidi" w:cstheme="majorBidi"/>
        </w:rPr>
        <w:t>Haralick</w:t>
      </w:r>
      <w:proofErr w:type="spellEnd"/>
      <w:r w:rsidRPr="0029273D">
        <w:rPr>
          <w:rFonts w:asciiTheme="majorBidi" w:hAnsiTheme="majorBidi" w:cstheme="majorBidi"/>
        </w:rPr>
        <w:t xml:space="preserve"> algorithm.</w:t>
      </w:r>
    </w:p>
    <w:p w14:paraId="3EAFC0EE" w14:textId="3396333C" w:rsidR="00276D87" w:rsidRPr="0029273D" w:rsidRDefault="00276D87" w:rsidP="00276D87">
      <w:pPr>
        <w:pStyle w:val="a4"/>
        <w:numPr>
          <w:ilvl w:val="0"/>
          <w:numId w:val="68"/>
        </w:numPr>
        <w:spacing w:line="22" w:lineRule="atLeast"/>
        <w:ind w:right="332"/>
        <w:jc w:val="both"/>
        <w:rPr>
          <w:rFonts w:asciiTheme="majorBidi" w:hAnsiTheme="majorBidi" w:cstheme="majorBidi"/>
        </w:rPr>
      </w:pPr>
      <w:r w:rsidRPr="0029273D">
        <w:rPr>
          <w:rFonts w:asciiTheme="majorBidi" w:hAnsiTheme="majorBidi" w:cstheme="majorBidi"/>
        </w:rPr>
        <w:lastRenderedPageBreak/>
        <w:t xml:space="preserve">The second project in this series was of Eden </w:t>
      </w:r>
      <w:proofErr w:type="spellStart"/>
      <w:r w:rsidRPr="0029273D">
        <w:rPr>
          <w:rFonts w:asciiTheme="majorBidi" w:hAnsiTheme="majorBidi" w:cstheme="majorBidi"/>
        </w:rPr>
        <w:t>Kisliankov</w:t>
      </w:r>
      <w:proofErr w:type="spellEnd"/>
      <w:r w:rsidRPr="0029273D">
        <w:rPr>
          <w:rFonts w:asciiTheme="majorBidi" w:hAnsiTheme="majorBidi" w:cstheme="majorBidi"/>
        </w:rPr>
        <w:t xml:space="preserve"> and Nael Halabi. They tried to implement a real time dynamic camouflaged objects detection algorithm using python.</w:t>
      </w:r>
      <w:r w:rsidRPr="0029273D">
        <w:rPr>
          <w:rFonts w:asciiTheme="majorBidi" w:hAnsiTheme="majorBidi" w:cstheme="majorBidi"/>
        </w:rPr>
        <w:br/>
      </w:r>
      <w:r w:rsidR="005A5605" w:rsidRPr="0029273D">
        <w:rPr>
          <w:rFonts w:asciiTheme="majorBidi" w:hAnsiTheme="majorBidi" w:cstheme="majorBidi"/>
        </w:rPr>
        <w:t>Their implementation improved the processing time of one image from 17 seconds to 1.8 seconds, which is a significant improvement, but not enough for real time stream processing.</w:t>
      </w:r>
    </w:p>
    <w:p w14:paraId="17D107FA" w14:textId="77777777" w:rsidR="0071580F" w:rsidRPr="0029273D" w:rsidRDefault="005A5605" w:rsidP="0071580F">
      <w:pPr>
        <w:pStyle w:val="a4"/>
        <w:numPr>
          <w:ilvl w:val="0"/>
          <w:numId w:val="68"/>
        </w:numPr>
        <w:spacing w:line="22" w:lineRule="atLeast"/>
        <w:ind w:right="332"/>
        <w:jc w:val="both"/>
        <w:rPr>
          <w:rFonts w:asciiTheme="majorBidi" w:hAnsiTheme="majorBidi" w:cstheme="majorBidi"/>
        </w:rPr>
      </w:pPr>
      <w:r w:rsidRPr="0029273D">
        <w:rPr>
          <w:rFonts w:asciiTheme="majorBidi" w:hAnsiTheme="majorBidi" w:cstheme="majorBidi"/>
        </w:rPr>
        <w:t xml:space="preserve">Dor Dahan and Hai Sidi were the </w:t>
      </w:r>
      <w:r w:rsidR="0071580F" w:rsidRPr="0029273D">
        <w:rPr>
          <w:rFonts w:asciiTheme="majorBidi" w:hAnsiTheme="majorBidi" w:cstheme="majorBidi"/>
        </w:rPr>
        <w:t>third team to continue the project. They created a database that contains big number of camouflaged objects in images, and trained the machine for successful SVM classification.</w:t>
      </w:r>
    </w:p>
    <w:p w14:paraId="4746264F" w14:textId="3077635A" w:rsidR="0071580F" w:rsidRPr="0029273D" w:rsidRDefault="0071580F" w:rsidP="00C6100B">
      <w:pPr>
        <w:pStyle w:val="a4"/>
        <w:numPr>
          <w:ilvl w:val="0"/>
          <w:numId w:val="68"/>
        </w:numPr>
        <w:spacing w:line="22" w:lineRule="atLeast"/>
        <w:ind w:right="332"/>
        <w:jc w:val="both"/>
        <w:rPr>
          <w:rFonts w:asciiTheme="majorBidi" w:hAnsiTheme="majorBidi" w:cstheme="majorBidi"/>
        </w:rPr>
      </w:pPr>
      <w:r w:rsidRPr="0029273D">
        <w:rPr>
          <w:rFonts w:asciiTheme="majorBidi" w:hAnsiTheme="majorBidi" w:cstheme="majorBidi"/>
        </w:rPr>
        <w:t xml:space="preserve">In </w:t>
      </w:r>
      <w:proofErr w:type="spellStart"/>
      <w:r w:rsidRPr="0029273D">
        <w:rPr>
          <w:rFonts w:asciiTheme="majorBidi" w:hAnsiTheme="majorBidi" w:cstheme="majorBidi"/>
        </w:rPr>
        <w:t>Soaad</w:t>
      </w:r>
      <w:proofErr w:type="spellEnd"/>
      <w:r w:rsidRPr="0029273D">
        <w:rPr>
          <w:rFonts w:asciiTheme="majorBidi" w:hAnsiTheme="majorBidi" w:cstheme="majorBidi"/>
        </w:rPr>
        <w:t xml:space="preserve"> Amer's and Omar </w:t>
      </w:r>
      <w:proofErr w:type="spellStart"/>
      <w:r w:rsidRPr="0029273D">
        <w:rPr>
          <w:rFonts w:asciiTheme="majorBidi" w:hAnsiTheme="majorBidi" w:cstheme="majorBidi"/>
        </w:rPr>
        <w:t>Hallomi's</w:t>
      </w:r>
      <w:proofErr w:type="spellEnd"/>
      <w:r w:rsidRPr="0029273D">
        <w:rPr>
          <w:rFonts w:asciiTheme="majorBidi" w:hAnsiTheme="majorBidi" w:cstheme="majorBidi"/>
        </w:rPr>
        <w:t xml:space="preserve"> project, the </w:t>
      </w:r>
      <w:r w:rsidR="00C6100B" w:rsidRPr="0029273D">
        <w:rPr>
          <w:rFonts w:asciiTheme="majorBidi" w:hAnsiTheme="majorBidi" w:cstheme="majorBidi"/>
        </w:rPr>
        <w:t xml:space="preserve">students </w:t>
      </w:r>
      <w:r w:rsidR="00C6100B">
        <w:rPr>
          <w:rFonts w:asciiTheme="majorBidi" w:hAnsiTheme="majorBidi" w:cstheme="majorBidi"/>
        </w:rPr>
        <w:t>implemented</w:t>
      </w:r>
      <w:r w:rsidRPr="0029273D">
        <w:rPr>
          <w:rFonts w:asciiTheme="majorBidi" w:hAnsiTheme="majorBidi" w:cstheme="majorBidi"/>
        </w:rPr>
        <w:t xml:space="preserve"> the laser           mechanism and </w:t>
      </w:r>
      <w:r w:rsidR="00C6100B">
        <w:rPr>
          <w:rFonts w:asciiTheme="majorBidi" w:hAnsiTheme="majorBidi" w:cstheme="majorBidi"/>
        </w:rPr>
        <w:t>the corresponding</w:t>
      </w:r>
      <w:r w:rsidR="00C6100B" w:rsidRPr="0029273D">
        <w:rPr>
          <w:rFonts w:asciiTheme="majorBidi" w:hAnsiTheme="majorBidi" w:cstheme="majorBidi"/>
        </w:rPr>
        <w:t xml:space="preserve"> </w:t>
      </w:r>
      <w:r w:rsidRPr="0029273D">
        <w:rPr>
          <w:rFonts w:asciiTheme="majorBidi" w:hAnsiTheme="majorBidi" w:cstheme="majorBidi"/>
        </w:rPr>
        <w:t>software. Their</w:t>
      </w:r>
      <w:r w:rsidR="00532ED1" w:rsidRPr="0029273D">
        <w:rPr>
          <w:rFonts w:asciiTheme="majorBidi" w:hAnsiTheme="majorBidi" w:cstheme="majorBidi"/>
        </w:rPr>
        <w:t xml:space="preserve"> </w:t>
      </w:r>
      <w:r w:rsidRPr="0029273D">
        <w:rPr>
          <w:rFonts w:asciiTheme="majorBidi" w:hAnsiTheme="majorBidi" w:cstheme="majorBidi"/>
        </w:rPr>
        <w:t>implementation consists of a receiver sensor, a moving mechanism that directs the laser component to the target's coordinates, and a microcontroller that runs their software.</w:t>
      </w:r>
    </w:p>
    <w:p w14:paraId="57F948B9" w14:textId="6AEB76B5" w:rsidR="002321DC" w:rsidRPr="0029273D" w:rsidRDefault="001D659D" w:rsidP="00976DFE">
      <w:pPr>
        <w:pStyle w:val="a4"/>
        <w:numPr>
          <w:ilvl w:val="0"/>
          <w:numId w:val="68"/>
        </w:numPr>
        <w:spacing w:line="22" w:lineRule="atLeast"/>
        <w:ind w:right="332"/>
        <w:jc w:val="both"/>
        <w:rPr>
          <w:rFonts w:asciiTheme="majorBidi" w:hAnsiTheme="majorBidi" w:cstheme="majorBidi"/>
        </w:rPr>
      </w:pPr>
      <w:r w:rsidRPr="0029273D">
        <w:rPr>
          <w:rFonts w:asciiTheme="majorBidi" w:hAnsiTheme="majorBidi" w:cstheme="majorBidi"/>
        </w:rPr>
        <w:t>In Mohamed</w:t>
      </w:r>
      <w:r w:rsidR="00EA1A51" w:rsidRPr="0029273D">
        <w:rPr>
          <w:rFonts w:asciiTheme="majorBidi" w:hAnsiTheme="majorBidi" w:cstheme="majorBidi"/>
        </w:rPr>
        <w:t xml:space="preserve"> </w:t>
      </w:r>
      <w:proofErr w:type="spellStart"/>
      <w:r w:rsidR="00EA1A51" w:rsidRPr="0029273D">
        <w:rPr>
          <w:rFonts w:asciiTheme="majorBidi" w:hAnsiTheme="majorBidi" w:cstheme="majorBidi"/>
        </w:rPr>
        <w:t>Aboraya's</w:t>
      </w:r>
      <w:proofErr w:type="spellEnd"/>
      <w:r w:rsidR="00EA1A51" w:rsidRPr="0029273D">
        <w:rPr>
          <w:rFonts w:asciiTheme="majorBidi" w:hAnsiTheme="majorBidi" w:cstheme="majorBidi"/>
        </w:rPr>
        <w:t xml:space="preserve"> and </w:t>
      </w:r>
      <w:proofErr w:type="spellStart"/>
      <w:r w:rsidR="00EA1A51" w:rsidRPr="0029273D">
        <w:rPr>
          <w:rFonts w:asciiTheme="majorBidi" w:hAnsiTheme="majorBidi" w:cstheme="majorBidi"/>
        </w:rPr>
        <w:t>Razie</w:t>
      </w:r>
      <w:proofErr w:type="spellEnd"/>
      <w:r w:rsidR="00EA1A51" w:rsidRPr="0029273D">
        <w:rPr>
          <w:rFonts w:asciiTheme="majorBidi" w:hAnsiTheme="majorBidi" w:cstheme="majorBidi"/>
        </w:rPr>
        <w:t xml:space="preserve"> Fadool's project</w:t>
      </w:r>
      <w:r w:rsidR="002321DC" w:rsidRPr="0029273D">
        <w:rPr>
          <w:rFonts w:asciiTheme="majorBidi" w:hAnsiTheme="majorBidi" w:cstheme="majorBidi"/>
        </w:rPr>
        <w:t xml:space="preserve">, the camouflaged targets detection </w:t>
      </w:r>
      <w:r w:rsidR="00630A52" w:rsidRPr="0029273D">
        <w:rPr>
          <w:rFonts w:asciiTheme="majorBidi" w:hAnsiTheme="majorBidi" w:cstheme="majorBidi"/>
        </w:rPr>
        <w:t xml:space="preserve">should </w:t>
      </w:r>
      <w:r w:rsidR="00532ED1" w:rsidRPr="0029273D">
        <w:rPr>
          <w:rFonts w:asciiTheme="majorBidi" w:hAnsiTheme="majorBidi" w:cstheme="majorBidi"/>
        </w:rPr>
        <w:t xml:space="preserve">be implemented. </w:t>
      </w:r>
      <w:r w:rsidR="002321DC" w:rsidRPr="0029273D">
        <w:rPr>
          <w:rFonts w:asciiTheme="majorBidi" w:hAnsiTheme="majorBidi" w:cstheme="majorBidi"/>
        </w:rPr>
        <w:t xml:space="preserve">The </w:t>
      </w:r>
      <w:r w:rsidR="00F86FA9" w:rsidRPr="0029273D">
        <w:rPr>
          <w:rFonts w:asciiTheme="majorBidi" w:hAnsiTheme="majorBidi" w:cstheme="majorBidi"/>
        </w:rPr>
        <w:t xml:space="preserve">students </w:t>
      </w:r>
      <w:r w:rsidR="00F86FA9">
        <w:rPr>
          <w:rFonts w:asciiTheme="majorBidi" w:hAnsiTheme="majorBidi" w:cstheme="majorBidi"/>
        </w:rPr>
        <w:t>tried</w:t>
      </w:r>
      <w:r w:rsidR="00246D96" w:rsidRPr="0029273D">
        <w:rPr>
          <w:rFonts w:asciiTheme="majorBidi" w:hAnsiTheme="majorBidi" w:cstheme="majorBidi"/>
        </w:rPr>
        <w:t xml:space="preserve"> </w:t>
      </w:r>
      <w:r w:rsidR="002321DC" w:rsidRPr="0029273D">
        <w:rPr>
          <w:rFonts w:asciiTheme="majorBidi" w:hAnsiTheme="majorBidi" w:cstheme="majorBidi"/>
        </w:rPr>
        <w:t>different approaches to tackle this problem, like color-recognition and texture-recognition, in an attempt to make the process faster and more reliable in real time</w:t>
      </w:r>
      <w:r w:rsidR="00D56A91" w:rsidRPr="0029273D">
        <w:rPr>
          <w:rFonts w:asciiTheme="majorBidi" w:hAnsiTheme="majorBidi" w:cstheme="majorBidi"/>
        </w:rPr>
        <w:t xml:space="preserve"> than the products of the projects they continuing.</w:t>
      </w:r>
    </w:p>
    <w:p w14:paraId="3A2659A4" w14:textId="3DB05088" w:rsidR="00FF5F6D" w:rsidRPr="0029273D" w:rsidRDefault="00E84B01" w:rsidP="00EC0EFD">
      <w:pPr>
        <w:pStyle w:val="a4"/>
        <w:numPr>
          <w:ilvl w:val="0"/>
          <w:numId w:val="68"/>
        </w:numPr>
        <w:spacing w:line="22" w:lineRule="atLeast"/>
        <w:ind w:right="332"/>
        <w:jc w:val="both"/>
        <w:rPr>
          <w:rFonts w:asciiTheme="majorBidi" w:hAnsiTheme="majorBidi" w:cstheme="majorBidi"/>
        </w:rPr>
      </w:pPr>
      <w:r w:rsidRPr="0029273D">
        <w:rPr>
          <w:rFonts w:asciiTheme="majorBidi" w:hAnsiTheme="majorBidi" w:cstheme="majorBidi"/>
        </w:rPr>
        <w:t xml:space="preserve">In Fatina Sirhan’s and Shifaa Saliha’s project, </w:t>
      </w:r>
      <w:r w:rsidR="00F86FA9" w:rsidRPr="0029273D">
        <w:rPr>
          <w:rFonts w:asciiTheme="majorBidi" w:hAnsiTheme="majorBidi" w:cstheme="majorBidi"/>
        </w:rPr>
        <w:t xml:space="preserve">they </w:t>
      </w:r>
      <w:r w:rsidR="00F86FA9">
        <w:rPr>
          <w:rFonts w:asciiTheme="majorBidi" w:hAnsiTheme="majorBidi" w:cstheme="majorBidi"/>
        </w:rPr>
        <w:t>tried</w:t>
      </w:r>
      <w:r w:rsidR="004B5BCF" w:rsidRPr="0029273D">
        <w:rPr>
          <w:rFonts w:asciiTheme="majorBidi" w:hAnsiTheme="majorBidi" w:cstheme="majorBidi"/>
        </w:rPr>
        <w:t xml:space="preserve"> </w:t>
      </w:r>
      <w:r w:rsidRPr="0029273D">
        <w:rPr>
          <w:rFonts w:asciiTheme="majorBidi" w:hAnsiTheme="majorBidi" w:cstheme="majorBidi"/>
        </w:rPr>
        <w:t xml:space="preserve">to implement </w:t>
      </w:r>
      <w:r w:rsidR="00DA2A6E" w:rsidRPr="0029273D">
        <w:rPr>
          <w:rFonts w:asciiTheme="majorBidi" w:hAnsiTheme="majorBidi" w:cstheme="majorBidi"/>
        </w:rPr>
        <w:t xml:space="preserve">real-time </w:t>
      </w:r>
      <w:r w:rsidR="00116EE2" w:rsidRPr="0029273D">
        <w:rPr>
          <w:rFonts w:asciiTheme="majorBidi" w:hAnsiTheme="majorBidi" w:cstheme="majorBidi"/>
        </w:rPr>
        <w:t xml:space="preserve">detection of </w:t>
      </w:r>
      <w:r w:rsidRPr="0029273D">
        <w:rPr>
          <w:rFonts w:asciiTheme="majorBidi" w:hAnsiTheme="majorBidi" w:cstheme="majorBidi"/>
        </w:rPr>
        <w:t>aerostats</w:t>
      </w:r>
      <w:r w:rsidR="00116EE2" w:rsidRPr="0029273D">
        <w:rPr>
          <w:rFonts w:asciiTheme="majorBidi" w:hAnsiTheme="majorBidi" w:cstheme="majorBidi"/>
        </w:rPr>
        <w:t>.</w:t>
      </w:r>
      <w:r w:rsidR="00EC0EFD" w:rsidRPr="0029273D">
        <w:rPr>
          <w:rFonts w:asciiTheme="majorBidi" w:hAnsiTheme="majorBidi" w:cstheme="majorBidi"/>
        </w:rPr>
        <w:t xml:space="preserve"> </w:t>
      </w:r>
      <w:r w:rsidR="00FF5F6D" w:rsidRPr="0029273D">
        <w:rPr>
          <w:rFonts w:asciiTheme="majorBidi" w:hAnsiTheme="majorBidi" w:cstheme="majorBidi"/>
        </w:rPr>
        <w:t xml:space="preserve">The drone </w:t>
      </w:r>
      <w:r w:rsidR="00DA2A6E" w:rsidRPr="0029273D">
        <w:rPr>
          <w:rFonts w:asciiTheme="majorBidi" w:hAnsiTheme="majorBidi" w:cstheme="majorBidi"/>
        </w:rPr>
        <w:t xml:space="preserve">should </w:t>
      </w:r>
      <w:r w:rsidR="00FF5F6D" w:rsidRPr="0029273D">
        <w:rPr>
          <w:rFonts w:asciiTheme="majorBidi" w:hAnsiTheme="majorBidi" w:cstheme="majorBidi"/>
        </w:rPr>
        <w:t>detect</w:t>
      </w:r>
      <w:r w:rsidR="00D878A2">
        <w:rPr>
          <w:rFonts w:asciiTheme="majorBidi" w:hAnsiTheme="majorBidi" w:cstheme="majorBidi"/>
        </w:rPr>
        <w:t xml:space="preserve"> </w:t>
      </w:r>
      <w:r w:rsidR="00FF5F6D" w:rsidRPr="0029273D">
        <w:rPr>
          <w:rFonts w:asciiTheme="majorBidi" w:hAnsiTheme="majorBidi" w:cstheme="majorBidi"/>
        </w:rPr>
        <w:t xml:space="preserve">in real </w:t>
      </w:r>
      <w:r w:rsidR="00FB5F09" w:rsidRPr="0029273D">
        <w:rPr>
          <w:rFonts w:asciiTheme="majorBidi" w:hAnsiTheme="majorBidi" w:cstheme="majorBidi"/>
        </w:rPr>
        <w:t>time,</w:t>
      </w:r>
      <w:r w:rsidR="00FF5F6D" w:rsidRPr="0029273D">
        <w:rPr>
          <w:rFonts w:asciiTheme="majorBidi" w:hAnsiTheme="majorBidi" w:cstheme="majorBidi"/>
        </w:rPr>
        <w:t xml:space="preserve"> calculate where to aim and return their coordinates of the target. </w:t>
      </w:r>
    </w:p>
    <w:p w14:paraId="4ACA3224" w14:textId="0097A7B2" w:rsidR="00985054" w:rsidRPr="0029273D" w:rsidRDefault="00985054" w:rsidP="000735CF">
      <w:pPr>
        <w:spacing w:line="22" w:lineRule="atLeast"/>
        <w:ind w:right="332" w:firstLine="0"/>
        <w:jc w:val="both"/>
      </w:pPr>
    </w:p>
    <w:p w14:paraId="19FA0B67" w14:textId="02EE8F55" w:rsidR="003042F4" w:rsidRPr="0029273D" w:rsidRDefault="003042F4" w:rsidP="00032D08">
      <w:pPr>
        <w:pStyle w:val="10"/>
        <w:numPr>
          <w:ilvl w:val="1"/>
          <w:numId w:val="1"/>
        </w:numPr>
        <w:spacing w:line="22" w:lineRule="atLeast"/>
        <w:jc w:val="both"/>
        <w:rPr>
          <w:b/>
          <w:bCs/>
        </w:rPr>
      </w:pPr>
      <w:r w:rsidRPr="0029273D">
        <w:rPr>
          <w:b/>
          <w:bCs/>
          <w:color w:val="auto"/>
          <w:szCs w:val="22"/>
        </w:rPr>
        <w:t>What Did Go Well In The Previous Projects?</w:t>
      </w:r>
    </w:p>
    <w:p w14:paraId="23A4A9F2" w14:textId="3E717AD5" w:rsidR="00AC02E4" w:rsidRPr="0029273D" w:rsidRDefault="00AC02E4" w:rsidP="008B5308">
      <w:pPr>
        <w:spacing w:line="22" w:lineRule="atLeast"/>
        <w:ind w:left="284" w:firstLine="0"/>
        <w:rPr>
          <w:rFonts w:cstheme="majorBidi"/>
        </w:rPr>
      </w:pPr>
      <w:r w:rsidRPr="0029273D">
        <w:rPr>
          <w:rFonts w:cstheme="majorBidi"/>
        </w:rPr>
        <w:t xml:space="preserve">In Rani Halabi and Samir </w:t>
      </w:r>
      <w:proofErr w:type="spellStart"/>
      <w:r w:rsidRPr="0029273D">
        <w:rPr>
          <w:rFonts w:cstheme="majorBidi"/>
        </w:rPr>
        <w:t>Kinaan</w:t>
      </w:r>
      <w:proofErr w:type="spellEnd"/>
      <w:r w:rsidRPr="0029273D">
        <w:rPr>
          <w:rFonts w:cstheme="majorBidi"/>
        </w:rPr>
        <w:t xml:space="preserve"> project, the students</w:t>
      </w:r>
      <w:r w:rsidRPr="0029273D" w:rsidDel="00207692">
        <w:rPr>
          <w:rFonts w:cstheme="majorBidi"/>
        </w:rPr>
        <w:t xml:space="preserve"> </w:t>
      </w:r>
      <w:r w:rsidRPr="0029273D">
        <w:rPr>
          <w:rFonts w:cstheme="majorBidi"/>
        </w:rPr>
        <w:t xml:space="preserve">succeeded to build an algorithm implement it so it can identify a camouflage network in an image by using linear SVM algorithm for clustering, assisted by </w:t>
      </w:r>
      <w:proofErr w:type="spellStart"/>
      <w:r w:rsidRPr="0029273D">
        <w:rPr>
          <w:rFonts w:cstheme="majorBidi"/>
        </w:rPr>
        <w:t>Haralick</w:t>
      </w:r>
      <w:proofErr w:type="spellEnd"/>
      <w:r w:rsidRPr="0029273D">
        <w:rPr>
          <w:rFonts w:cstheme="majorBidi"/>
        </w:rPr>
        <w:t xml:space="preserve"> algorithm to extract features from the sub-image.</w:t>
      </w:r>
    </w:p>
    <w:p w14:paraId="7F1862E8" w14:textId="77777777" w:rsidR="00AC02E4" w:rsidRPr="0029273D" w:rsidRDefault="00AC02E4" w:rsidP="008B5308">
      <w:pPr>
        <w:spacing w:line="22" w:lineRule="atLeast"/>
        <w:ind w:left="284" w:firstLine="0"/>
        <w:rPr>
          <w:rFonts w:cstheme="majorBidi"/>
          <w:lang w:bidi="ar-AE"/>
        </w:rPr>
      </w:pPr>
      <w:r w:rsidRPr="0029273D">
        <w:rPr>
          <w:rFonts w:cstheme="majorBidi"/>
        </w:rPr>
        <w:t xml:space="preserve">In Eden </w:t>
      </w:r>
      <w:proofErr w:type="spellStart"/>
      <w:r w:rsidRPr="0029273D">
        <w:rPr>
          <w:rFonts w:cstheme="majorBidi"/>
        </w:rPr>
        <w:t>Kisliankov</w:t>
      </w:r>
      <w:proofErr w:type="spellEnd"/>
      <w:r w:rsidRPr="0029273D">
        <w:rPr>
          <w:rFonts w:cstheme="majorBidi"/>
        </w:rPr>
        <w:t xml:space="preserve"> and Nael Halabi project their algorithm succeeded to recognize the camouflaged object. They also </w:t>
      </w:r>
      <w:r w:rsidRPr="0029273D">
        <w:rPr>
          <w:rFonts w:cstheme="majorBidi"/>
          <w:lang w:bidi="ar-AE"/>
        </w:rPr>
        <w:t>optimized the algorithm and speeded up the runtime of the algorithm from 17 seconds per image</w:t>
      </w:r>
      <w:r w:rsidRPr="0029273D">
        <w:rPr>
          <w:rFonts w:cstheme="majorBidi"/>
        </w:rPr>
        <w:t xml:space="preserve">, </w:t>
      </w:r>
      <w:r w:rsidRPr="0029273D">
        <w:rPr>
          <w:rFonts w:cstheme="majorBidi"/>
          <w:lang w:bidi="ar-AE"/>
        </w:rPr>
        <w:t>and it takes 1.8 seconds to process one second video.</w:t>
      </w:r>
    </w:p>
    <w:p w14:paraId="7CF01F74" w14:textId="2731F088" w:rsidR="00AC02E4" w:rsidRDefault="00AC02E4" w:rsidP="008B5308">
      <w:pPr>
        <w:spacing w:line="22" w:lineRule="atLeast"/>
        <w:ind w:left="284" w:firstLine="0"/>
        <w:rPr>
          <w:rFonts w:cstheme="majorBidi"/>
        </w:rPr>
      </w:pPr>
      <w:r w:rsidRPr="0029273D">
        <w:rPr>
          <w:rFonts w:cstheme="majorBidi"/>
        </w:rPr>
        <w:t>In Dor Dahan and Haim (Hai) Sidi project, they succeed to build a database that contains the textures to compare with as well as learn the machine for SVM classification.</w:t>
      </w:r>
    </w:p>
    <w:p w14:paraId="41E54D0D" w14:textId="300E4122" w:rsidR="004B5BCF" w:rsidRDefault="004B5BCF" w:rsidP="00F86FA9">
      <w:pPr>
        <w:spacing w:line="22" w:lineRule="atLeast"/>
        <w:ind w:left="284" w:firstLine="0"/>
        <w:rPr>
          <w:rFonts w:cstheme="majorBidi"/>
        </w:rPr>
      </w:pPr>
      <w:r w:rsidRPr="0029273D">
        <w:rPr>
          <w:rFonts w:cstheme="majorBidi"/>
        </w:rPr>
        <w:t xml:space="preserve">In </w:t>
      </w:r>
      <w:proofErr w:type="spellStart"/>
      <w:r w:rsidRPr="0029273D">
        <w:rPr>
          <w:rFonts w:cstheme="majorBidi"/>
        </w:rPr>
        <w:t>Soaad</w:t>
      </w:r>
      <w:proofErr w:type="spellEnd"/>
      <w:r w:rsidRPr="0029273D">
        <w:rPr>
          <w:rFonts w:cstheme="majorBidi"/>
        </w:rPr>
        <w:t xml:space="preserve"> Amer's and Omar </w:t>
      </w:r>
      <w:proofErr w:type="spellStart"/>
      <w:r w:rsidRPr="0029273D">
        <w:rPr>
          <w:rFonts w:cstheme="majorBidi"/>
        </w:rPr>
        <w:t>Hallomi's</w:t>
      </w:r>
      <w:proofErr w:type="spellEnd"/>
      <w:r w:rsidRPr="0029273D">
        <w:rPr>
          <w:rFonts w:cstheme="majorBidi"/>
        </w:rPr>
        <w:t xml:space="preserve"> project,</w:t>
      </w:r>
      <w:r>
        <w:rPr>
          <w:rFonts w:cstheme="majorBidi"/>
        </w:rPr>
        <w:t xml:space="preserve"> </w:t>
      </w:r>
      <w:r w:rsidR="00F86FA9">
        <w:rPr>
          <w:rFonts w:cstheme="majorBidi"/>
        </w:rPr>
        <w:t xml:space="preserve">the students </w:t>
      </w:r>
      <w:r w:rsidR="00C534C1">
        <w:rPr>
          <w:rFonts w:cstheme="majorBidi"/>
        </w:rPr>
        <w:t>built mechanism that holds and aims the laser</w:t>
      </w:r>
      <w:r w:rsidR="00325C94">
        <w:rPr>
          <w:rFonts w:cstheme="majorBidi"/>
        </w:rPr>
        <w:t xml:space="preserve"> and programed the Arduino controller. With drone’s and target’s locations as parameters, it aimed the laser correctly.</w:t>
      </w:r>
    </w:p>
    <w:p w14:paraId="3070CBD0" w14:textId="2DE57305" w:rsidR="00246D96" w:rsidRDefault="00246D96" w:rsidP="00246D96">
      <w:pPr>
        <w:spacing w:line="22" w:lineRule="atLeast"/>
        <w:ind w:left="284" w:firstLine="0"/>
        <w:rPr>
          <w:rFonts w:cstheme="majorBidi"/>
        </w:rPr>
      </w:pPr>
      <w:r w:rsidRPr="0029273D">
        <w:rPr>
          <w:rFonts w:cstheme="majorBidi"/>
        </w:rPr>
        <w:t xml:space="preserve">In Mohamed </w:t>
      </w:r>
      <w:proofErr w:type="spellStart"/>
      <w:r w:rsidRPr="0029273D">
        <w:rPr>
          <w:rFonts w:cstheme="majorBidi"/>
        </w:rPr>
        <w:t>Aboraya's</w:t>
      </w:r>
      <w:proofErr w:type="spellEnd"/>
      <w:r w:rsidRPr="0029273D">
        <w:rPr>
          <w:rFonts w:cstheme="majorBidi"/>
        </w:rPr>
        <w:t xml:space="preserve"> and </w:t>
      </w:r>
      <w:proofErr w:type="spellStart"/>
      <w:r w:rsidRPr="0029273D">
        <w:rPr>
          <w:rFonts w:cstheme="majorBidi"/>
        </w:rPr>
        <w:t>Razie</w:t>
      </w:r>
      <w:proofErr w:type="spellEnd"/>
      <w:r w:rsidRPr="0029273D">
        <w:rPr>
          <w:rFonts w:cstheme="majorBidi"/>
        </w:rPr>
        <w:t xml:space="preserve"> Fadool's project</w:t>
      </w:r>
      <w:r>
        <w:rPr>
          <w:rFonts w:cstheme="majorBidi"/>
        </w:rPr>
        <w:t xml:space="preserve">, their algorithm runs on recorded video from </w:t>
      </w:r>
      <w:r w:rsidR="00F86FA9">
        <w:rPr>
          <w:rFonts w:cstheme="majorBidi"/>
        </w:rPr>
        <w:t>drone's</w:t>
      </w:r>
      <w:r>
        <w:rPr>
          <w:rFonts w:cstheme="majorBidi"/>
        </w:rPr>
        <w:t xml:space="preserve"> flight and successfully detects </w:t>
      </w:r>
      <w:r w:rsidRPr="0029273D">
        <w:rPr>
          <w:rFonts w:cstheme="majorBidi"/>
        </w:rPr>
        <w:t>camouflaged</w:t>
      </w:r>
      <w:r>
        <w:rPr>
          <w:rFonts w:cstheme="majorBidi"/>
        </w:rPr>
        <w:t xml:space="preserve"> in real time 24 fps and detected in 4 seconds. </w:t>
      </w:r>
    </w:p>
    <w:p w14:paraId="586F40DF" w14:textId="4FBE99F5" w:rsidR="00A50775" w:rsidRPr="0029273D" w:rsidRDefault="00A50775" w:rsidP="00F86FA9">
      <w:pPr>
        <w:spacing w:line="22" w:lineRule="atLeast"/>
        <w:ind w:left="284" w:firstLine="0"/>
        <w:rPr>
          <w:rFonts w:cstheme="majorBidi"/>
        </w:rPr>
      </w:pPr>
      <w:r w:rsidRPr="0029273D">
        <w:rPr>
          <w:rFonts w:cstheme="majorBidi"/>
        </w:rPr>
        <w:t>In Fatina Sirhan’s and Shifaa Saliha’s project,</w:t>
      </w:r>
      <w:r>
        <w:rPr>
          <w:rFonts w:cstheme="majorBidi"/>
        </w:rPr>
        <w:t xml:space="preserve"> their </w:t>
      </w:r>
      <w:r w:rsidR="00F86FA9">
        <w:rPr>
          <w:rFonts w:cstheme="majorBidi"/>
        </w:rPr>
        <w:t>algorithm successfully detects</w:t>
      </w:r>
      <w:r>
        <w:rPr>
          <w:rFonts w:cstheme="majorBidi"/>
        </w:rPr>
        <w:t xml:space="preserve"> aerostats from a video in 5 fps</w:t>
      </w:r>
      <w:r w:rsidR="00F86FA9">
        <w:rPr>
          <w:rFonts w:cstheme="majorBidi"/>
        </w:rPr>
        <w:t xml:space="preserve"> but in limited cases only.</w:t>
      </w:r>
    </w:p>
    <w:p w14:paraId="1DC46508" w14:textId="77777777" w:rsidR="00246D96" w:rsidRPr="0029273D" w:rsidRDefault="00246D96" w:rsidP="008B5308">
      <w:pPr>
        <w:spacing w:line="22" w:lineRule="atLeast"/>
        <w:ind w:left="284" w:firstLine="0"/>
        <w:rPr>
          <w:rFonts w:cstheme="majorBidi"/>
        </w:rPr>
      </w:pPr>
    </w:p>
    <w:p w14:paraId="729C0165" w14:textId="3D72AA87" w:rsidR="003042F4" w:rsidRPr="0029273D" w:rsidRDefault="003042F4" w:rsidP="00032D08">
      <w:pPr>
        <w:pStyle w:val="10"/>
        <w:numPr>
          <w:ilvl w:val="1"/>
          <w:numId w:val="1"/>
        </w:numPr>
        <w:spacing w:line="22" w:lineRule="atLeast"/>
        <w:jc w:val="both"/>
        <w:rPr>
          <w:b/>
          <w:bCs/>
          <w:color w:val="auto"/>
          <w:szCs w:val="22"/>
        </w:rPr>
      </w:pPr>
      <w:r w:rsidRPr="0029273D">
        <w:rPr>
          <w:b/>
          <w:bCs/>
          <w:color w:val="auto"/>
          <w:szCs w:val="22"/>
        </w:rPr>
        <w:t>What Didn’t Go Well In The Previous Projects?</w:t>
      </w:r>
    </w:p>
    <w:p w14:paraId="60429BF0" w14:textId="77777777" w:rsidR="00AC02E4" w:rsidRPr="0029273D" w:rsidRDefault="00AC02E4" w:rsidP="008B5308">
      <w:pPr>
        <w:spacing w:line="22" w:lineRule="atLeast"/>
        <w:ind w:left="284" w:firstLine="0"/>
        <w:jc w:val="both"/>
        <w:rPr>
          <w:rFonts w:ascii="Times New Roman" w:hAnsi="Times New Roman" w:cs="Times New Roman"/>
        </w:rPr>
      </w:pPr>
      <w:r w:rsidRPr="0029273D">
        <w:rPr>
          <w:rFonts w:cstheme="majorBidi"/>
        </w:rPr>
        <w:t xml:space="preserve">In Rani Halabi and Samir </w:t>
      </w:r>
      <w:proofErr w:type="spellStart"/>
      <w:r w:rsidRPr="0029273D">
        <w:rPr>
          <w:rFonts w:cstheme="majorBidi"/>
        </w:rPr>
        <w:t>Kinaan</w:t>
      </w:r>
      <w:proofErr w:type="spellEnd"/>
      <w:r w:rsidRPr="0029273D">
        <w:rPr>
          <w:rFonts w:cstheme="majorBidi"/>
        </w:rPr>
        <w:t xml:space="preserve"> project, the conjecture was to match the relevant cluster to a new </w:t>
      </w:r>
      <w:r w:rsidRPr="0029273D">
        <w:rPr>
          <w:rFonts w:ascii="Times New Roman" w:hAnsi="Times New Roman" w:cs="Times New Roman"/>
        </w:rPr>
        <w:t>given image; however, it didn’t work as they expected. They tried several algorithms and distances and it didn’t provide them with stable results.</w:t>
      </w:r>
    </w:p>
    <w:p w14:paraId="766529FD" w14:textId="77777777" w:rsidR="00AC02E4" w:rsidRPr="0029273D" w:rsidRDefault="00AC02E4" w:rsidP="008B5308">
      <w:pPr>
        <w:spacing w:line="22" w:lineRule="atLeast"/>
        <w:ind w:left="284" w:firstLine="0"/>
        <w:jc w:val="both"/>
        <w:rPr>
          <w:rFonts w:ascii="Times New Roman" w:hAnsi="Times New Roman" w:cs="Times New Roman"/>
        </w:rPr>
      </w:pPr>
      <w:r w:rsidRPr="0029273D">
        <w:rPr>
          <w:rFonts w:ascii="Times New Roman" w:hAnsi="Times New Roman" w:cs="Times New Roman"/>
        </w:rPr>
        <w:t>They tried the following algorithms and distances:</w:t>
      </w:r>
    </w:p>
    <w:p w14:paraId="2208CD04" w14:textId="77777777" w:rsidR="00AC02E4" w:rsidRPr="0029273D" w:rsidRDefault="00AC02E4" w:rsidP="008B5308">
      <w:pPr>
        <w:pStyle w:val="a4"/>
        <w:numPr>
          <w:ilvl w:val="0"/>
          <w:numId w:val="69"/>
        </w:numPr>
        <w:spacing w:line="22" w:lineRule="atLeast"/>
        <w:ind w:left="1004"/>
        <w:jc w:val="both"/>
        <w:rPr>
          <w:rFonts w:ascii="Times New Roman" w:hAnsi="Times New Roman" w:cs="Times New Roman"/>
        </w:rPr>
      </w:pPr>
      <w:r w:rsidRPr="0029273D">
        <w:rPr>
          <w:rFonts w:ascii="Times New Roman" w:hAnsi="Times New Roman" w:cs="Times New Roman"/>
        </w:rPr>
        <w:t>K-Means - for detecting a camouflage in the image by dividing the image to sub-images and                 classifying each sub-image to the relevant class.</w:t>
      </w:r>
    </w:p>
    <w:p w14:paraId="46ADE0E7" w14:textId="77777777" w:rsidR="00AC02E4" w:rsidRPr="0029273D" w:rsidRDefault="00AC02E4" w:rsidP="008B5308">
      <w:pPr>
        <w:pStyle w:val="a4"/>
        <w:numPr>
          <w:ilvl w:val="0"/>
          <w:numId w:val="69"/>
        </w:numPr>
        <w:spacing w:line="22" w:lineRule="atLeast"/>
        <w:ind w:left="1004"/>
        <w:jc w:val="both"/>
        <w:rPr>
          <w:rFonts w:ascii="Times New Roman" w:hAnsi="Times New Roman" w:cs="Times New Roman"/>
        </w:rPr>
      </w:pPr>
      <w:r w:rsidRPr="0029273D">
        <w:rPr>
          <w:rFonts w:ascii="Times New Roman" w:hAnsi="Times New Roman" w:cs="Times New Roman"/>
        </w:rPr>
        <w:t>Silhouette - for finding the most relevant number of clusters (k) for the k-Means algorithm.</w:t>
      </w:r>
    </w:p>
    <w:p w14:paraId="1799DE94" w14:textId="77777777" w:rsidR="00AC02E4" w:rsidRPr="0029273D" w:rsidRDefault="00AC02E4" w:rsidP="008B5308">
      <w:pPr>
        <w:pStyle w:val="a4"/>
        <w:numPr>
          <w:ilvl w:val="0"/>
          <w:numId w:val="69"/>
        </w:numPr>
        <w:spacing w:line="22" w:lineRule="atLeast"/>
        <w:ind w:left="1004"/>
        <w:jc w:val="both"/>
        <w:rPr>
          <w:rFonts w:ascii="Times New Roman" w:hAnsi="Times New Roman" w:cs="Times New Roman"/>
        </w:rPr>
      </w:pPr>
      <w:r w:rsidRPr="0029273D">
        <w:rPr>
          <w:rFonts w:ascii="Times New Roman" w:hAnsi="Times New Roman" w:cs="Times New Roman"/>
        </w:rPr>
        <w:t>PAM (Partition Around Medoids) - a method found to be more accurate and robust than the K-Means algorithm.</w:t>
      </w:r>
    </w:p>
    <w:p w14:paraId="04FC9362" w14:textId="77777777" w:rsidR="00AC02E4" w:rsidRPr="0029273D" w:rsidRDefault="00AC02E4" w:rsidP="008B5308">
      <w:pPr>
        <w:pStyle w:val="a4"/>
        <w:spacing w:line="22" w:lineRule="atLeast"/>
        <w:ind w:left="1004"/>
        <w:rPr>
          <w:rFonts w:ascii="Times New Roman" w:hAnsi="Times New Roman" w:cs="Times New Roman"/>
        </w:rPr>
      </w:pPr>
      <w:r w:rsidRPr="0029273D">
        <w:rPr>
          <w:rFonts w:ascii="Times New Roman" w:hAnsi="Times New Roman" w:cs="Times New Roman"/>
        </w:rPr>
        <w:lastRenderedPageBreak/>
        <w:t>Geodesic Distance for calculating how similar the sub-image is to another one.</w:t>
      </w:r>
    </w:p>
    <w:p w14:paraId="5174A119" w14:textId="47807F59" w:rsidR="00AC02E4" w:rsidRDefault="00AC02E4" w:rsidP="008B5308">
      <w:pPr>
        <w:spacing w:line="22" w:lineRule="atLeast"/>
        <w:ind w:left="284" w:firstLine="4"/>
        <w:jc w:val="both"/>
        <w:rPr>
          <w:rFonts w:ascii="Times New Roman" w:hAnsi="Times New Roman" w:cs="Times New Roman"/>
          <w:color w:val="333333"/>
          <w:shd w:val="clear" w:color="auto" w:fill="FFFFFF"/>
        </w:rPr>
      </w:pPr>
      <w:r w:rsidRPr="0029273D">
        <w:rPr>
          <w:rFonts w:ascii="Times New Roman" w:hAnsi="Times New Roman" w:cs="Times New Roman"/>
        </w:rPr>
        <w:t xml:space="preserve">In Eden </w:t>
      </w:r>
      <w:proofErr w:type="spellStart"/>
      <w:r w:rsidRPr="0029273D">
        <w:rPr>
          <w:rFonts w:ascii="Times New Roman" w:hAnsi="Times New Roman" w:cs="Times New Roman"/>
        </w:rPr>
        <w:t>Kisliankov</w:t>
      </w:r>
      <w:proofErr w:type="spellEnd"/>
      <w:r w:rsidRPr="0029273D">
        <w:rPr>
          <w:rFonts w:ascii="Times New Roman" w:hAnsi="Times New Roman" w:cs="Times New Roman"/>
        </w:rPr>
        <w:t xml:space="preserve"> and Nael Halabi project, they tried to implement dynamic camouflage detection in Python unsuccessfully. Because the implementation was in Python they weren’t able to </w:t>
      </w:r>
      <w:r w:rsidRPr="0029273D">
        <w:rPr>
          <w:rFonts w:ascii="Times New Roman" w:hAnsi="Times New Roman" w:cs="Times New Roman"/>
          <w:color w:val="333333"/>
          <w:shd w:val="clear" w:color="auto" w:fill="FFFFFF"/>
        </w:rPr>
        <w:t xml:space="preserve">achieve the necessary performance level to make it work in real time. Python is not ideal for real time because it is a heavily dynamic language — which makes it too slow and unpredictable for our usage. </w:t>
      </w:r>
    </w:p>
    <w:p w14:paraId="27AAAFCB" w14:textId="4A261A10" w:rsidR="00AC02E4" w:rsidRPr="0029273D" w:rsidRDefault="00A50775" w:rsidP="00885647">
      <w:pPr>
        <w:spacing w:line="22" w:lineRule="atLeast"/>
        <w:ind w:left="284" w:firstLine="4"/>
        <w:jc w:val="both"/>
        <w:rPr>
          <w:rFonts w:ascii="Times New Roman" w:hAnsi="Times New Roman" w:cs="Times New Roman"/>
        </w:rPr>
      </w:pPr>
      <w:r w:rsidRPr="0029273D">
        <w:rPr>
          <w:rFonts w:cstheme="majorBidi"/>
        </w:rPr>
        <w:t>In Fatina Sirhan’s and Shifaa Saliha’s project,</w:t>
      </w:r>
      <w:r>
        <w:rPr>
          <w:rFonts w:cstheme="majorBidi"/>
        </w:rPr>
        <w:t xml:space="preserve"> their algorithm </w:t>
      </w:r>
      <w:r w:rsidR="00E4275B">
        <w:rPr>
          <w:rFonts w:cstheme="majorBidi"/>
        </w:rPr>
        <w:t xml:space="preserve">did not </w:t>
      </w:r>
      <w:r w:rsidR="00792CEC">
        <w:rPr>
          <w:rFonts w:cstheme="majorBidi"/>
        </w:rPr>
        <w:t>provide</w:t>
      </w:r>
      <w:r w:rsidR="00E4275B">
        <w:rPr>
          <w:rFonts w:cstheme="majorBidi"/>
        </w:rPr>
        <w:t xml:space="preserve"> real-time detection</w:t>
      </w:r>
      <w:r>
        <w:rPr>
          <w:rFonts w:cstheme="majorBidi"/>
        </w:rPr>
        <w:t xml:space="preserve"> on the </w:t>
      </w:r>
      <w:r w:rsidRPr="00A50775">
        <w:rPr>
          <w:rFonts w:cstheme="majorBidi"/>
        </w:rPr>
        <w:t>Graphics Processing Unit</w:t>
      </w:r>
      <w:r>
        <w:rPr>
          <w:rFonts w:cstheme="majorBidi"/>
        </w:rPr>
        <w:t xml:space="preserve"> (GPU)</w:t>
      </w:r>
      <w:r w:rsidR="00EB5C89">
        <w:rPr>
          <w:rFonts w:cstheme="majorBidi"/>
        </w:rPr>
        <w:t>. Although they did test the algorithm on a high-end GPU it worked in 5 fps what wasn’t good enough.</w:t>
      </w:r>
    </w:p>
    <w:p w14:paraId="11D78D0D" w14:textId="77777777" w:rsidR="00677ED8" w:rsidRPr="007B670C" w:rsidRDefault="00677ED8" w:rsidP="00885647">
      <w:pPr>
        <w:pStyle w:val="a4"/>
        <w:numPr>
          <w:ilvl w:val="1"/>
          <w:numId w:val="1"/>
        </w:numPr>
        <w:rPr>
          <w:rFonts w:asciiTheme="majorBidi" w:hAnsiTheme="majorBidi" w:cstheme="majorBidi"/>
        </w:rPr>
      </w:pPr>
      <w:r w:rsidRPr="007B670C">
        <w:rPr>
          <w:rFonts w:asciiTheme="majorBidi" w:hAnsiTheme="majorBidi" w:cstheme="majorBidi"/>
          <w:b/>
          <w:bCs/>
          <w:color w:val="000000" w:themeColor="text1"/>
        </w:rPr>
        <w:t>What Are The Challenges Of Our Project?</w:t>
      </w:r>
    </w:p>
    <w:p w14:paraId="2CCD1824" w14:textId="2E538238" w:rsidR="008427EF" w:rsidRPr="0029273D" w:rsidRDefault="008427EF" w:rsidP="00032D08">
      <w:pPr>
        <w:pStyle w:val="a4"/>
        <w:spacing w:line="22" w:lineRule="atLeast"/>
        <w:ind w:left="0"/>
        <w:rPr>
          <w:rFonts w:ascii="Times New Roman" w:hAnsi="Times New Roman" w:cs="Times New Roman"/>
          <w:u w:val="single"/>
        </w:rPr>
      </w:pPr>
      <w:r w:rsidRPr="0029273D">
        <w:rPr>
          <w:rFonts w:ascii="Times New Roman" w:hAnsi="Times New Roman" w:cs="Times New Roman"/>
          <w:u w:val="single"/>
        </w:rPr>
        <w:t>Algorithmic challenges:</w:t>
      </w:r>
    </w:p>
    <w:p w14:paraId="4F65B6E3" w14:textId="77777777" w:rsidR="00C97698" w:rsidRPr="0029273D" w:rsidRDefault="00C97698" w:rsidP="00032D08">
      <w:pPr>
        <w:pStyle w:val="a4"/>
        <w:spacing w:line="22" w:lineRule="atLeast"/>
        <w:ind w:left="0"/>
        <w:rPr>
          <w:rFonts w:ascii="Times New Roman" w:hAnsi="Times New Roman" w:cs="Times New Roman"/>
          <w:rtl/>
          <w:lang w:bidi="ar-JO"/>
        </w:rPr>
      </w:pPr>
    </w:p>
    <w:p w14:paraId="05DD2929" w14:textId="600E6521" w:rsidR="00AC02E4" w:rsidRPr="0029273D" w:rsidRDefault="00AC02E4" w:rsidP="00032D08">
      <w:pPr>
        <w:pStyle w:val="a4"/>
        <w:numPr>
          <w:ilvl w:val="0"/>
          <w:numId w:val="38"/>
        </w:numPr>
        <w:spacing w:line="22" w:lineRule="atLeast"/>
        <w:rPr>
          <w:rFonts w:asciiTheme="majorBidi" w:hAnsiTheme="majorBidi" w:cstheme="majorBidi"/>
        </w:rPr>
      </w:pPr>
      <w:r w:rsidRPr="0029273D">
        <w:rPr>
          <w:rFonts w:asciiTheme="majorBidi" w:eastAsiaTheme="minorHAnsi" w:hAnsiTheme="majorBidi" w:cstheme="majorBidi"/>
          <w:lang w:bidi="ar-SY"/>
        </w:rPr>
        <w:t xml:space="preserve">The algorithms that will be used in the final product may not be the ones that the previous teams decided to implement, as the current implementation is yet to be fully tested in real conditions and may not answer our requirements. </w:t>
      </w:r>
      <w:r w:rsidR="003E2E69" w:rsidRPr="0029273D">
        <w:rPr>
          <w:rFonts w:asciiTheme="majorBidi" w:hAnsiTheme="majorBidi" w:cstheme="majorBidi"/>
        </w:rPr>
        <w:br/>
      </w:r>
    </w:p>
    <w:p w14:paraId="3B2C0290" w14:textId="3694D067" w:rsidR="000112E4" w:rsidRPr="0029273D" w:rsidRDefault="000112E4" w:rsidP="000112E4">
      <w:pPr>
        <w:pStyle w:val="a4"/>
        <w:numPr>
          <w:ilvl w:val="0"/>
          <w:numId w:val="38"/>
        </w:numPr>
        <w:spacing w:line="22" w:lineRule="atLeast"/>
        <w:rPr>
          <w:rFonts w:asciiTheme="majorBidi" w:hAnsiTheme="majorBidi" w:cstheme="majorBidi"/>
          <w:lang w:bidi="ar-SY"/>
        </w:rPr>
      </w:pPr>
      <w:r w:rsidRPr="0029273D">
        <w:rPr>
          <w:rFonts w:asciiTheme="majorBidi" w:hAnsiTheme="majorBidi" w:cstheme="majorBidi"/>
          <w:lang w:bidi="ar-SY"/>
        </w:rPr>
        <w:t>Combining different algorithms to work simultaneously in one complete system may require massive changes to the original implementation and could be a big challenge.</w:t>
      </w:r>
    </w:p>
    <w:p w14:paraId="22438F65" w14:textId="3721D4B6" w:rsidR="008427EF" w:rsidRPr="0029273D" w:rsidRDefault="00C52633" w:rsidP="00032D08">
      <w:pPr>
        <w:spacing w:line="22" w:lineRule="atLeast"/>
        <w:ind w:firstLine="284"/>
        <w:rPr>
          <w:rFonts w:ascii="Times New Roman" w:hAnsi="Times New Roman" w:cs="Times New Roman"/>
          <w:u w:val="single"/>
        </w:rPr>
      </w:pPr>
      <w:r w:rsidRPr="0029273D">
        <w:rPr>
          <w:rFonts w:ascii="Times New Roman" w:hAnsi="Times New Roman" w:cs="Times New Roman"/>
          <w:u w:val="single"/>
        </w:rPr>
        <w:t xml:space="preserve">Software </w:t>
      </w:r>
      <w:r w:rsidR="00744540" w:rsidRPr="0029273D">
        <w:rPr>
          <w:rFonts w:ascii="Times New Roman" w:hAnsi="Times New Roman" w:cs="Times New Roman"/>
          <w:u w:val="single"/>
        </w:rPr>
        <w:t>e</w:t>
      </w:r>
      <w:r w:rsidRPr="0029273D">
        <w:rPr>
          <w:rFonts w:ascii="Times New Roman" w:hAnsi="Times New Roman" w:cs="Times New Roman"/>
          <w:u w:val="single"/>
        </w:rPr>
        <w:t>ngineer challenge</w:t>
      </w:r>
      <w:r w:rsidR="008427EF" w:rsidRPr="0029273D">
        <w:rPr>
          <w:rFonts w:ascii="Times New Roman" w:hAnsi="Times New Roman" w:cs="Times New Roman"/>
          <w:u w:val="single"/>
        </w:rPr>
        <w:t>:</w:t>
      </w:r>
    </w:p>
    <w:p w14:paraId="25F59A81" w14:textId="25F46216" w:rsidR="00C52633" w:rsidRPr="0029273D" w:rsidRDefault="000823DC" w:rsidP="007E6C5E">
      <w:pPr>
        <w:pStyle w:val="a4"/>
        <w:numPr>
          <w:ilvl w:val="0"/>
          <w:numId w:val="39"/>
        </w:numPr>
        <w:spacing w:line="22" w:lineRule="atLeast"/>
        <w:rPr>
          <w:rFonts w:ascii="Times New Roman" w:hAnsi="Times New Roman" w:cs="Times New Roman"/>
        </w:rPr>
      </w:pPr>
      <w:r w:rsidRPr="0029273D">
        <w:rPr>
          <w:rFonts w:ascii="Times New Roman" w:hAnsi="Times New Roman" w:cs="Times New Roman"/>
        </w:rPr>
        <w:t xml:space="preserve">The integration of different programs and diverse programming styles </w:t>
      </w:r>
      <w:r w:rsidR="007E6C5E" w:rsidRPr="0029273D">
        <w:rPr>
          <w:rFonts w:ascii="Times New Roman" w:hAnsi="Times New Roman" w:cs="Times New Roman"/>
        </w:rPr>
        <w:t xml:space="preserve">is expected to </w:t>
      </w:r>
      <w:r w:rsidRPr="0029273D">
        <w:rPr>
          <w:rFonts w:ascii="Times New Roman" w:hAnsi="Times New Roman" w:cs="Times New Roman"/>
        </w:rPr>
        <w:t>be a tough challenge</w:t>
      </w:r>
      <w:r w:rsidR="00E64B78" w:rsidRPr="0029273D">
        <w:rPr>
          <w:rFonts w:ascii="Times New Roman" w:hAnsi="Times New Roman" w:cs="Times New Roman"/>
        </w:rPr>
        <w:t>, especially, taking in account the real-time manner of the software.</w:t>
      </w:r>
    </w:p>
    <w:p w14:paraId="05807614" w14:textId="77777777" w:rsidR="005F7D3F" w:rsidRPr="0029273D" w:rsidRDefault="005F7D3F" w:rsidP="00E64B78">
      <w:pPr>
        <w:pStyle w:val="a4"/>
        <w:spacing w:line="22" w:lineRule="atLeast"/>
        <w:ind w:firstLine="0"/>
        <w:rPr>
          <w:rFonts w:ascii="Times New Roman" w:hAnsi="Times New Roman" w:cs="Times New Roman"/>
        </w:rPr>
      </w:pPr>
    </w:p>
    <w:p w14:paraId="09E4570A" w14:textId="18484597" w:rsidR="000823DC" w:rsidRPr="0029273D" w:rsidRDefault="00940EA1">
      <w:pPr>
        <w:pStyle w:val="a4"/>
        <w:numPr>
          <w:ilvl w:val="0"/>
          <w:numId w:val="39"/>
        </w:numPr>
        <w:spacing w:line="22" w:lineRule="atLeast"/>
        <w:rPr>
          <w:rFonts w:asciiTheme="majorBidi" w:hAnsiTheme="majorBidi" w:cstheme="majorBidi"/>
          <w:lang w:bidi="ar-SY"/>
        </w:rPr>
      </w:pPr>
      <w:r w:rsidRPr="0029273D">
        <w:rPr>
          <w:rFonts w:ascii="Times New Roman" w:hAnsi="Times New Roman" w:cs="Times New Roman"/>
        </w:rPr>
        <w:t>Failures are not accepted by any mean in the final product, as any mistake, no matter how "negligible" it is, could cost in human lives and wide consequences in such a complex and lethal product. As a result, the final program has to be as accurate, widely tested and bug free</w:t>
      </w:r>
      <w:r w:rsidR="00D878A2">
        <w:rPr>
          <w:rFonts w:ascii="Times New Roman" w:hAnsi="Times New Roman" w:cs="Times New Roman"/>
        </w:rPr>
        <w:t xml:space="preserve"> </w:t>
      </w:r>
      <w:r w:rsidRPr="0029273D">
        <w:rPr>
          <w:rFonts w:ascii="Times New Roman" w:hAnsi="Times New Roman" w:cs="Times New Roman"/>
        </w:rPr>
        <w:t>as it can be, as well as secured and invulnerable to hacking and foreign control.</w:t>
      </w:r>
      <w:r w:rsidR="005F7D3F" w:rsidRPr="0029273D">
        <w:rPr>
          <w:rFonts w:ascii="Times New Roman" w:hAnsi="Times New Roman" w:cs="Times New Roman"/>
        </w:rPr>
        <w:br/>
      </w:r>
    </w:p>
    <w:p w14:paraId="0C6AF3D1" w14:textId="65D2F120" w:rsidR="00BF3438" w:rsidRPr="0029273D" w:rsidRDefault="00BF3438" w:rsidP="00032D08">
      <w:pPr>
        <w:spacing w:line="22" w:lineRule="atLeast"/>
        <w:ind w:firstLine="284"/>
        <w:rPr>
          <w:rFonts w:ascii="Times New Roman" w:hAnsi="Times New Roman" w:cs="Times New Roman"/>
          <w:u w:val="single"/>
        </w:rPr>
      </w:pPr>
      <w:r w:rsidRPr="0029273D">
        <w:rPr>
          <w:rFonts w:ascii="Times New Roman" w:hAnsi="Times New Roman" w:cs="Times New Roman"/>
          <w:u w:val="single"/>
        </w:rPr>
        <w:t>Hardware challenges:</w:t>
      </w:r>
    </w:p>
    <w:p w14:paraId="086EA782" w14:textId="33B72F5C" w:rsidR="00E64B78" w:rsidRPr="0029273D" w:rsidRDefault="008A16FF" w:rsidP="00FA4BAC">
      <w:pPr>
        <w:pStyle w:val="a4"/>
        <w:numPr>
          <w:ilvl w:val="0"/>
          <w:numId w:val="47"/>
        </w:numPr>
        <w:spacing w:line="22" w:lineRule="atLeast"/>
        <w:rPr>
          <w:rFonts w:ascii="Times New Roman" w:hAnsi="Times New Roman" w:cs="Times New Roman"/>
        </w:rPr>
      </w:pPr>
      <w:r w:rsidRPr="0029273D">
        <w:rPr>
          <w:rFonts w:ascii="Times New Roman" w:hAnsi="Times New Roman" w:cs="Times New Roman"/>
        </w:rPr>
        <w:t xml:space="preserve">Due to </w:t>
      </w:r>
      <w:r w:rsidR="00FA4BAC" w:rsidRPr="0029273D">
        <w:rPr>
          <w:rFonts w:ascii="Times New Roman" w:hAnsi="Times New Roman" w:cs="Times New Roman"/>
        </w:rPr>
        <w:t>C</w:t>
      </w:r>
      <w:r w:rsidRPr="0029273D">
        <w:rPr>
          <w:rFonts w:ascii="Times New Roman" w:hAnsi="Times New Roman" w:cs="Times New Roman"/>
        </w:rPr>
        <w:t xml:space="preserve">orona virus worldwide lockdown, not all components were supplied; some of them were in fact simulated </w:t>
      </w:r>
      <w:r w:rsidR="00D52AAC">
        <w:rPr>
          <w:rFonts w:ascii="Times New Roman" w:hAnsi="Times New Roman" w:cs="Times New Roman"/>
        </w:rPr>
        <w:t xml:space="preserve">or emulated </w:t>
      </w:r>
      <w:r w:rsidRPr="0029273D">
        <w:rPr>
          <w:rFonts w:ascii="Times New Roman" w:hAnsi="Times New Roman" w:cs="Times New Roman"/>
        </w:rPr>
        <w:t>by software.</w:t>
      </w:r>
    </w:p>
    <w:p w14:paraId="6407DD5B" w14:textId="0E9F01CF" w:rsidR="000823DC" w:rsidRPr="0029273D" w:rsidRDefault="000823DC" w:rsidP="008A16FF">
      <w:pPr>
        <w:pStyle w:val="a4"/>
        <w:numPr>
          <w:ilvl w:val="0"/>
          <w:numId w:val="47"/>
        </w:numPr>
        <w:spacing w:line="22" w:lineRule="atLeast"/>
        <w:rPr>
          <w:rFonts w:ascii="Times New Roman" w:hAnsi="Times New Roman" w:cs="Times New Roman"/>
        </w:rPr>
      </w:pPr>
      <w:r w:rsidRPr="0029273D">
        <w:rPr>
          <w:rFonts w:ascii="Times New Roman" w:eastAsiaTheme="minorHAnsi" w:hAnsi="Times New Roman" w:cs="Times New Roman"/>
        </w:rPr>
        <w:t>The</w:t>
      </w:r>
      <w:r w:rsidR="00440A16" w:rsidRPr="0029273D">
        <w:rPr>
          <w:rFonts w:ascii="Times New Roman" w:eastAsiaTheme="minorHAnsi" w:hAnsi="Times New Roman" w:cs="Times New Roman"/>
        </w:rPr>
        <w:t xml:space="preserve"> other</w:t>
      </w:r>
      <w:r w:rsidRPr="0029273D">
        <w:rPr>
          <w:rFonts w:ascii="Times New Roman" w:eastAsiaTheme="minorHAnsi" w:hAnsi="Times New Roman" w:cs="Times New Roman"/>
        </w:rPr>
        <w:t xml:space="preserve"> teams working </w:t>
      </w:r>
      <w:r w:rsidR="00440A16" w:rsidRPr="0029273D">
        <w:rPr>
          <w:rFonts w:ascii="Times New Roman" w:eastAsiaTheme="minorHAnsi" w:hAnsi="Times New Roman" w:cs="Times New Roman"/>
        </w:rPr>
        <w:t>alongside</w:t>
      </w:r>
      <w:r w:rsidRPr="0029273D">
        <w:rPr>
          <w:rFonts w:ascii="Times New Roman" w:eastAsiaTheme="minorHAnsi" w:hAnsi="Times New Roman" w:cs="Times New Roman"/>
        </w:rPr>
        <w:t xml:space="preserve"> us may create a working mechanism that controls an effective laser component installed on a drone successfully</w:t>
      </w:r>
      <w:r w:rsidR="008A16FF" w:rsidRPr="0029273D">
        <w:rPr>
          <w:rFonts w:ascii="Times New Roman" w:eastAsiaTheme="minorHAnsi" w:hAnsi="Times New Roman" w:cs="Times New Roman"/>
        </w:rPr>
        <w:t xml:space="preserve">. However, </w:t>
      </w:r>
      <w:r w:rsidRPr="0029273D">
        <w:rPr>
          <w:rFonts w:ascii="Times New Roman" w:eastAsiaTheme="minorHAnsi" w:hAnsi="Times New Roman" w:cs="Times New Roman"/>
        </w:rPr>
        <w:t>in order to integrate it in a complete system that can also detect different objects, we also need to learn and understand their work</w:t>
      </w:r>
      <w:r w:rsidR="006F16B3" w:rsidRPr="0029273D">
        <w:rPr>
          <w:rFonts w:ascii="Times New Roman" w:eastAsiaTheme="minorHAnsi" w:hAnsi="Times New Roman" w:cs="Times New Roman"/>
        </w:rPr>
        <w:t>.</w:t>
      </w:r>
    </w:p>
    <w:p w14:paraId="4C70FC4E" w14:textId="77777777" w:rsidR="000823DC" w:rsidRPr="0029273D" w:rsidRDefault="000823DC" w:rsidP="00FB0D14">
      <w:pPr>
        <w:pStyle w:val="a4"/>
        <w:spacing w:line="22" w:lineRule="atLeast"/>
        <w:ind w:firstLine="0"/>
        <w:rPr>
          <w:rFonts w:ascii="Times New Roman" w:hAnsi="Times New Roman" w:cs="Times New Roman"/>
        </w:rPr>
      </w:pPr>
    </w:p>
    <w:p w14:paraId="2582A97E" w14:textId="68793A54" w:rsidR="00BF3438" w:rsidRPr="0029273D" w:rsidRDefault="00BF3438" w:rsidP="00032D08">
      <w:pPr>
        <w:spacing w:line="22" w:lineRule="atLeast"/>
        <w:ind w:firstLine="284"/>
        <w:rPr>
          <w:rFonts w:ascii="Times New Roman" w:hAnsi="Times New Roman" w:cs="Times New Roman"/>
          <w:u w:val="single"/>
        </w:rPr>
      </w:pPr>
      <w:r w:rsidRPr="0029273D">
        <w:rPr>
          <w:rFonts w:ascii="Times New Roman" w:hAnsi="Times New Roman" w:cs="Times New Roman"/>
          <w:u w:val="single"/>
        </w:rPr>
        <w:t>Technical challenges:</w:t>
      </w:r>
    </w:p>
    <w:p w14:paraId="4AFF5C14" w14:textId="6D5DF812" w:rsidR="00C97698" w:rsidRPr="0029273D" w:rsidRDefault="00C97698" w:rsidP="00032D08">
      <w:pPr>
        <w:pStyle w:val="a4"/>
        <w:numPr>
          <w:ilvl w:val="0"/>
          <w:numId w:val="41"/>
        </w:numPr>
        <w:spacing w:line="22" w:lineRule="atLeast"/>
        <w:rPr>
          <w:rFonts w:ascii="Times New Roman" w:eastAsiaTheme="minorHAnsi" w:hAnsi="Times New Roman" w:cs="Times New Roman"/>
        </w:rPr>
      </w:pPr>
      <w:r w:rsidRPr="0029273D">
        <w:rPr>
          <w:rFonts w:ascii="Times New Roman" w:hAnsi="Times New Roman" w:cs="Times New Roman"/>
        </w:rPr>
        <w:t xml:space="preserve">We are not familiar with any of the involved hardware: </w:t>
      </w:r>
      <w:r w:rsidR="000823DC" w:rsidRPr="0029273D">
        <w:rPr>
          <w:rFonts w:ascii="Times New Roman" w:hAnsi="Times New Roman" w:cs="Times New Roman"/>
        </w:rPr>
        <w:t>Drones</w:t>
      </w:r>
      <w:r w:rsidRPr="0029273D">
        <w:rPr>
          <w:rFonts w:ascii="Times New Roman" w:hAnsi="Times New Roman" w:cs="Times New Roman"/>
        </w:rPr>
        <w:t xml:space="preserve">, </w:t>
      </w:r>
      <w:r w:rsidR="000823DC" w:rsidRPr="0029273D">
        <w:rPr>
          <w:rFonts w:ascii="Times New Roman" w:hAnsi="Times New Roman" w:cs="Times New Roman"/>
        </w:rPr>
        <w:t>cameras and different sensors</w:t>
      </w:r>
      <w:r w:rsidRPr="0029273D">
        <w:rPr>
          <w:rFonts w:ascii="Times New Roman" w:hAnsi="Times New Roman" w:cs="Times New Roman"/>
        </w:rPr>
        <w:t>, small computation</w:t>
      </w:r>
      <w:r w:rsidR="000823DC" w:rsidRPr="0029273D">
        <w:rPr>
          <w:rFonts w:ascii="Times New Roman" w:hAnsi="Times New Roman" w:cs="Times New Roman"/>
          <w:b/>
          <w:bCs/>
        </w:rPr>
        <w:t xml:space="preserve"> </w:t>
      </w:r>
      <w:r w:rsidR="000823DC" w:rsidRPr="0029273D">
        <w:rPr>
          <w:rFonts w:ascii="Times New Roman" w:hAnsi="Times New Roman" w:cs="Times New Roman"/>
        </w:rPr>
        <w:t>units</w:t>
      </w:r>
      <w:r w:rsidR="00F56AEE" w:rsidRPr="0029273D">
        <w:rPr>
          <w:rFonts w:ascii="Times New Roman" w:hAnsi="Times New Roman" w:cs="Times New Roman"/>
        </w:rPr>
        <w:t xml:space="preserve"> an</w:t>
      </w:r>
      <w:r w:rsidR="009E06A4" w:rsidRPr="0029273D">
        <w:rPr>
          <w:rFonts w:ascii="Times New Roman" w:hAnsi="Times New Roman" w:cs="Times New Roman"/>
        </w:rPr>
        <w:t>d</w:t>
      </w:r>
      <w:r w:rsidR="00F56AEE" w:rsidRPr="0029273D">
        <w:rPr>
          <w:rFonts w:ascii="Times New Roman" w:hAnsi="Times New Roman" w:cs="Times New Roman"/>
        </w:rPr>
        <w:t xml:space="preserve"> so on</w:t>
      </w:r>
      <w:r w:rsidR="000823DC" w:rsidRPr="0029273D">
        <w:rPr>
          <w:rFonts w:ascii="Times New Roman" w:hAnsi="Times New Roman" w:cs="Times New Roman"/>
        </w:rPr>
        <w:t>.</w:t>
      </w:r>
      <w:r w:rsidRPr="0029273D">
        <w:rPr>
          <w:rFonts w:ascii="Times New Roman" w:hAnsi="Times New Roman" w:cs="Times New Roman"/>
          <w:b/>
          <w:bCs/>
        </w:rPr>
        <w:t xml:space="preserve">          </w:t>
      </w:r>
      <w:r w:rsidRPr="0029273D">
        <w:rPr>
          <w:rFonts w:ascii="Times New Roman" w:eastAsiaTheme="minorHAnsi" w:hAnsi="Times New Roman" w:cs="Times New Roman"/>
          <w:b/>
          <w:bCs/>
        </w:rPr>
        <w:t xml:space="preserve">           </w:t>
      </w:r>
    </w:p>
    <w:p w14:paraId="21331A60" w14:textId="77777777" w:rsidR="006A638C" w:rsidRPr="0029273D" w:rsidRDefault="006A638C" w:rsidP="00032D08">
      <w:pPr>
        <w:pStyle w:val="a4"/>
        <w:spacing w:line="22" w:lineRule="atLeast"/>
        <w:rPr>
          <w:rFonts w:ascii="Times New Roman" w:hAnsi="Times New Roman" w:cs="Times New Roman"/>
        </w:rPr>
      </w:pPr>
    </w:p>
    <w:p w14:paraId="51B6D5EE" w14:textId="132ACF23" w:rsidR="00B9779A" w:rsidRPr="0029273D" w:rsidRDefault="008427EF" w:rsidP="00885647">
      <w:pPr>
        <w:pStyle w:val="10"/>
        <w:numPr>
          <w:ilvl w:val="1"/>
          <w:numId w:val="1"/>
        </w:numPr>
        <w:spacing w:line="22" w:lineRule="atLeast"/>
        <w:jc w:val="both"/>
        <w:rPr>
          <w:b/>
          <w:bCs/>
          <w:color w:val="auto"/>
          <w:szCs w:val="22"/>
        </w:rPr>
      </w:pPr>
      <w:r w:rsidRPr="0029273D">
        <w:rPr>
          <w:b/>
          <w:bCs/>
          <w:color w:val="auto"/>
          <w:szCs w:val="22"/>
        </w:rPr>
        <w:t xml:space="preserve">How </w:t>
      </w:r>
      <w:r w:rsidR="00885647">
        <w:rPr>
          <w:b/>
          <w:bCs/>
          <w:color w:val="auto"/>
          <w:szCs w:val="22"/>
        </w:rPr>
        <w:t xml:space="preserve">Did </w:t>
      </w:r>
      <w:r w:rsidR="00885647" w:rsidRPr="0029273D">
        <w:rPr>
          <w:b/>
          <w:bCs/>
          <w:color w:val="auto"/>
          <w:szCs w:val="22"/>
        </w:rPr>
        <w:t>We</w:t>
      </w:r>
      <w:r w:rsidRPr="0029273D">
        <w:rPr>
          <w:b/>
          <w:bCs/>
          <w:color w:val="auto"/>
          <w:szCs w:val="22"/>
        </w:rPr>
        <w:t xml:space="preserve"> </w:t>
      </w:r>
      <w:proofErr w:type="spellStart"/>
      <w:r w:rsidRPr="0029273D">
        <w:rPr>
          <w:b/>
          <w:bCs/>
          <w:color w:val="auto"/>
          <w:szCs w:val="22"/>
        </w:rPr>
        <w:t>Plan</w:t>
      </w:r>
      <w:r w:rsidR="00744540" w:rsidRPr="0029273D">
        <w:rPr>
          <w:b/>
          <w:bCs/>
          <w:color w:val="auto"/>
          <w:szCs w:val="22"/>
        </w:rPr>
        <w:t>T</w:t>
      </w:r>
      <w:r w:rsidRPr="0029273D">
        <w:rPr>
          <w:b/>
          <w:bCs/>
          <w:color w:val="auto"/>
          <w:szCs w:val="22"/>
        </w:rPr>
        <w:t>o</w:t>
      </w:r>
      <w:proofErr w:type="spellEnd"/>
      <w:r w:rsidRPr="0029273D">
        <w:rPr>
          <w:b/>
          <w:bCs/>
          <w:color w:val="auto"/>
          <w:szCs w:val="22"/>
        </w:rPr>
        <w:t xml:space="preserve"> Overcome </w:t>
      </w:r>
      <w:r w:rsidR="00744540" w:rsidRPr="0029273D">
        <w:rPr>
          <w:b/>
          <w:bCs/>
          <w:color w:val="auto"/>
          <w:szCs w:val="22"/>
        </w:rPr>
        <w:t>T</w:t>
      </w:r>
      <w:r w:rsidRPr="0029273D">
        <w:rPr>
          <w:b/>
          <w:bCs/>
          <w:color w:val="auto"/>
          <w:szCs w:val="22"/>
        </w:rPr>
        <w:t>he Problems</w:t>
      </w:r>
      <w:r w:rsidR="00885647">
        <w:rPr>
          <w:b/>
          <w:bCs/>
          <w:color w:val="auto"/>
          <w:szCs w:val="22"/>
        </w:rPr>
        <w:t xml:space="preserve"> And What Was The Reality?</w:t>
      </w:r>
    </w:p>
    <w:p w14:paraId="5BD8B862" w14:textId="729C7F14" w:rsidR="000D2F48" w:rsidRPr="0029273D" w:rsidRDefault="000D2F48" w:rsidP="00032D08">
      <w:pPr>
        <w:spacing w:line="22" w:lineRule="atLeast"/>
        <w:ind w:firstLine="284"/>
        <w:rPr>
          <w:rFonts w:cstheme="majorBidi"/>
          <w:i/>
          <w:iCs/>
          <w:lang w:bidi="ar-SY"/>
        </w:rPr>
      </w:pPr>
      <w:r w:rsidRPr="0029273D">
        <w:rPr>
          <w:rFonts w:cstheme="majorBidi"/>
          <w:u w:val="single"/>
        </w:rPr>
        <w:t>Algorithmic challenges:</w:t>
      </w:r>
    </w:p>
    <w:p w14:paraId="49DA3DCB" w14:textId="77777777" w:rsidR="00440A16" w:rsidRPr="0029273D" w:rsidRDefault="00440A16" w:rsidP="00440A16">
      <w:pPr>
        <w:pStyle w:val="a4"/>
        <w:numPr>
          <w:ilvl w:val="0"/>
          <w:numId w:val="48"/>
        </w:numPr>
        <w:spacing w:line="22" w:lineRule="atLeast"/>
        <w:rPr>
          <w:rFonts w:asciiTheme="majorBidi" w:hAnsiTheme="majorBidi" w:cstheme="majorBidi"/>
          <w:i/>
          <w:iCs/>
        </w:rPr>
      </w:pPr>
      <w:r w:rsidRPr="0029273D">
        <w:rPr>
          <w:rFonts w:asciiTheme="majorBidi" w:eastAsiaTheme="minorHAnsi" w:hAnsiTheme="majorBidi" w:cstheme="majorBidi"/>
          <w:i/>
          <w:iCs/>
          <w:lang w:bidi="ar-SY"/>
        </w:rPr>
        <w:t xml:space="preserve">The algorithms that will be used in the final product may not be the ones that the previous teams decided to implement, as the current implementation is yet to be fully tested in real conditions and may not answer our requirements. </w:t>
      </w:r>
    </w:p>
    <w:p w14:paraId="00198067" w14:textId="55080278" w:rsidR="000112E4" w:rsidRDefault="000112E4" w:rsidP="008E09D8">
      <w:pPr>
        <w:spacing w:line="22" w:lineRule="atLeast"/>
        <w:ind w:left="720" w:firstLine="0"/>
        <w:rPr>
          <w:rFonts w:cstheme="majorBidi"/>
          <w:lang w:bidi="ar-SY"/>
        </w:rPr>
      </w:pPr>
      <w:r w:rsidRPr="0029273D">
        <w:rPr>
          <w:rFonts w:cstheme="majorBidi"/>
          <w:lang w:bidi="ar-SY"/>
        </w:rPr>
        <w:t xml:space="preserve">If the scenario of the </w:t>
      </w:r>
      <w:r w:rsidR="000312EC">
        <w:rPr>
          <w:rFonts w:cstheme="majorBidi"/>
          <w:lang w:bidi="ar-SY"/>
        </w:rPr>
        <w:t xml:space="preserve">previous </w:t>
      </w:r>
      <w:r w:rsidRPr="0029273D">
        <w:rPr>
          <w:rFonts w:cstheme="majorBidi"/>
          <w:lang w:bidi="ar-SY"/>
        </w:rPr>
        <w:t xml:space="preserve">algorithms being irrelevant to the final product </w:t>
      </w:r>
      <w:r w:rsidR="000312EC">
        <w:rPr>
          <w:rFonts w:cstheme="majorBidi"/>
          <w:lang w:bidi="ar-SY"/>
        </w:rPr>
        <w:t xml:space="preserve">would came </w:t>
      </w:r>
      <w:r w:rsidRPr="0029273D">
        <w:rPr>
          <w:rFonts w:cstheme="majorBidi"/>
          <w:lang w:bidi="ar-SY"/>
        </w:rPr>
        <w:t>reality, we</w:t>
      </w:r>
      <w:r w:rsidR="000312EC">
        <w:rPr>
          <w:rFonts w:cstheme="majorBidi"/>
          <w:lang w:bidi="ar-SY"/>
        </w:rPr>
        <w:t xml:space="preserve"> planned on</w:t>
      </w:r>
      <w:r w:rsidRPr="0029273D">
        <w:rPr>
          <w:rFonts w:cstheme="majorBidi"/>
          <w:lang w:bidi="ar-SY"/>
        </w:rPr>
        <w:t xml:space="preserve"> </w:t>
      </w:r>
      <w:r w:rsidR="000312EC">
        <w:rPr>
          <w:rFonts w:cstheme="majorBidi"/>
          <w:lang w:bidi="ar-SY"/>
        </w:rPr>
        <w:t xml:space="preserve">trying </w:t>
      </w:r>
      <w:r w:rsidRPr="0029273D">
        <w:rPr>
          <w:rFonts w:cstheme="majorBidi"/>
          <w:lang w:bidi="ar-SY"/>
        </w:rPr>
        <w:t xml:space="preserve"> to find alternatives in different platforms that are possible to implement in short period of time.</w:t>
      </w:r>
    </w:p>
    <w:p w14:paraId="5F8818CC" w14:textId="3E34C4F2" w:rsidR="000312EC" w:rsidRDefault="000312EC" w:rsidP="008E09D8">
      <w:pPr>
        <w:spacing w:line="22" w:lineRule="atLeast"/>
        <w:ind w:left="720" w:firstLine="0"/>
        <w:rPr>
          <w:rFonts w:cstheme="majorBidi"/>
          <w:lang w:bidi="ar-SY"/>
        </w:rPr>
      </w:pPr>
    </w:p>
    <w:p w14:paraId="08068BA5" w14:textId="21325104" w:rsidR="00E0585F" w:rsidRDefault="00767155" w:rsidP="002930C0">
      <w:pPr>
        <w:spacing w:line="22" w:lineRule="atLeast"/>
        <w:ind w:left="720" w:firstLine="0"/>
        <w:rPr>
          <w:rFonts w:cstheme="majorBidi"/>
        </w:rPr>
      </w:pPr>
      <w:r>
        <w:rPr>
          <w:rFonts w:cstheme="majorBidi"/>
          <w:lang w:bidi="ar-SY"/>
        </w:rPr>
        <w:lastRenderedPageBreak/>
        <w:t xml:space="preserve">The </w:t>
      </w:r>
      <w:r w:rsidR="001345BE">
        <w:rPr>
          <w:rFonts w:cstheme="majorBidi"/>
          <w:lang w:bidi="ar-SY"/>
        </w:rPr>
        <w:t xml:space="preserve">implementation of </w:t>
      </w:r>
      <w:r>
        <w:rPr>
          <w:rFonts w:cstheme="majorBidi"/>
          <w:lang w:bidi="ar-SY"/>
        </w:rPr>
        <w:t>algorithms</w:t>
      </w:r>
      <w:r w:rsidR="001345BE">
        <w:rPr>
          <w:rFonts w:cstheme="majorBidi"/>
          <w:lang w:bidi="ar-SY"/>
        </w:rPr>
        <w:t>,</w:t>
      </w:r>
      <w:r>
        <w:rPr>
          <w:rFonts w:cstheme="majorBidi"/>
          <w:lang w:bidi="ar-SY"/>
        </w:rPr>
        <w:t xml:space="preserve"> </w:t>
      </w:r>
      <w:r w:rsidR="001345BE">
        <w:rPr>
          <w:rFonts w:cstheme="majorBidi"/>
          <w:lang w:bidi="ar-SY"/>
        </w:rPr>
        <w:t xml:space="preserve">which </w:t>
      </w:r>
      <w:r>
        <w:rPr>
          <w:rFonts w:cstheme="majorBidi"/>
          <w:lang w:bidi="ar-SY"/>
        </w:rPr>
        <w:t>the previous groups provided</w:t>
      </w:r>
      <w:r w:rsidR="001345BE">
        <w:rPr>
          <w:rFonts w:cstheme="majorBidi"/>
          <w:lang w:bidi="ar-SY"/>
        </w:rPr>
        <w:t>,</w:t>
      </w:r>
      <w:r>
        <w:rPr>
          <w:rFonts w:cstheme="majorBidi"/>
          <w:lang w:bidi="ar-SY"/>
        </w:rPr>
        <w:t xml:space="preserve"> worked on</w:t>
      </w:r>
      <w:r w:rsidR="009E7F5C">
        <w:rPr>
          <w:rFonts w:cstheme="majorBidi"/>
          <w:lang w:bidi="ar-SY"/>
        </w:rPr>
        <w:t xml:space="preserve"> a</w:t>
      </w:r>
      <w:r>
        <w:rPr>
          <w:rFonts w:cstheme="majorBidi"/>
          <w:lang w:bidi="ar-SY"/>
        </w:rPr>
        <w:t xml:space="preserve"> recorded video file and not a video stream</w:t>
      </w:r>
      <w:r w:rsidR="001345BE">
        <w:rPr>
          <w:rFonts w:cstheme="majorBidi"/>
          <w:lang w:bidi="ar-SY"/>
        </w:rPr>
        <w:t>.</w:t>
      </w:r>
      <w:r w:rsidR="00B730A5">
        <w:rPr>
          <w:rFonts w:cstheme="majorBidi"/>
          <w:lang w:bidi="ar-SY"/>
        </w:rPr>
        <w:t xml:space="preserve"> W</w:t>
      </w:r>
      <w:r w:rsidR="00EF6EB8">
        <w:rPr>
          <w:rFonts w:cstheme="majorBidi"/>
          <w:lang w:bidi="ar-SY"/>
        </w:rPr>
        <w:t>orking on a recorded file, the implementation preloaded the video</w:t>
      </w:r>
      <w:r w:rsidR="0060643D">
        <w:rPr>
          <w:rFonts w:cstheme="majorBidi"/>
          <w:lang w:bidi="ar-SY"/>
        </w:rPr>
        <w:t>, which</w:t>
      </w:r>
      <w:r w:rsidR="00EF6EB8">
        <w:rPr>
          <w:rFonts w:cstheme="majorBidi"/>
          <w:lang w:bidi="ar-SY"/>
        </w:rPr>
        <w:t xml:space="preserve"> </w:t>
      </w:r>
      <w:r w:rsidR="0060643D">
        <w:rPr>
          <w:rFonts w:cstheme="majorBidi"/>
          <w:lang w:bidi="ar-SY"/>
        </w:rPr>
        <w:t>makes</w:t>
      </w:r>
      <w:r w:rsidR="00EF6EB8">
        <w:rPr>
          <w:rFonts w:cstheme="majorBidi"/>
          <w:lang w:bidi="ar-SY"/>
        </w:rPr>
        <w:t xml:space="preserve"> it easier for the algorithm to run on it. </w:t>
      </w:r>
      <w:r w:rsidR="00B730A5">
        <w:rPr>
          <w:rFonts w:cstheme="majorBidi"/>
          <w:lang w:bidi="ar-SY"/>
        </w:rPr>
        <w:t>While r</w:t>
      </w:r>
      <w:r w:rsidR="00EF6EB8">
        <w:rPr>
          <w:rFonts w:cstheme="majorBidi"/>
          <w:lang w:bidi="ar-SY"/>
        </w:rPr>
        <w:t>unning the algorithm on a</w:t>
      </w:r>
      <w:r w:rsidR="00F962A0">
        <w:rPr>
          <w:rFonts w:cstheme="majorBidi"/>
          <w:lang w:bidi="ar-SY"/>
        </w:rPr>
        <w:t xml:space="preserve"> video</w:t>
      </w:r>
      <w:r w:rsidR="00EF6EB8">
        <w:rPr>
          <w:rFonts w:cstheme="majorBidi"/>
          <w:lang w:bidi="ar-SY"/>
        </w:rPr>
        <w:t xml:space="preserve"> stream</w:t>
      </w:r>
      <w:r w:rsidR="00B730A5">
        <w:rPr>
          <w:rFonts w:cstheme="majorBidi"/>
          <w:lang w:bidi="ar-SY"/>
        </w:rPr>
        <w:t xml:space="preserve">, the implementation receives the video not as a whole video </w:t>
      </w:r>
      <w:r w:rsidR="00B1775F">
        <w:rPr>
          <w:rFonts w:cstheme="majorBidi"/>
          <w:lang w:bidi="ar-SY"/>
        </w:rPr>
        <w:t xml:space="preserve">but </w:t>
      </w:r>
      <w:r w:rsidR="0060643D">
        <w:rPr>
          <w:rFonts w:cstheme="majorBidi"/>
          <w:lang w:bidi="ar-SY"/>
        </w:rPr>
        <w:t xml:space="preserve">by </w:t>
      </w:r>
      <w:r w:rsidR="00B1775F">
        <w:rPr>
          <w:rFonts w:cstheme="majorBidi"/>
          <w:lang w:bidi="ar-SY"/>
        </w:rPr>
        <w:t>parts</w:t>
      </w:r>
      <w:r w:rsidR="0060643D">
        <w:rPr>
          <w:rFonts w:cstheme="majorBidi"/>
          <w:lang w:bidi="ar-SY"/>
        </w:rPr>
        <w:t>,</w:t>
      </w:r>
      <w:r w:rsidR="00B1775F">
        <w:rPr>
          <w:rFonts w:cstheme="majorBidi"/>
          <w:lang w:bidi="ar-SY"/>
        </w:rPr>
        <w:t xml:space="preserve"> on which the algorithm work one part after another</w:t>
      </w:r>
      <w:r w:rsidR="00B730A5">
        <w:rPr>
          <w:rFonts w:cstheme="majorBidi"/>
          <w:lang w:bidi="ar-SY"/>
        </w:rPr>
        <w:t>.</w:t>
      </w:r>
      <w:r w:rsidR="00B1775F">
        <w:rPr>
          <w:rFonts w:cstheme="majorBidi"/>
          <w:lang w:bidi="ar-SY"/>
        </w:rPr>
        <w:t xml:space="preserve"> The work that </w:t>
      </w:r>
      <w:r w:rsidR="0060643D">
        <w:rPr>
          <w:rFonts w:cstheme="majorBidi"/>
          <w:lang w:bidi="ar-SY"/>
        </w:rPr>
        <w:t xml:space="preserve">was </w:t>
      </w:r>
      <w:r w:rsidR="00B1775F">
        <w:rPr>
          <w:rFonts w:cstheme="majorBidi"/>
          <w:lang w:bidi="ar-SY"/>
        </w:rPr>
        <w:t xml:space="preserve">done before giving each frame to the algorithm can’t take as long as when working with </w:t>
      </w:r>
      <w:r w:rsidR="0060643D">
        <w:rPr>
          <w:rFonts w:cstheme="majorBidi"/>
          <w:lang w:bidi="ar-SY"/>
        </w:rPr>
        <w:t xml:space="preserve">a </w:t>
      </w:r>
      <w:r w:rsidR="00B1775F">
        <w:rPr>
          <w:rFonts w:cstheme="majorBidi"/>
          <w:lang w:bidi="ar-SY"/>
        </w:rPr>
        <w:t>recorded file.</w:t>
      </w:r>
      <w:r w:rsidR="007F2137">
        <w:rPr>
          <w:rFonts w:cstheme="majorBidi"/>
          <w:lang w:bidi="ar-SY"/>
        </w:rPr>
        <w:t xml:space="preserve"> </w:t>
      </w:r>
      <w:r w:rsidR="009A5FF8">
        <w:rPr>
          <w:rFonts w:cstheme="majorBidi"/>
          <w:lang w:bidi="ar-SY"/>
        </w:rPr>
        <w:t xml:space="preserve">So, </w:t>
      </w:r>
      <w:r w:rsidR="00390AB6">
        <w:rPr>
          <w:rFonts w:cstheme="majorBidi"/>
          <w:lang w:bidi="ar-SY"/>
        </w:rPr>
        <w:t>of course</w:t>
      </w:r>
      <w:r>
        <w:rPr>
          <w:rFonts w:cstheme="majorBidi"/>
          <w:lang w:bidi="ar-SY"/>
        </w:rPr>
        <w:t xml:space="preserve"> we had to work </w:t>
      </w:r>
      <w:r w:rsidR="009A5FF8">
        <w:rPr>
          <w:rFonts w:cstheme="majorBidi"/>
          <w:lang w:bidi="ar-SY"/>
        </w:rPr>
        <w:t xml:space="preserve">to </w:t>
      </w:r>
      <w:r>
        <w:rPr>
          <w:rFonts w:cstheme="majorBidi"/>
          <w:lang w:bidi="ar-SY"/>
        </w:rPr>
        <w:t>change</w:t>
      </w:r>
      <w:r w:rsidR="004538DF">
        <w:rPr>
          <w:rFonts w:cstheme="majorBidi"/>
          <w:lang w:bidi="ar-SY"/>
        </w:rPr>
        <w:t xml:space="preserve"> w</w:t>
      </w:r>
      <w:r w:rsidR="007F2137">
        <w:rPr>
          <w:rFonts w:cstheme="majorBidi"/>
          <w:lang w:bidi="ar-SY"/>
        </w:rPr>
        <w:t xml:space="preserve">hat </w:t>
      </w:r>
      <w:r w:rsidR="004538DF">
        <w:rPr>
          <w:rFonts w:cstheme="majorBidi"/>
          <w:lang w:bidi="ar-SY"/>
        </w:rPr>
        <w:t>was</w:t>
      </w:r>
      <w:r w:rsidR="007F2137">
        <w:rPr>
          <w:rFonts w:cstheme="majorBidi"/>
          <w:lang w:bidi="ar-SY"/>
        </w:rPr>
        <w:t xml:space="preserve"> done before and make sure that the algorithm runs </w:t>
      </w:r>
      <w:r w:rsidR="004538DF">
        <w:rPr>
          <w:rFonts w:cstheme="majorBidi"/>
          <w:lang w:bidi="ar-SY"/>
        </w:rPr>
        <w:t>in real time</w:t>
      </w:r>
      <w:r w:rsidR="004E3F5F">
        <w:rPr>
          <w:rFonts w:cstheme="majorBidi"/>
          <w:lang w:bidi="ar-SY"/>
        </w:rPr>
        <w:t>.</w:t>
      </w:r>
    </w:p>
    <w:p w14:paraId="3CBA0416" w14:textId="0640D80E" w:rsidR="000312EC" w:rsidRPr="008E5380" w:rsidRDefault="007603D9" w:rsidP="008E5380">
      <w:pPr>
        <w:pStyle w:val="NormalWeb"/>
        <w:rPr>
          <w:rFonts w:asciiTheme="majorBidi" w:hAnsiTheme="majorBidi" w:cstheme="majorBidi"/>
          <w:rPrChange w:id="0" w:author="alon barenboim" w:date="2022-01-09T17:00:00Z">
            <w:rPr>
              <w:rFonts w:cstheme="majorBidi"/>
              <w:lang w:bidi="ar-SY"/>
            </w:rPr>
          </w:rPrChange>
        </w:rPr>
        <w:pPrChange w:id="1" w:author="alon barenboim" w:date="2022-01-09T16:59:00Z">
          <w:pPr>
            <w:spacing w:line="22" w:lineRule="atLeast"/>
            <w:ind w:left="720" w:firstLine="0"/>
          </w:pPr>
        </w:pPrChange>
      </w:pPr>
      <w:r w:rsidRPr="008E5380">
        <w:rPr>
          <w:rFonts w:asciiTheme="majorBidi" w:hAnsiTheme="majorBidi" w:cstheme="majorBidi"/>
          <w:lang w:bidi="ar-SY"/>
          <w:rPrChange w:id="2" w:author="alon barenboim" w:date="2022-01-09T17:00:00Z">
            <w:rPr>
              <w:rFonts w:cstheme="majorBidi"/>
              <w:sz w:val="24"/>
              <w:szCs w:val="24"/>
              <w:lang w:bidi="ar-SY"/>
            </w:rPr>
          </w:rPrChange>
        </w:rPr>
        <w:t>A</w:t>
      </w:r>
      <w:r w:rsidR="0012628F" w:rsidRPr="008E5380">
        <w:rPr>
          <w:rFonts w:asciiTheme="majorBidi" w:hAnsiTheme="majorBidi" w:cstheme="majorBidi"/>
          <w:lang w:bidi="ar-SY"/>
          <w:rPrChange w:id="3" w:author="alon barenboim" w:date="2022-01-09T17:00:00Z">
            <w:rPr>
              <w:rFonts w:cstheme="majorBidi"/>
              <w:sz w:val="24"/>
              <w:szCs w:val="24"/>
              <w:lang w:bidi="ar-SY"/>
            </w:rPr>
          </w:rPrChange>
        </w:rPr>
        <w:t>t the beginning</w:t>
      </w:r>
      <w:r w:rsidR="009A5FF8" w:rsidRPr="008E5380">
        <w:rPr>
          <w:rFonts w:asciiTheme="majorBidi" w:hAnsiTheme="majorBidi" w:cstheme="majorBidi"/>
          <w:lang w:bidi="ar-SY"/>
          <w:rPrChange w:id="4" w:author="alon barenboim" w:date="2022-01-09T17:00:00Z">
            <w:rPr>
              <w:rFonts w:cstheme="majorBidi"/>
              <w:sz w:val="24"/>
              <w:szCs w:val="24"/>
              <w:lang w:bidi="ar-SY"/>
            </w:rPr>
          </w:rPrChange>
        </w:rPr>
        <w:t>,</w:t>
      </w:r>
      <w:r w:rsidRPr="008E5380">
        <w:rPr>
          <w:rFonts w:asciiTheme="majorBidi" w:hAnsiTheme="majorBidi" w:cstheme="majorBidi"/>
          <w:lang w:bidi="ar-SY"/>
          <w:rPrChange w:id="5" w:author="alon barenboim" w:date="2022-01-09T17:00:00Z">
            <w:rPr>
              <w:rFonts w:cstheme="majorBidi"/>
              <w:sz w:val="24"/>
              <w:szCs w:val="24"/>
              <w:lang w:bidi="ar-SY"/>
            </w:rPr>
          </w:rPrChange>
        </w:rPr>
        <w:t xml:space="preserve"> the aerostat detection algorithm of the previous group</w:t>
      </w:r>
      <w:r w:rsidR="000312EC" w:rsidRPr="008E5380">
        <w:rPr>
          <w:rFonts w:asciiTheme="majorBidi" w:hAnsiTheme="majorBidi" w:cstheme="majorBidi"/>
          <w:lang w:bidi="ar-SY"/>
          <w:rPrChange w:id="6" w:author="alon barenboim" w:date="2022-01-09T17:00:00Z">
            <w:rPr>
              <w:rFonts w:cstheme="majorBidi"/>
              <w:sz w:val="24"/>
              <w:szCs w:val="24"/>
              <w:lang w:bidi="ar-SY"/>
            </w:rPr>
          </w:rPrChange>
        </w:rPr>
        <w:t xml:space="preserve"> </w:t>
      </w:r>
      <w:r w:rsidR="00DD0A67" w:rsidRPr="008E5380">
        <w:rPr>
          <w:rFonts w:asciiTheme="majorBidi" w:hAnsiTheme="majorBidi" w:cstheme="majorBidi"/>
          <w:lang w:bidi="ar-SY"/>
          <w:rPrChange w:id="7" w:author="alon barenboim" w:date="2022-01-09T17:00:00Z">
            <w:rPr>
              <w:rFonts w:cstheme="majorBidi"/>
              <w:sz w:val="24"/>
              <w:szCs w:val="24"/>
              <w:lang w:bidi="ar-SY"/>
            </w:rPr>
          </w:rPrChange>
        </w:rPr>
        <w:t xml:space="preserve">was worse than </w:t>
      </w:r>
      <w:r w:rsidR="00A46BBE" w:rsidRPr="008E5380">
        <w:rPr>
          <w:rFonts w:asciiTheme="majorBidi" w:hAnsiTheme="majorBidi" w:cstheme="majorBidi"/>
          <w:rPrChange w:id="8" w:author="alon barenboim" w:date="2022-01-09T17:00:00Z">
            <w:rPr>
              <w:rFonts w:cstheme="majorBidi"/>
              <w:sz w:val="24"/>
              <w:szCs w:val="24"/>
            </w:rPr>
          </w:rPrChange>
        </w:rPr>
        <w:t xml:space="preserve">camouflage </w:t>
      </w:r>
      <w:r w:rsidR="008F5483" w:rsidRPr="008E5380">
        <w:rPr>
          <w:rFonts w:asciiTheme="majorBidi" w:hAnsiTheme="majorBidi" w:cstheme="majorBidi"/>
          <w:lang w:bidi="ar-SY"/>
          <w:rPrChange w:id="9" w:author="alon barenboim" w:date="2022-01-09T17:00:00Z">
            <w:rPr>
              <w:rFonts w:cstheme="majorBidi"/>
              <w:sz w:val="24"/>
              <w:szCs w:val="24"/>
              <w:lang w:bidi="ar-SY"/>
            </w:rPr>
          </w:rPrChange>
        </w:rPr>
        <w:t>detection, detection in 5 fps compared to 24 fps</w:t>
      </w:r>
      <w:r w:rsidR="00EC4C62" w:rsidRPr="008E5380">
        <w:rPr>
          <w:rFonts w:asciiTheme="majorBidi" w:hAnsiTheme="majorBidi" w:cstheme="majorBidi"/>
          <w:lang w:bidi="ar-SY"/>
          <w:rPrChange w:id="10" w:author="alon barenboim" w:date="2022-01-09T17:00:00Z">
            <w:rPr>
              <w:rFonts w:cstheme="majorBidi"/>
              <w:sz w:val="24"/>
              <w:szCs w:val="24"/>
              <w:lang w:bidi="ar-SY"/>
            </w:rPr>
          </w:rPrChange>
        </w:rPr>
        <w:t xml:space="preserve">. </w:t>
      </w:r>
      <w:proofErr w:type="gramStart"/>
      <w:r w:rsidR="00EC4C62" w:rsidRPr="008E5380">
        <w:rPr>
          <w:rFonts w:asciiTheme="majorBidi" w:hAnsiTheme="majorBidi" w:cstheme="majorBidi"/>
          <w:lang w:bidi="ar-SY"/>
          <w:rPrChange w:id="11" w:author="alon barenboim" w:date="2022-01-09T17:00:00Z">
            <w:rPr>
              <w:rFonts w:cstheme="majorBidi"/>
              <w:sz w:val="24"/>
              <w:szCs w:val="24"/>
              <w:lang w:bidi="ar-SY"/>
            </w:rPr>
          </w:rPrChange>
        </w:rPr>
        <w:t>Therefore</w:t>
      </w:r>
      <w:proofErr w:type="gramEnd"/>
      <w:r w:rsidR="00EC4C62" w:rsidRPr="008E5380">
        <w:rPr>
          <w:rFonts w:asciiTheme="majorBidi" w:hAnsiTheme="majorBidi" w:cstheme="majorBidi"/>
          <w:lang w:bidi="ar-SY"/>
          <w:rPrChange w:id="12" w:author="alon barenboim" w:date="2022-01-09T17:00:00Z">
            <w:rPr>
              <w:rFonts w:cstheme="majorBidi"/>
              <w:sz w:val="24"/>
              <w:szCs w:val="24"/>
              <w:lang w:bidi="ar-SY"/>
            </w:rPr>
          </w:rPrChange>
        </w:rPr>
        <w:t xml:space="preserve"> </w:t>
      </w:r>
      <w:r w:rsidR="008F5483" w:rsidRPr="008E5380">
        <w:rPr>
          <w:rFonts w:asciiTheme="majorBidi" w:hAnsiTheme="majorBidi" w:cstheme="majorBidi"/>
          <w:lang w:bidi="ar-SY"/>
          <w:rPrChange w:id="13" w:author="alon barenboim" w:date="2022-01-09T17:00:00Z">
            <w:rPr>
              <w:rFonts w:cstheme="majorBidi"/>
              <w:sz w:val="24"/>
              <w:szCs w:val="24"/>
              <w:lang w:bidi="ar-SY"/>
            </w:rPr>
          </w:rPrChange>
        </w:rPr>
        <w:t xml:space="preserve">we focused on the aerostat detection algorithm. </w:t>
      </w:r>
      <w:r w:rsidR="00252CE1" w:rsidRPr="008E5380">
        <w:rPr>
          <w:rFonts w:asciiTheme="majorBidi" w:hAnsiTheme="majorBidi" w:cstheme="majorBidi"/>
          <w:lang w:bidi="ar-SY"/>
          <w:rPrChange w:id="14" w:author="alon barenboim" w:date="2022-01-09T17:00:00Z">
            <w:rPr>
              <w:rFonts w:cstheme="majorBidi"/>
              <w:sz w:val="24"/>
              <w:szCs w:val="24"/>
              <w:lang w:bidi="ar-SY"/>
            </w:rPr>
          </w:rPrChange>
        </w:rPr>
        <w:t xml:space="preserve">We retrained the algorithm after some </w:t>
      </w:r>
      <w:r w:rsidR="00F947FB" w:rsidRPr="008E5380">
        <w:rPr>
          <w:rFonts w:asciiTheme="majorBidi" w:hAnsiTheme="majorBidi" w:cstheme="majorBidi"/>
          <w:lang w:bidi="ar-SY"/>
          <w:rPrChange w:id="15" w:author="alon barenboim" w:date="2022-01-09T17:00:00Z">
            <w:rPr>
              <w:rFonts w:cstheme="majorBidi"/>
              <w:sz w:val="24"/>
              <w:szCs w:val="24"/>
              <w:lang w:bidi="ar-SY"/>
            </w:rPr>
          </w:rPrChange>
        </w:rPr>
        <w:t>changes,</w:t>
      </w:r>
      <w:r w:rsidR="00252CE1" w:rsidRPr="008E5380">
        <w:rPr>
          <w:rFonts w:asciiTheme="majorBidi" w:hAnsiTheme="majorBidi" w:cstheme="majorBidi"/>
          <w:lang w:bidi="ar-SY"/>
          <w:rPrChange w:id="16" w:author="alon barenboim" w:date="2022-01-09T17:00:00Z">
            <w:rPr>
              <w:rFonts w:cstheme="majorBidi"/>
              <w:sz w:val="24"/>
              <w:szCs w:val="24"/>
              <w:lang w:bidi="ar-SY"/>
            </w:rPr>
          </w:rPrChange>
        </w:rPr>
        <w:t xml:space="preserve"> and it detected the aerostat from the same video the previous group used for tests. It detected in a higher rate 10fps, and on video stream with a little bit high rate but with </w:t>
      </w:r>
      <w:r w:rsidR="00D52D11" w:rsidRPr="008E5380">
        <w:rPr>
          <w:rFonts w:asciiTheme="majorBidi" w:hAnsiTheme="majorBidi" w:cstheme="majorBidi"/>
          <w:lang w:bidi="ar-SY"/>
          <w:rPrChange w:id="17" w:author="alon barenboim" w:date="2022-01-09T17:00:00Z">
            <w:rPr>
              <w:rFonts w:cstheme="majorBidi"/>
              <w:sz w:val="24"/>
              <w:szCs w:val="24"/>
              <w:lang w:bidi="ar-SY"/>
            </w:rPr>
          </w:rPrChange>
        </w:rPr>
        <w:t>a noticeable delay.</w:t>
      </w:r>
      <w:r w:rsidR="00DD0A67" w:rsidRPr="008E5380">
        <w:rPr>
          <w:rFonts w:asciiTheme="majorBidi" w:hAnsiTheme="majorBidi" w:cstheme="majorBidi"/>
          <w:lang w:bidi="ar-SY"/>
          <w:rPrChange w:id="18" w:author="alon barenboim" w:date="2022-01-09T17:00:00Z">
            <w:rPr>
              <w:rFonts w:cstheme="majorBidi"/>
              <w:sz w:val="24"/>
              <w:szCs w:val="24"/>
              <w:lang w:bidi="ar-SY"/>
            </w:rPr>
          </w:rPrChange>
        </w:rPr>
        <w:t xml:space="preserve"> </w:t>
      </w:r>
      <w:r w:rsidR="000312EC" w:rsidRPr="008E5380">
        <w:rPr>
          <w:rFonts w:asciiTheme="majorBidi" w:hAnsiTheme="majorBidi" w:cstheme="majorBidi"/>
          <w:lang w:bidi="ar-SY"/>
          <w:rPrChange w:id="19" w:author="alon barenboim" w:date="2022-01-09T17:00:00Z">
            <w:rPr>
              <w:rFonts w:cstheme="majorBidi"/>
              <w:sz w:val="24"/>
              <w:szCs w:val="24"/>
              <w:lang w:bidi="ar-SY"/>
            </w:rPr>
          </w:rPrChange>
        </w:rPr>
        <w:t xml:space="preserve">After seeing that the </w:t>
      </w:r>
      <w:r w:rsidR="00EC4C62" w:rsidRPr="008E5380">
        <w:rPr>
          <w:rFonts w:asciiTheme="majorBidi" w:hAnsiTheme="majorBidi" w:cstheme="majorBidi"/>
          <w:lang w:bidi="ar-SY"/>
          <w:rPrChange w:id="20" w:author="alon barenboim" w:date="2022-01-09T17:00:00Z">
            <w:rPr>
              <w:rFonts w:cstheme="majorBidi"/>
              <w:sz w:val="24"/>
              <w:szCs w:val="24"/>
              <w:lang w:bidi="ar-SY"/>
            </w:rPr>
          </w:rPrChange>
        </w:rPr>
        <w:t xml:space="preserve">implemented </w:t>
      </w:r>
      <w:r w:rsidR="000312EC" w:rsidRPr="008E5380">
        <w:rPr>
          <w:rFonts w:asciiTheme="majorBidi" w:hAnsiTheme="majorBidi" w:cstheme="majorBidi"/>
          <w:lang w:bidi="ar-SY"/>
          <w:rPrChange w:id="21" w:author="alon barenboim" w:date="2022-01-09T17:00:00Z">
            <w:rPr>
              <w:rFonts w:cstheme="majorBidi"/>
              <w:sz w:val="24"/>
              <w:szCs w:val="24"/>
              <w:lang w:bidi="ar-SY"/>
            </w:rPr>
          </w:rPrChange>
        </w:rPr>
        <w:t xml:space="preserve">improvements are not </w:t>
      </w:r>
      <w:r w:rsidR="00495C36" w:rsidRPr="008E5380">
        <w:rPr>
          <w:rFonts w:asciiTheme="majorBidi" w:hAnsiTheme="majorBidi" w:cstheme="majorBidi"/>
          <w:lang w:bidi="ar-SY"/>
          <w:rPrChange w:id="22" w:author="alon barenboim" w:date="2022-01-09T17:00:00Z">
            <w:rPr>
              <w:rFonts w:cstheme="majorBidi"/>
              <w:sz w:val="24"/>
              <w:szCs w:val="24"/>
              <w:lang w:bidi="ar-SY"/>
            </w:rPr>
          </w:rPrChange>
        </w:rPr>
        <w:t>enough,</w:t>
      </w:r>
      <w:r w:rsidR="000312EC" w:rsidRPr="008E5380">
        <w:rPr>
          <w:rFonts w:asciiTheme="majorBidi" w:hAnsiTheme="majorBidi" w:cstheme="majorBidi"/>
          <w:lang w:bidi="ar-SY"/>
          <w:rPrChange w:id="23" w:author="alon barenboim" w:date="2022-01-09T17:00:00Z">
            <w:rPr>
              <w:rFonts w:cstheme="majorBidi"/>
              <w:sz w:val="24"/>
              <w:szCs w:val="24"/>
              <w:lang w:bidi="ar-SY"/>
            </w:rPr>
          </w:rPrChange>
        </w:rPr>
        <w:t xml:space="preserve"> we tried to work with other algorithms that are on the web.</w:t>
      </w:r>
      <w:r w:rsidR="00D52D11" w:rsidRPr="008E5380">
        <w:rPr>
          <w:rFonts w:asciiTheme="majorBidi" w:hAnsiTheme="majorBidi" w:cstheme="majorBidi"/>
          <w:lang w:bidi="ar-SY"/>
          <w:rPrChange w:id="24" w:author="alon barenboim" w:date="2022-01-09T17:00:00Z">
            <w:rPr>
              <w:rFonts w:cstheme="majorBidi"/>
              <w:sz w:val="24"/>
              <w:szCs w:val="24"/>
              <w:lang w:bidi="ar-SY"/>
            </w:rPr>
          </w:rPrChange>
        </w:rPr>
        <w:t xml:space="preserve"> We achieved detection in a rate of </w:t>
      </w:r>
      <w:r w:rsidR="00390AB6" w:rsidRPr="008E5380">
        <w:rPr>
          <w:rFonts w:asciiTheme="majorBidi" w:hAnsiTheme="majorBidi" w:cstheme="majorBidi"/>
          <w:lang w:bidi="ar-SY"/>
          <w:rPrChange w:id="25" w:author="alon barenboim" w:date="2022-01-09T17:00:00Z">
            <w:rPr>
              <w:rFonts w:cstheme="majorBidi"/>
              <w:sz w:val="24"/>
              <w:szCs w:val="24"/>
              <w:lang w:bidi="ar-SY"/>
            </w:rPr>
          </w:rPrChange>
        </w:rPr>
        <w:t>30</w:t>
      </w:r>
      <w:r w:rsidR="00D52D11" w:rsidRPr="008E5380">
        <w:rPr>
          <w:rFonts w:asciiTheme="majorBidi" w:hAnsiTheme="majorBidi" w:cstheme="majorBidi"/>
          <w:lang w:bidi="ar-SY"/>
          <w:rPrChange w:id="26" w:author="alon barenboim" w:date="2022-01-09T17:00:00Z">
            <w:rPr>
              <w:rFonts w:cstheme="majorBidi"/>
              <w:sz w:val="24"/>
              <w:szCs w:val="24"/>
              <w:lang w:bidi="ar-SY"/>
            </w:rPr>
          </w:rPrChange>
        </w:rPr>
        <w:t xml:space="preserve"> </w:t>
      </w:r>
      <w:del w:id="27" w:author="אלנה רווה" w:date="2022-01-09T17:00:00Z">
        <w:r w:rsidR="00B165E0" w:rsidRPr="008E5380" w:rsidDel="00151603">
          <w:rPr>
            <w:rFonts w:asciiTheme="majorBidi" w:hAnsiTheme="majorBidi" w:cstheme="majorBidi"/>
            <w:lang w:bidi="ar-SY"/>
            <w:rPrChange w:id="28" w:author="alon barenboim" w:date="2022-01-09T17:00:00Z">
              <w:rPr>
                <w:rFonts w:cstheme="majorBidi"/>
                <w:sz w:val="24"/>
                <w:szCs w:val="24"/>
                <w:lang w:bidi="ar-SY"/>
              </w:rPr>
            </w:rPrChange>
          </w:rPr>
          <w:delText xml:space="preserve">FPS </w:delText>
        </w:r>
      </w:del>
      <w:ins w:id="29" w:author="אלנה רווה" w:date="2022-01-09T17:00:00Z">
        <w:r w:rsidR="00151603" w:rsidRPr="008E5380">
          <w:rPr>
            <w:rFonts w:asciiTheme="majorBidi" w:hAnsiTheme="majorBidi" w:cstheme="majorBidi"/>
            <w:lang w:bidi="ar-SY"/>
            <w:rPrChange w:id="30" w:author="alon barenboim" w:date="2022-01-09T17:00:00Z">
              <w:rPr>
                <w:rFonts w:cstheme="majorBidi"/>
                <w:sz w:val="24"/>
                <w:szCs w:val="24"/>
                <w:lang w:bidi="ar-SY"/>
              </w:rPr>
            </w:rPrChange>
          </w:rPr>
          <w:t xml:space="preserve">fps </w:t>
        </w:r>
      </w:ins>
      <w:r w:rsidR="00B165E0" w:rsidRPr="008E5380">
        <w:rPr>
          <w:rFonts w:asciiTheme="majorBidi" w:hAnsiTheme="majorBidi" w:cstheme="majorBidi"/>
          <w:lang w:bidi="ar-SY"/>
          <w:rPrChange w:id="31" w:author="alon barenboim" w:date="2022-01-09T17:00:00Z">
            <w:rPr>
              <w:rFonts w:cstheme="majorBidi"/>
              <w:sz w:val="24"/>
              <w:szCs w:val="24"/>
              <w:lang w:bidi="ar-SY"/>
            </w:rPr>
          </w:rPrChange>
        </w:rPr>
        <w:t xml:space="preserve">in average. The drone is capable of streaming at </w:t>
      </w:r>
      <w:ins w:id="32" w:author="alon barenboim" w:date="2022-01-09T16:59:00Z">
        <w:r w:rsidR="008E5380" w:rsidRPr="008E5380">
          <w:rPr>
            <w:rStyle w:val="cf01"/>
            <w:rFonts w:asciiTheme="majorBidi" w:hAnsiTheme="majorBidi" w:cstheme="majorBidi"/>
            <w:sz w:val="24"/>
            <w:szCs w:val="24"/>
            <w:rPrChange w:id="33" w:author="alon barenboim" w:date="2022-01-09T17:00:00Z">
              <w:rPr>
                <w:rStyle w:val="cf01"/>
                <w:sz w:val="24"/>
                <w:szCs w:val="24"/>
              </w:rPr>
            </w:rPrChange>
          </w:rPr>
          <w:t>24/25/30/48/50/60</w:t>
        </w:r>
      </w:ins>
      <w:commentRangeStart w:id="34"/>
      <w:del w:id="35" w:author="alon barenboim" w:date="2022-01-09T16:59:00Z">
        <w:r w:rsidR="00B165E0" w:rsidRPr="008E5380" w:rsidDel="008E5380">
          <w:rPr>
            <w:rFonts w:asciiTheme="majorBidi" w:hAnsiTheme="majorBidi" w:cstheme="majorBidi"/>
            <w:lang w:bidi="ar-SY"/>
            <w:rPrChange w:id="36" w:author="alon barenboim" w:date="2022-01-09T17:00:00Z">
              <w:rPr>
                <w:rFonts w:cstheme="majorBidi"/>
                <w:sz w:val="24"/>
                <w:szCs w:val="24"/>
                <w:lang w:bidi="ar-SY"/>
              </w:rPr>
            </w:rPrChange>
          </w:rPr>
          <w:delText>24 – 60</w:delText>
        </w:r>
      </w:del>
      <w:r w:rsidR="00B165E0" w:rsidRPr="008E5380">
        <w:rPr>
          <w:rFonts w:asciiTheme="majorBidi" w:hAnsiTheme="majorBidi" w:cstheme="majorBidi"/>
          <w:lang w:bidi="ar-SY"/>
          <w:rPrChange w:id="37" w:author="alon barenboim" w:date="2022-01-09T17:00:00Z">
            <w:rPr>
              <w:rFonts w:cstheme="majorBidi"/>
              <w:sz w:val="24"/>
              <w:szCs w:val="24"/>
              <w:lang w:bidi="ar-SY"/>
            </w:rPr>
          </w:rPrChange>
        </w:rPr>
        <w:t xml:space="preserve"> </w:t>
      </w:r>
      <w:commentRangeEnd w:id="34"/>
      <w:r w:rsidR="00151603" w:rsidRPr="008E5380">
        <w:rPr>
          <w:rStyle w:val="a7"/>
          <w:rFonts w:asciiTheme="majorBidi" w:hAnsiTheme="majorBidi" w:cstheme="majorBidi"/>
          <w:sz w:val="24"/>
          <w:szCs w:val="24"/>
          <w:rPrChange w:id="38" w:author="alon barenboim" w:date="2022-01-09T17:00:00Z">
            <w:rPr>
              <w:rStyle w:val="a7"/>
              <w:sz w:val="24"/>
              <w:szCs w:val="24"/>
            </w:rPr>
          </w:rPrChange>
        </w:rPr>
        <w:commentReference w:id="34"/>
      </w:r>
      <w:del w:id="39" w:author="אלנה רווה" w:date="2022-01-09T17:01:00Z">
        <w:r w:rsidR="00B165E0" w:rsidRPr="008E5380" w:rsidDel="00151603">
          <w:rPr>
            <w:rFonts w:asciiTheme="majorBidi" w:hAnsiTheme="majorBidi" w:cstheme="majorBidi"/>
            <w:lang w:bidi="ar-SY"/>
            <w:rPrChange w:id="40" w:author="alon barenboim" w:date="2022-01-09T17:00:00Z">
              <w:rPr>
                <w:rFonts w:cstheme="majorBidi"/>
                <w:sz w:val="24"/>
                <w:szCs w:val="24"/>
                <w:lang w:bidi="ar-SY"/>
              </w:rPr>
            </w:rPrChange>
          </w:rPr>
          <w:delText>FPS</w:delText>
        </w:r>
      </w:del>
      <w:ins w:id="41" w:author="אלנה רווה" w:date="2022-01-09T17:01:00Z">
        <w:r w:rsidR="00151603" w:rsidRPr="008E5380">
          <w:rPr>
            <w:rFonts w:asciiTheme="majorBidi" w:hAnsiTheme="majorBidi" w:cstheme="majorBidi"/>
            <w:lang w:bidi="ar-SY"/>
            <w:rPrChange w:id="42" w:author="alon barenboim" w:date="2022-01-09T17:00:00Z">
              <w:rPr>
                <w:rFonts w:cstheme="majorBidi"/>
                <w:sz w:val="24"/>
                <w:szCs w:val="24"/>
                <w:lang w:bidi="ar-SY"/>
              </w:rPr>
            </w:rPrChange>
          </w:rPr>
          <w:t>fps</w:t>
        </w:r>
      </w:ins>
      <w:del w:id="43" w:author="אלנה רווה" w:date="2022-01-09T17:01:00Z">
        <w:r w:rsidR="00B165E0" w:rsidRPr="008E5380" w:rsidDel="00151603">
          <w:rPr>
            <w:rFonts w:asciiTheme="majorBidi" w:hAnsiTheme="majorBidi" w:cstheme="majorBidi"/>
            <w:lang w:bidi="ar-SY"/>
            <w:rPrChange w:id="44" w:author="alon barenboim" w:date="2022-01-09T17:00:00Z">
              <w:rPr>
                <w:rFonts w:cstheme="majorBidi"/>
                <w:sz w:val="24"/>
                <w:szCs w:val="24"/>
                <w:lang w:bidi="ar-SY"/>
              </w:rPr>
            </w:rPrChange>
          </w:rPr>
          <w:delText xml:space="preserve">, </w:delText>
        </w:r>
      </w:del>
      <w:ins w:id="45" w:author="אלנה רווה" w:date="2022-01-09T17:01:00Z">
        <w:r w:rsidR="00151603" w:rsidRPr="008E5380">
          <w:rPr>
            <w:rFonts w:asciiTheme="majorBidi" w:hAnsiTheme="majorBidi" w:cstheme="majorBidi"/>
            <w:lang w:bidi="ar-SY"/>
            <w:rPrChange w:id="46" w:author="alon barenboim" w:date="2022-01-09T17:00:00Z">
              <w:rPr>
                <w:rFonts w:cstheme="majorBidi"/>
                <w:sz w:val="24"/>
                <w:szCs w:val="24"/>
                <w:lang w:bidi="ar-SY"/>
              </w:rPr>
            </w:rPrChange>
          </w:rPr>
          <w:t xml:space="preserve">. </w:t>
        </w:r>
      </w:ins>
      <w:del w:id="47" w:author="אלנה רווה" w:date="2022-01-09T17:01:00Z">
        <w:r w:rsidR="00B165E0" w:rsidRPr="008E5380" w:rsidDel="00151603">
          <w:rPr>
            <w:rFonts w:asciiTheme="majorBidi" w:hAnsiTheme="majorBidi" w:cstheme="majorBidi"/>
            <w:lang w:bidi="ar-SY"/>
            <w:rPrChange w:id="48" w:author="alon barenboim" w:date="2022-01-09T17:00:00Z">
              <w:rPr>
                <w:rFonts w:cstheme="majorBidi"/>
                <w:sz w:val="24"/>
                <w:szCs w:val="24"/>
                <w:lang w:bidi="ar-SY"/>
              </w:rPr>
            </w:rPrChange>
          </w:rPr>
          <w:delText xml:space="preserve">so </w:delText>
        </w:r>
      </w:del>
      <w:ins w:id="49" w:author="אלנה רווה" w:date="2022-01-09T17:01:00Z">
        <w:r w:rsidR="00151603" w:rsidRPr="008E5380">
          <w:rPr>
            <w:rFonts w:asciiTheme="majorBidi" w:hAnsiTheme="majorBidi" w:cstheme="majorBidi"/>
            <w:lang w:bidi="ar-SY"/>
            <w:rPrChange w:id="50" w:author="alon barenboim" w:date="2022-01-09T17:00:00Z">
              <w:rPr>
                <w:rFonts w:cstheme="majorBidi"/>
                <w:sz w:val="24"/>
                <w:szCs w:val="24"/>
                <w:lang w:bidi="ar-SY"/>
              </w:rPr>
            </w:rPrChange>
          </w:rPr>
          <w:t xml:space="preserve">So, </w:t>
        </w:r>
      </w:ins>
      <w:r w:rsidR="00B165E0" w:rsidRPr="008E5380">
        <w:rPr>
          <w:rFonts w:asciiTheme="majorBidi" w:hAnsiTheme="majorBidi" w:cstheme="majorBidi"/>
          <w:lang w:bidi="ar-SY"/>
          <w:rPrChange w:id="51" w:author="alon barenboim" w:date="2022-01-09T17:00:00Z">
            <w:rPr>
              <w:rFonts w:cstheme="majorBidi"/>
              <w:sz w:val="24"/>
              <w:szCs w:val="24"/>
              <w:lang w:bidi="ar-SY"/>
            </w:rPr>
          </w:rPrChange>
        </w:rPr>
        <w:t xml:space="preserve">if the </w:t>
      </w:r>
      <w:del w:id="52" w:author="אלנה רווה" w:date="2022-01-09T17:01:00Z">
        <w:r w:rsidR="00B165E0" w:rsidRPr="008E5380" w:rsidDel="00151603">
          <w:rPr>
            <w:rFonts w:asciiTheme="majorBidi" w:hAnsiTheme="majorBidi" w:cstheme="majorBidi"/>
            <w:lang w:bidi="ar-SY"/>
            <w:rPrChange w:id="53" w:author="alon barenboim" w:date="2022-01-09T17:00:00Z">
              <w:rPr>
                <w:rFonts w:cstheme="majorBidi"/>
                <w:sz w:val="24"/>
                <w:szCs w:val="24"/>
                <w:lang w:bidi="ar-SY"/>
              </w:rPr>
            </w:rPrChange>
          </w:rPr>
          <w:delText>drone transmit</w:delText>
        </w:r>
      </w:del>
      <w:ins w:id="54" w:author="אלנה רווה" w:date="2022-01-09T17:01:00Z">
        <w:r w:rsidR="00151603" w:rsidRPr="008E5380">
          <w:rPr>
            <w:rFonts w:asciiTheme="majorBidi" w:hAnsiTheme="majorBidi" w:cstheme="majorBidi"/>
            <w:lang w:bidi="ar-SY"/>
            <w:rPrChange w:id="55" w:author="alon barenboim" w:date="2022-01-09T17:00:00Z">
              <w:rPr>
                <w:rFonts w:cstheme="majorBidi"/>
                <w:sz w:val="24"/>
                <w:szCs w:val="24"/>
                <w:lang w:bidi="ar-SY"/>
              </w:rPr>
            </w:rPrChange>
          </w:rPr>
          <w:t>drones transmit</w:t>
        </w:r>
      </w:ins>
      <w:r w:rsidR="00B165E0" w:rsidRPr="008E5380">
        <w:rPr>
          <w:rFonts w:asciiTheme="majorBidi" w:hAnsiTheme="majorBidi" w:cstheme="majorBidi"/>
          <w:lang w:bidi="ar-SY"/>
          <w:rPrChange w:id="56" w:author="alon barenboim" w:date="2022-01-09T17:00:00Z">
            <w:rPr>
              <w:rFonts w:cstheme="majorBidi"/>
              <w:sz w:val="24"/>
              <w:szCs w:val="24"/>
              <w:lang w:bidi="ar-SY"/>
            </w:rPr>
          </w:rPrChange>
        </w:rPr>
        <w:t xml:space="preserve"> rate is set as 24 fps, we can provide real time processing. The transmission rate can be set in the drone's settings menu in the Smart Remote Controller.</w:t>
      </w:r>
    </w:p>
    <w:p w14:paraId="09743F2D" w14:textId="77777777" w:rsidR="000312EC" w:rsidRPr="0029273D" w:rsidRDefault="000312EC" w:rsidP="008E09D8">
      <w:pPr>
        <w:spacing w:line="22" w:lineRule="atLeast"/>
        <w:ind w:left="720" w:firstLine="0"/>
        <w:rPr>
          <w:rFonts w:cstheme="majorBidi"/>
          <w:lang w:bidi="ar-SY"/>
        </w:rPr>
      </w:pPr>
    </w:p>
    <w:p w14:paraId="2900D20C" w14:textId="77777777" w:rsidR="00440A16" w:rsidRPr="0029273D" w:rsidRDefault="00440A16" w:rsidP="00440A16">
      <w:pPr>
        <w:pStyle w:val="a4"/>
        <w:numPr>
          <w:ilvl w:val="0"/>
          <w:numId w:val="48"/>
        </w:numPr>
        <w:spacing w:line="22" w:lineRule="atLeast"/>
        <w:rPr>
          <w:rFonts w:asciiTheme="majorBidi" w:hAnsiTheme="majorBidi" w:cstheme="majorBidi"/>
          <w:i/>
          <w:iCs/>
          <w:lang w:bidi="ar-SY"/>
        </w:rPr>
      </w:pPr>
      <w:r w:rsidRPr="0029273D">
        <w:rPr>
          <w:rFonts w:asciiTheme="majorBidi" w:hAnsiTheme="majorBidi" w:cstheme="majorBidi"/>
          <w:i/>
          <w:iCs/>
          <w:lang w:bidi="ar-SY"/>
        </w:rPr>
        <w:t xml:space="preserve">Combining different algorithms to work simultaneously in one complete system may require massive changes to the original implementation and could be a big challenge. </w:t>
      </w:r>
    </w:p>
    <w:p w14:paraId="281CF1D6" w14:textId="5D2D19A9" w:rsidR="000112E4" w:rsidRDefault="000112E4" w:rsidP="008E09D8">
      <w:pPr>
        <w:spacing w:line="22" w:lineRule="atLeast"/>
        <w:ind w:left="720" w:firstLine="0"/>
        <w:rPr>
          <w:rFonts w:cstheme="majorBidi"/>
          <w:lang w:bidi="ar-SY"/>
        </w:rPr>
      </w:pPr>
      <w:r w:rsidRPr="0029273D">
        <w:rPr>
          <w:rFonts w:cstheme="majorBidi"/>
          <w:lang w:bidi="ar-SY"/>
        </w:rPr>
        <w:t>In order to preserve the functionality of any algorithm individually, we</w:t>
      </w:r>
      <w:r w:rsidR="00443E97">
        <w:rPr>
          <w:rFonts w:cstheme="majorBidi"/>
          <w:lang w:bidi="ar-SY"/>
        </w:rPr>
        <w:t xml:space="preserve"> planned on </w:t>
      </w:r>
      <w:r w:rsidR="00443E97" w:rsidRPr="0029273D">
        <w:rPr>
          <w:rFonts w:cstheme="majorBidi"/>
          <w:lang w:bidi="ar-SY"/>
        </w:rPr>
        <w:t>maki</w:t>
      </w:r>
      <w:r w:rsidR="00443E97">
        <w:rPr>
          <w:rFonts w:cstheme="majorBidi"/>
          <w:lang w:bidi="ar-SY"/>
        </w:rPr>
        <w:t>ng</w:t>
      </w:r>
      <w:r w:rsidRPr="0029273D">
        <w:rPr>
          <w:rFonts w:cstheme="majorBidi"/>
          <w:lang w:bidi="ar-SY"/>
        </w:rPr>
        <w:t xml:space="preserve"> the necessary changes to the implementations and code so all the previous outcomes </w:t>
      </w:r>
      <w:r w:rsidR="00443E97">
        <w:rPr>
          <w:rFonts w:cstheme="majorBidi"/>
          <w:lang w:bidi="ar-SY"/>
        </w:rPr>
        <w:t xml:space="preserve">would </w:t>
      </w:r>
      <w:r w:rsidRPr="0029273D">
        <w:rPr>
          <w:rFonts w:cstheme="majorBidi"/>
          <w:lang w:bidi="ar-SY"/>
        </w:rPr>
        <w:t>work simultaneously, and we</w:t>
      </w:r>
      <w:r w:rsidR="00443E97">
        <w:rPr>
          <w:rFonts w:cstheme="majorBidi"/>
          <w:lang w:bidi="ar-SY"/>
        </w:rPr>
        <w:t xml:space="preserve"> would</w:t>
      </w:r>
      <w:r w:rsidRPr="0029273D">
        <w:rPr>
          <w:rFonts w:cstheme="majorBidi"/>
          <w:lang w:bidi="ar-SY"/>
        </w:rPr>
        <w:t xml:space="preserve"> </w:t>
      </w:r>
      <w:r w:rsidR="00093585" w:rsidRPr="0029273D">
        <w:rPr>
          <w:rFonts w:cstheme="majorBidi"/>
          <w:lang w:bidi="ar-SY"/>
        </w:rPr>
        <w:t>design a comprehensive testing</w:t>
      </w:r>
      <w:r w:rsidR="00440A16" w:rsidRPr="0029273D">
        <w:rPr>
          <w:rFonts w:cstheme="majorBidi"/>
          <w:lang w:bidi="ar-SY"/>
        </w:rPr>
        <w:t xml:space="preserve"> process</w:t>
      </w:r>
      <w:r w:rsidR="00093585" w:rsidRPr="0029273D">
        <w:rPr>
          <w:rFonts w:cstheme="majorBidi"/>
          <w:lang w:bidi="ar-SY"/>
        </w:rPr>
        <w:t xml:space="preserve"> to make sure that all the algorithms</w:t>
      </w:r>
      <w:r w:rsidR="00440A16" w:rsidRPr="0029273D">
        <w:rPr>
          <w:rFonts w:cstheme="majorBidi"/>
          <w:lang w:bidi="ar-SY"/>
        </w:rPr>
        <w:t xml:space="preserve"> </w:t>
      </w:r>
      <w:r w:rsidR="003F3D28" w:rsidRPr="0029273D">
        <w:rPr>
          <w:rFonts w:cstheme="majorBidi"/>
          <w:lang w:bidi="ar-SY"/>
        </w:rPr>
        <w:t>were</w:t>
      </w:r>
      <w:r w:rsidR="00093585" w:rsidRPr="0029273D">
        <w:rPr>
          <w:rFonts w:cstheme="majorBidi"/>
          <w:lang w:bidi="ar-SY"/>
        </w:rPr>
        <w:t xml:space="preserve"> integrated successfully</w:t>
      </w:r>
      <w:r w:rsidR="00956C52">
        <w:rPr>
          <w:rFonts w:cstheme="majorBidi"/>
          <w:lang w:bidi="ar-SY"/>
        </w:rPr>
        <w:t>,</w:t>
      </w:r>
      <w:r w:rsidR="006D23A6" w:rsidRPr="0029273D">
        <w:rPr>
          <w:rFonts w:cstheme="majorBidi"/>
          <w:lang w:bidi="ar-SY"/>
        </w:rPr>
        <w:t xml:space="preserve"> and its output is accurate and expected.</w:t>
      </w:r>
    </w:p>
    <w:p w14:paraId="60F304D5" w14:textId="371CFF66" w:rsidR="00443E97" w:rsidRDefault="00956C52" w:rsidP="009C45C5">
      <w:pPr>
        <w:spacing w:line="22" w:lineRule="atLeast"/>
        <w:ind w:left="720" w:firstLine="0"/>
        <w:rPr>
          <w:rFonts w:cstheme="majorBidi"/>
          <w:lang w:bidi="ar-SY"/>
        </w:rPr>
      </w:pPr>
      <w:r>
        <w:rPr>
          <w:rFonts w:cstheme="majorBidi"/>
          <w:lang w:bidi="ar-SY"/>
        </w:rPr>
        <w:t xml:space="preserve">To make </w:t>
      </w:r>
      <w:r w:rsidR="00F33AAD">
        <w:rPr>
          <w:rFonts w:cstheme="majorBidi"/>
          <w:lang w:bidi="ar-SY"/>
        </w:rPr>
        <w:t xml:space="preserve">those algorithms work together, they need to work well enough separately. We </w:t>
      </w:r>
      <w:r w:rsidR="0013611C">
        <w:rPr>
          <w:rFonts w:cstheme="majorBidi"/>
          <w:lang w:bidi="ar-SY"/>
        </w:rPr>
        <w:t>worked and tested the algorithms. Each detection algorithm need</w:t>
      </w:r>
      <w:r w:rsidR="00FD79FB">
        <w:rPr>
          <w:rFonts w:cstheme="majorBidi"/>
          <w:lang w:bidi="ar-SY"/>
        </w:rPr>
        <w:t>s</w:t>
      </w:r>
      <w:r w:rsidR="0013611C">
        <w:rPr>
          <w:rFonts w:cstheme="majorBidi"/>
          <w:lang w:bidi="ar-SY"/>
        </w:rPr>
        <w:t xml:space="preserve"> to detect </w:t>
      </w:r>
      <w:r w:rsidR="00FD79FB">
        <w:rPr>
          <w:rFonts w:cstheme="majorBidi"/>
          <w:lang w:bidi="ar-SY"/>
        </w:rPr>
        <w:t xml:space="preserve">a target and </w:t>
      </w:r>
      <w:r w:rsidR="009C45C5">
        <w:rPr>
          <w:rFonts w:cstheme="majorBidi"/>
          <w:lang w:bidi="ar-SY"/>
        </w:rPr>
        <w:t xml:space="preserve">return its </w:t>
      </w:r>
      <w:r w:rsidR="00FD79FB">
        <w:rPr>
          <w:rFonts w:cstheme="majorBidi"/>
          <w:lang w:bidi="ar-SY"/>
        </w:rPr>
        <w:t>c</w:t>
      </w:r>
      <w:r w:rsidR="00FD79FB" w:rsidRPr="00FD79FB">
        <w:rPr>
          <w:rFonts w:cstheme="majorBidi"/>
          <w:lang w:bidi="ar-SY"/>
        </w:rPr>
        <w:t>oordinates</w:t>
      </w:r>
      <w:r w:rsidR="00FD79FB">
        <w:rPr>
          <w:rFonts w:cstheme="majorBidi"/>
          <w:lang w:bidi="ar-SY"/>
        </w:rPr>
        <w:t xml:space="preserve">. We moved the drone and the targets and compered the results </w:t>
      </w:r>
      <w:r w:rsidR="009C45C5">
        <w:rPr>
          <w:rFonts w:cstheme="majorBidi"/>
          <w:lang w:bidi="ar-SY"/>
        </w:rPr>
        <w:t xml:space="preserve">to the </w:t>
      </w:r>
      <w:r w:rsidR="00FD79FB">
        <w:rPr>
          <w:rFonts w:cstheme="majorBidi"/>
          <w:lang w:bidi="ar-SY"/>
        </w:rPr>
        <w:t>expected c</w:t>
      </w:r>
      <w:r w:rsidR="00FD79FB" w:rsidRPr="00FD79FB">
        <w:rPr>
          <w:rFonts w:cstheme="majorBidi"/>
          <w:lang w:bidi="ar-SY"/>
        </w:rPr>
        <w:t>oordinates</w:t>
      </w:r>
      <w:r w:rsidR="00FD79FB">
        <w:rPr>
          <w:rFonts w:cstheme="majorBidi"/>
          <w:lang w:bidi="ar-SY"/>
        </w:rPr>
        <w:t>.</w:t>
      </w:r>
      <w:r w:rsidR="0013611C">
        <w:rPr>
          <w:rFonts w:cstheme="majorBidi"/>
          <w:lang w:bidi="ar-SY"/>
        </w:rPr>
        <w:t xml:space="preserve">  With what components that we have we could and tested the algorithms</w:t>
      </w:r>
      <w:r w:rsidR="001C7CD7">
        <w:rPr>
          <w:rFonts w:cstheme="majorBidi"/>
          <w:lang w:bidi="ar-SY"/>
        </w:rPr>
        <w:t xml:space="preserve"> with the aiming code and mechanism. With these tests we could see if the aim was on target.</w:t>
      </w:r>
    </w:p>
    <w:p w14:paraId="73E248F7" w14:textId="77777777" w:rsidR="00443E97" w:rsidRPr="0029273D" w:rsidRDefault="00443E97" w:rsidP="008E09D8">
      <w:pPr>
        <w:spacing w:line="22" w:lineRule="atLeast"/>
        <w:ind w:left="720" w:firstLine="0"/>
        <w:rPr>
          <w:rFonts w:cstheme="majorBidi"/>
          <w:lang w:bidi="ar-SY"/>
        </w:rPr>
      </w:pPr>
    </w:p>
    <w:p w14:paraId="0A6EB37E" w14:textId="31250BE7" w:rsidR="00A7478F" w:rsidRPr="0029273D" w:rsidRDefault="000D2F48" w:rsidP="000F59EE">
      <w:pPr>
        <w:spacing w:line="22" w:lineRule="atLeast"/>
        <w:ind w:firstLine="284"/>
        <w:rPr>
          <w:rFonts w:cstheme="majorBidi"/>
          <w:i/>
          <w:iCs/>
        </w:rPr>
      </w:pPr>
      <w:r w:rsidRPr="0029273D">
        <w:rPr>
          <w:rFonts w:cstheme="majorBidi"/>
          <w:u w:val="single"/>
        </w:rPr>
        <w:t xml:space="preserve">Software Engineer </w:t>
      </w:r>
      <w:r w:rsidR="00506CA3" w:rsidRPr="0029273D">
        <w:rPr>
          <w:rFonts w:cstheme="majorBidi"/>
          <w:u w:val="single"/>
        </w:rPr>
        <w:t>C</w:t>
      </w:r>
      <w:r w:rsidRPr="0029273D">
        <w:rPr>
          <w:rFonts w:cstheme="majorBidi"/>
          <w:u w:val="single"/>
        </w:rPr>
        <w:t>hallenge</w:t>
      </w:r>
      <w:r w:rsidRPr="0029273D">
        <w:rPr>
          <w:rFonts w:cstheme="majorBidi"/>
        </w:rPr>
        <w:t>:</w:t>
      </w:r>
    </w:p>
    <w:p w14:paraId="3D2E2FB4" w14:textId="2E96E642" w:rsidR="00440A16" w:rsidRPr="0029273D" w:rsidRDefault="00030E50" w:rsidP="00440A16">
      <w:pPr>
        <w:pStyle w:val="a4"/>
        <w:numPr>
          <w:ilvl w:val="0"/>
          <w:numId w:val="70"/>
        </w:numPr>
        <w:spacing w:line="22" w:lineRule="atLeast"/>
        <w:rPr>
          <w:rFonts w:ascii="Times New Roman" w:hAnsi="Times New Roman" w:cs="Times New Roman"/>
          <w:i/>
          <w:iCs/>
        </w:rPr>
      </w:pPr>
      <w:r w:rsidRPr="00030E50">
        <w:rPr>
          <w:rFonts w:ascii="Times New Roman" w:hAnsi="Times New Roman" w:cs="Times New Roman"/>
          <w:i/>
          <w:iCs/>
        </w:rPr>
        <w:t>The integration of different programs and diverse programming styles is expected to be a tough challenge, especially, taking in account the real-time manner of the software</w:t>
      </w:r>
      <w:r w:rsidR="00440A16" w:rsidRPr="0029273D">
        <w:rPr>
          <w:rFonts w:ascii="Times New Roman" w:hAnsi="Times New Roman" w:cs="Times New Roman"/>
          <w:i/>
          <w:iCs/>
        </w:rPr>
        <w:t>.</w:t>
      </w:r>
    </w:p>
    <w:p w14:paraId="13972AC1" w14:textId="77777777" w:rsidR="00A4064A" w:rsidRPr="0029273D" w:rsidRDefault="00A4064A" w:rsidP="000F59EE">
      <w:pPr>
        <w:pStyle w:val="a4"/>
        <w:spacing w:line="22" w:lineRule="atLeast"/>
        <w:rPr>
          <w:rFonts w:asciiTheme="majorBidi" w:hAnsiTheme="majorBidi" w:cstheme="majorBidi"/>
        </w:rPr>
      </w:pPr>
    </w:p>
    <w:p w14:paraId="7FAA162C" w14:textId="0C9DE05B" w:rsidR="003E2E69" w:rsidRDefault="003E2E69" w:rsidP="008E09D8">
      <w:pPr>
        <w:pStyle w:val="a4"/>
        <w:spacing w:line="22" w:lineRule="atLeast"/>
        <w:ind w:firstLine="0"/>
        <w:rPr>
          <w:rFonts w:asciiTheme="majorBidi" w:hAnsiTheme="majorBidi" w:cstheme="majorBidi"/>
          <w:lang w:bidi="ar-SY"/>
        </w:rPr>
      </w:pPr>
      <w:r w:rsidRPr="0029273D">
        <w:rPr>
          <w:rFonts w:asciiTheme="majorBidi" w:hAnsiTheme="majorBidi" w:cstheme="majorBidi"/>
          <w:lang w:bidi="ar-SY"/>
        </w:rPr>
        <w:t>We plan</w:t>
      </w:r>
      <w:r w:rsidR="0012628F">
        <w:rPr>
          <w:rFonts w:asciiTheme="majorBidi" w:hAnsiTheme="majorBidi" w:cstheme="majorBidi"/>
          <w:lang w:bidi="ar-SY"/>
        </w:rPr>
        <w:t>ned</w:t>
      </w:r>
      <w:r w:rsidRPr="0029273D">
        <w:rPr>
          <w:rFonts w:asciiTheme="majorBidi" w:hAnsiTheme="majorBidi" w:cstheme="majorBidi"/>
          <w:lang w:bidi="ar-SY"/>
        </w:rPr>
        <w:t xml:space="preserve"> </w:t>
      </w:r>
      <w:r w:rsidR="0012628F">
        <w:rPr>
          <w:rFonts w:asciiTheme="majorBidi" w:hAnsiTheme="majorBidi" w:cstheme="majorBidi"/>
          <w:lang w:bidi="ar-SY"/>
        </w:rPr>
        <w:t>on</w:t>
      </w:r>
      <w:r w:rsidR="0012628F" w:rsidRPr="0029273D">
        <w:rPr>
          <w:rFonts w:asciiTheme="majorBidi" w:hAnsiTheme="majorBidi" w:cstheme="majorBidi"/>
          <w:lang w:bidi="ar-SY"/>
        </w:rPr>
        <w:t xml:space="preserve"> learn</w:t>
      </w:r>
      <w:r w:rsidR="0012628F">
        <w:rPr>
          <w:rFonts w:asciiTheme="majorBidi" w:hAnsiTheme="majorBidi" w:cstheme="majorBidi"/>
          <w:lang w:bidi="ar-SY"/>
        </w:rPr>
        <w:t>ing</w:t>
      </w:r>
      <w:r w:rsidRPr="0029273D">
        <w:rPr>
          <w:rFonts w:asciiTheme="majorBidi" w:hAnsiTheme="majorBidi" w:cstheme="majorBidi"/>
          <w:lang w:bidi="ar-SY"/>
        </w:rPr>
        <w:t xml:space="preserve"> what the previous teams had created and why they chose this path to tackle the challenges they faced with, basically from scratch, as our product is expected to be the final product of this long series of projects and their products. We assume</w:t>
      </w:r>
      <w:r w:rsidR="0012628F">
        <w:rPr>
          <w:rFonts w:asciiTheme="majorBidi" w:hAnsiTheme="majorBidi" w:cstheme="majorBidi"/>
          <w:lang w:bidi="ar-SY"/>
        </w:rPr>
        <w:t>d</w:t>
      </w:r>
      <w:r w:rsidRPr="0029273D">
        <w:rPr>
          <w:rFonts w:asciiTheme="majorBidi" w:hAnsiTheme="majorBidi" w:cstheme="majorBidi"/>
          <w:lang w:bidi="ar-SY"/>
        </w:rPr>
        <w:t xml:space="preserve"> that as soon as we know any aspects of the previous work that has been done, </w:t>
      </w:r>
      <w:r w:rsidR="00540865" w:rsidRPr="0029273D">
        <w:rPr>
          <w:rFonts w:asciiTheme="majorBidi" w:hAnsiTheme="majorBidi" w:cstheme="majorBidi"/>
          <w:lang w:bidi="ar-SY"/>
        </w:rPr>
        <w:t xml:space="preserve">we </w:t>
      </w:r>
      <w:r w:rsidR="00540865">
        <w:rPr>
          <w:rFonts w:asciiTheme="majorBidi" w:hAnsiTheme="majorBidi" w:cstheme="majorBidi"/>
          <w:lang w:bidi="ar-SY"/>
        </w:rPr>
        <w:t>would</w:t>
      </w:r>
      <w:r w:rsidR="00495C36">
        <w:rPr>
          <w:rFonts w:asciiTheme="majorBidi" w:hAnsiTheme="majorBidi" w:cstheme="majorBidi"/>
          <w:lang w:bidi="ar-SY"/>
        </w:rPr>
        <w:t xml:space="preserve"> be</w:t>
      </w:r>
      <w:r w:rsidR="0012628F">
        <w:rPr>
          <w:rFonts w:asciiTheme="majorBidi" w:hAnsiTheme="majorBidi" w:cstheme="majorBidi"/>
          <w:lang w:bidi="ar-SY"/>
        </w:rPr>
        <w:t xml:space="preserve"> </w:t>
      </w:r>
      <w:r w:rsidRPr="0029273D">
        <w:rPr>
          <w:rFonts w:asciiTheme="majorBidi" w:hAnsiTheme="majorBidi" w:cstheme="majorBidi"/>
          <w:lang w:bidi="ar-SY"/>
        </w:rPr>
        <w:t>able to modify and\or use all the previous outcomes more easily and successfully.</w:t>
      </w:r>
    </w:p>
    <w:p w14:paraId="51459192" w14:textId="15A7B985" w:rsidR="0012628F" w:rsidRDefault="0012628F" w:rsidP="008E09D8">
      <w:pPr>
        <w:pStyle w:val="a4"/>
        <w:spacing w:line="22" w:lineRule="atLeast"/>
        <w:ind w:firstLine="0"/>
        <w:rPr>
          <w:rFonts w:asciiTheme="majorBidi" w:hAnsiTheme="majorBidi" w:cstheme="majorBidi"/>
          <w:lang w:bidi="ar-SY"/>
        </w:rPr>
      </w:pPr>
    </w:p>
    <w:p w14:paraId="72753B52" w14:textId="77777777" w:rsidR="009A7B96" w:rsidRDefault="0012628F" w:rsidP="0012628F">
      <w:pPr>
        <w:pStyle w:val="a4"/>
        <w:spacing w:line="22" w:lineRule="atLeast"/>
        <w:ind w:firstLine="0"/>
        <w:rPr>
          <w:rFonts w:ascii="Times New Roman" w:hAnsi="Times New Roman" w:cs="Times New Roman"/>
        </w:rPr>
      </w:pPr>
      <w:r>
        <w:rPr>
          <w:rFonts w:ascii="Times New Roman" w:hAnsi="Times New Roman" w:cs="Times New Roman"/>
        </w:rPr>
        <w:t>We learned from previous groups about their work.</w:t>
      </w:r>
      <w:r w:rsidR="006E15E7">
        <w:rPr>
          <w:rFonts w:ascii="Times New Roman" w:hAnsi="Times New Roman" w:cs="Times New Roman"/>
        </w:rPr>
        <w:t xml:space="preserve"> Throughout the work of </w:t>
      </w:r>
      <w:r w:rsidR="009A7B96">
        <w:rPr>
          <w:rFonts w:ascii="Times New Roman" w:hAnsi="Times New Roman" w:cs="Times New Roman"/>
        </w:rPr>
        <w:t xml:space="preserve">the </w:t>
      </w:r>
      <w:r w:rsidR="006E15E7">
        <w:rPr>
          <w:rFonts w:ascii="Times New Roman" w:hAnsi="Times New Roman" w:cs="Times New Roman"/>
        </w:rPr>
        <w:t xml:space="preserve">previous </w:t>
      </w:r>
      <w:r w:rsidR="00251EF5">
        <w:rPr>
          <w:rFonts w:ascii="Times New Roman" w:hAnsi="Times New Roman" w:cs="Times New Roman"/>
        </w:rPr>
        <w:t>groups on</w:t>
      </w:r>
      <w:r w:rsidR="006E15E7">
        <w:rPr>
          <w:rFonts w:ascii="Times New Roman" w:hAnsi="Times New Roman" w:cs="Times New Roman"/>
        </w:rPr>
        <w:t xml:space="preserve"> their project, we joined their meetings with the supervisors. </w:t>
      </w:r>
      <w:r w:rsidR="00251EF5">
        <w:rPr>
          <w:rFonts w:ascii="Times New Roman" w:hAnsi="Times New Roman" w:cs="Times New Roman"/>
        </w:rPr>
        <w:t>Also, w</w:t>
      </w:r>
      <w:r w:rsidR="006E15E7">
        <w:rPr>
          <w:rFonts w:ascii="Times New Roman" w:hAnsi="Times New Roman" w:cs="Times New Roman"/>
        </w:rPr>
        <w:t xml:space="preserve">e </w:t>
      </w:r>
      <w:r w:rsidR="00251EF5">
        <w:rPr>
          <w:rFonts w:ascii="Times New Roman" w:hAnsi="Times New Roman" w:cs="Times New Roman"/>
        </w:rPr>
        <w:t>asked</w:t>
      </w:r>
      <w:r w:rsidR="006E15E7">
        <w:rPr>
          <w:rFonts w:ascii="Times New Roman" w:hAnsi="Times New Roman" w:cs="Times New Roman"/>
        </w:rPr>
        <w:t xml:space="preserve"> them about some parts in their work.</w:t>
      </w:r>
      <w:r>
        <w:rPr>
          <w:rFonts w:ascii="Times New Roman" w:hAnsi="Times New Roman" w:cs="Times New Roman"/>
        </w:rPr>
        <w:t xml:space="preserve">  </w:t>
      </w:r>
    </w:p>
    <w:p w14:paraId="1F496E45" w14:textId="77777777" w:rsidR="009A7B96" w:rsidRDefault="009A7B96" w:rsidP="0012628F">
      <w:pPr>
        <w:pStyle w:val="a4"/>
        <w:spacing w:line="22" w:lineRule="atLeast"/>
        <w:ind w:firstLine="0"/>
        <w:rPr>
          <w:rFonts w:ascii="Times New Roman" w:hAnsi="Times New Roman" w:cs="Times New Roman"/>
        </w:rPr>
      </w:pPr>
    </w:p>
    <w:p w14:paraId="1D356854" w14:textId="558D9BE8" w:rsidR="0012628F" w:rsidRDefault="0012628F" w:rsidP="009A7B96">
      <w:pPr>
        <w:pStyle w:val="a4"/>
        <w:spacing w:line="22" w:lineRule="atLeast"/>
        <w:ind w:firstLine="0"/>
        <w:rPr>
          <w:rFonts w:ascii="Times New Roman" w:hAnsi="Times New Roman" w:cs="Times New Roman"/>
        </w:rPr>
      </w:pPr>
      <w:r>
        <w:rPr>
          <w:rFonts w:ascii="Times New Roman" w:hAnsi="Times New Roman" w:cs="Times New Roman"/>
        </w:rPr>
        <w:t xml:space="preserve">After testing </w:t>
      </w:r>
      <w:r w:rsidR="00251EF5">
        <w:rPr>
          <w:rFonts w:ascii="Times New Roman" w:hAnsi="Times New Roman" w:cs="Times New Roman"/>
        </w:rPr>
        <w:t xml:space="preserve">the algorithms </w:t>
      </w:r>
      <w:r w:rsidR="009A7B96">
        <w:rPr>
          <w:rFonts w:ascii="Times New Roman" w:hAnsi="Times New Roman" w:cs="Times New Roman"/>
        </w:rPr>
        <w:t xml:space="preserve">themselves, </w:t>
      </w:r>
      <w:r>
        <w:rPr>
          <w:rFonts w:ascii="Times New Roman" w:hAnsi="Times New Roman" w:cs="Times New Roman"/>
        </w:rPr>
        <w:t>we understood what we can use, what we should improve and what we should remove or replace.</w:t>
      </w:r>
      <w:r w:rsidR="00A46BBE">
        <w:rPr>
          <w:rFonts w:ascii="Times New Roman" w:hAnsi="Times New Roman" w:cs="Times New Roman"/>
        </w:rPr>
        <w:t xml:space="preserve"> </w:t>
      </w:r>
    </w:p>
    <w:p w14:paraId="1054B89E" w14:textId="77777777" w:rsidR="009A7B96" w:rsidRDefault="009A7B96" w:rsidP="0012628F">
      <w:pPr>
        <w:pStyle w:val="a4"/>
        <w:spacing w:line="22" w:lineRule="atLeast"/>
        <w:ind w:firstLine="0"/>
        <w:rPr>
          <w:rFonts w:ascii="Times New Roman" w:hAnsi="Times New Roman" w:cs="Times New Roman"/>
        </w:rPr>
      </w:pPr>
    </w:p>
    <w:p w14:paraId="4F6C0A98" w14:textId="6C09F964" w:rsidR="00732183" w:rsidRDefault="00A46BBE" w:rsidP="00061571">
      <w:pPr>
        <w:pStyle w:val="a4"/>
        <w:numPr>
          <w:ilvl w:val="0"/>
          <w:numId w:val="124"/>
        </w:numPr>
        <w:spacing w:line="22" w:lineRule="atLeast"/>
        <w:rPr>
          <w:rFonts w:ascii="Times New Roman" w:hAnsi="Times New Roman" w:cs="Times New Roman"/>
        </w:rPr>
      </w:pPr>
      <w:r>
        <w:rPr>
          <w:rFonts w:ascii="Times New Roman" w:hAnsi="Times New Roman" w:cs="Times New Roman"/>
        </w:rPr>
        <w:lastRenderedPageBreak/>
        <w:t xml:space="preserve">With </w:t>
      </w:r>
      <w:r w:rsidR="00732183">
        <w:rPr>
          <w:rFonts w:ascii="Times New Roman" w:hAnsi="Times New Roman" w:cs="Times New Roman"/>
        </w:rPr>
        <w:t xml:space="preserve">the </w:t>
      </w:r>
      <w:r>
        <w:rPr>
          <w:rFonts w:ascii="Times New Roman" w:hAnsi="Times New Roman" w:cs="Times New Roman"/>
        </w:rPr>
        <w:t xml:space="preserve">aiming algorithm there </w:t>
      </w:r>
      <w:r w:rsidR="009A7B96">
        <w:rPr>
          <w:rFonts w:ascii="Times New Roman" w:hAnsi="Times New Roman" w:cs="Times New Roman"/>
        </w:rPr>
        <w:t>were no problems</w:t>
      </w:r>
      <w:r>
        <w:rPr>
          <w:rFonts w:ascii="Times New Roman" w:hAnsi="Times New Roman" w:cs="Times New Roman"/>
        </w:rPr>
        <w:t>. We even tested it</w:t>
      </w:r>
      <w:r w:rsidR="00732183">
        <w:rPr>
          <w:rFonts w:ascii="Times New Roman" w:hAnsi="Times New Roman" w:cs="Times New Roman"/>
        </w:rPr>
        <w:t xml:space="preserve"> already</w:t>
      </w:r>
      <w:r>
        <w:rPr>
          <w:rFonts w:ascii="Times New Roman" w:hAnsi="Times New Roman" w:cs="Times New Roman"/>
        </w:rPr>
        <w:t xml:space="preserve"> in previous semester.</w:t>
      </w:r>
    </w:p>
    <w:p w14:paraId="1D034AE9" w14:textId="669E3A11" w:rsidR="00E06047" w:rsidRDefault="00A46BBE" w:rsidP="00061571">
      <w:pPr>
        <w:pStyle w:val="a4"/>
        <w:numPr>
          <w:ilvl w:val="0"/>
          <w:numId w:val="124"/>
        </w:numPr>
        <w:spacing w:line="22" w:lineRule="atLeast"/>
        <w:rPr>
          <w:rFonts w:ascii="Times New Roman" w:hAnsi="Times New Roman" w:cs="Times New Roman"/>
        </w:rPr>
      </w:pPr>
      <w:r>
        <w:rPr>
          <w:rFonts w:ascii="Times New Roman" w:hAnsi="Times New Roman" w:cs="Times New Roman"/>
        </w:rPr>
        <w:t xml:space="preserve">The camouflage </w:t>
      </w:r>
      <w:r w:rsidR="00732183">
        <w:rPr>
          <w:rFonts w:ascii="Times New Roman" w:hAnsi="Times New Roman" w:cs="Times New Roman"/>
        </w:rPr>
        <w:t xml:space="preserve">detecting </w:t>
      </w:r>
      <w:r>
        <w:rPr>
          <w:rFonts w:ascii="Times New Roman" w:hAnsi="Times New Roman" w:cs="Times New Roman"/>
        </w:rPr>
        <w:t>worked well</w:t>
      </w:r>
      <w:r w:rsidR="00251EF5">
        <w:rPr>
          <w:rFonts w:ascii="Times New Roman" w:hAnsi="Times New Roman" w:cs="Times New Roman"/>
        </w:rPr>
        <w:t xml:space="preserve">, 24 fps on a video. </w:t>
      </w:r>
      <w:r w:rsidR="00B165E0">
        <w:rPr>
          <w:rFonts w:ascii="Times New Roman" w:hAnsi="Times New Roman" w:cs="Times New Roman"/>
        </w:rPr>
        <w:t>Unfortunately, we didn't succeed in make it work with a video stream at all.</w:t>
      </w:r>
    </w:p>
    <w:p w14:paraId="644970F9" w14:textId="52650EDF" w:rsidR="00390AB6" w:rsidRPr="006F3B37" w:rsidRDefault="000818A3" w:rsidP="006F3B37">
      <w:pPr>
        <w:pStyle w:val="a4"/>
        <w:numPr>
          <w:ilvl w:val="0"/>
          <w:numId w:val="124"/>
        </w:numPr>
        <w:spacing w:line="22" w:lineRule="atLeast"/>
        <w:ind w:firstLine="0"/>
        <w:rPr>
          <w:rFonts w:ascii="Times New Roman" w:hAnsi="Times New Roman" w:cs="Times New Roman"/>
        </w:rPr>
      </w:pPr>
      <w:r>
        <w:rPr>
          <w:rFonts w:ascii="Times New Roman" w:hAnsi="Times New Roman" w:cs="Times New Roman"/>
        </w:rPr>
        <w:t xml:space="preserve">However, </w:t>
      </w:r>
      <w:r w:rsidRPr="00921C2F">
        <w:rPr>
          <w:rFonts w:ascii="Times New Roman" w:hAnsi="Times New Roman" w:cs="Times New Roman"/>
        </w:rPr>
        <w:t>with</w:t>
      </w:r>
      <w:r w:rsidR="00251EF5" w:rsidRPr="00921C2F">
        <w:rPr>
          <w:rFonts w:ascii="Times New Roman" w:hAnsi="Times New Roman" w:cs="Times New Roman"/>
        </w:rPr>
        <w:t xml:space="preserve"> </w:t>
      </w:r>
      <w:r>
        <w:rPr>
          <w:rFonts w:ascii="Times New Roman" w:hAnsi="Times New Roman" w:cs="Times New Roman"/>
        </w:rPr>
        <w:t xml:space="preserve">the </w:t>
      </w:r>
      <w:r w:rsidR="00251EF5" w:rsidRPr="00921C2F">
        <w:rPr>
          <w:rFonts w:ascii="Times New Roman" w:hAnsi="Times New Roman" w:cs="Times New Roman"/>
        </w:rPr>
        <w:t xml:space="preserve">aerostat detection we knew </w:t>
      </w:r>
      <w:r w:rsidR="00921C2F">
        <w:rPr>
          <w:rFonts w:ascii="Times New Roman" w:hAnsi="Times New Roman" w:cs="Times New Roman"/>
        </w:rPr>
        <w:t xml:space="preserve">that </w:t>
      </w:r>
      <w:r w:rsidR="00E06047" w:rsidRPr="00921C2F">
        <w:rPr>
          <w:rFonts w:ascii="Times New Roman" w:hAnsi="Times New Roman" w:cs="Times New Roman"/>
        </w:rPr>
        <w:t xml:space="preserve">it worked only in 5 fps and could understand why though only through working hands on. </w:t>
      </w:r>
      <w:r w:rsidR="00921C2F">
        <w:rPr>
          <w:rFonts w:ascii="Times New Roman" w:hAnsi="Times New Roman" w:cs="Times New Roman"/>
        </w:rPr>
        <w:t>The p</w:t>
      </w:r>
      <w:r w:rsidR="00921C2F" w:rsidRPr="006F3B37">
        <w:rPr>
          <w:rFonts w:ascii="Times New Roman" w:hAnsi="Times New Roman" w:cs="Times New Roman"/>
        </w:rPr>
        <w:t xml:space="preserve">revious </w:t>
      </w:r>
      <w:r w:rsidR="00390AB6" w:rsidRPr="006F3B37">
        <w:rPr>
          <w:rFonts w:ascii="Times New Roman" w:hAnsi="Times New Roman" w:cs="Times New Roman"/>
        </w:rPr>
        <w:t xml:space="preserve">group worked with </w:t>
      </w:r>
      <w:r w:rsidR="00921C2F">
        <w:rPr>
          <w:rFonts w:ascii="Times New Roman" w:hAnsi="Times New Roman" w:cs="Times New Roman"/>
        </w:rPr>
        <w:t xml:space="preserve">a </w:t>
      </w:r>
      <w:r w:rsidR="00390AB6" w:rsidRPr="00ED02F8">
        <w:rPr>
          <w:rFonts w:ascii="Times New Roman" w:hAnsi="Times New Roman" w:cs="Times New Roman"/>
        </w:rPr>
        <w:t xml:space="preserve">recorded video, </w:t>
      </w:r>
      <w:r w:rsidR="00921C2F">
        <w:rPr>
          <w:rFonts w:ascii="Times New Roman" w:hAnsi="Times New Roman" w:cs="Times New Roman"/>
        </w:rPr>
        <w:t>where</w:t>
      </w:r>
      <w:r w:rsidR="00921C2F" w:rsidRPr="006F3B37">
        <w:rPr>
          <w:rFonts w:ascii="Times New Roman" w:hAnsi="Times New Roman" w:cs="Times New Roman"/>
        </w:rPr>
        <w:t xml:space="preserve"> </w:t>
      </w:r>
      <w:r w:rsidR="00390AB6" w:rsidRPr="006F3B37">
        <w:rPr>
          <w:rFonts w:ascii="Times New Roman" w:hAnsi="Times New Roman" w:cs="Times New Roman"/>
        </w:rPr>
        <w:t xml:space="preserve">the </w:t>
      </w:r>
      <w:r w:rsidR="006F3B37">
        <w:rPr>
          <w:rFonts w:ascii="Times New Roman" w:hAnsi="Times New Roman" w:cs="Times New Roman"/>
        </w:rPr>
        <w:t>implementation</w:t>
      </w:r>
      <w:r w:rsidR="006F3B37" w:rsidRPr="006F3B37">
        <w:rPr>
          <w:rFonts w:ascii="Times New Roman" w:hAnsi="Times New Roman" w:cs="Times New Roman"/>
        </w:rPr>
        <w:t xml:space="preserve"> </w:t>
      </w:r>
      <w:r w:rsidR="006F3B37">
        <w:rPr>
          <w:rFonts w:ascii="Times New Roman" w:hAnsi="Times New Roman" w:cs="Times New Roman"/>
        </w:rPr>
        <w:t>queued</w:t>
      </w:r>
      <w:r w:rsidR="001E06D5">
        <w:rPr>
          <w:rFonts w:ascii="Times New Roman" w:hAnsi="Times New Roman" w:cs="Times New Roman"/>
        </w:rPr>
        <w:t xml:space="preserve"> the video</w:t>
      </w:r>
      <w:r w:rsidR="00390AB6" w:rsidRPr="006F3B37">
        <w:rPr>
          <w:rFonts w:ascii="Times New Roman" w:hAnsi="Times New Roman" w:cs="Times New Roman"/>
        </w:rPr>
        <w:t xml:space="preserve"> in the </w:t>
      </w:r>
      <w:proofErr w:type="spellStart"/>
      <w:r w:rsidR="00390AB6" w:rsidRPr="006F3B37">
        <w:rPr>
          <w:rFonts w:ascii="Times New Roman" w:hAnsi="Times New Roman" w:cs="Times New Roman"/>
        </w:rPr>
        <w:t>GPU.This</w:t>
      </w:r>
      <w:proofErr w:type="spellEnd"/>
      <w:r w:rsidR="00390AB6" w:rsidRPr="006F3B37">
        <w:rPr>
          <w:rFonts w:ascii="Times New Roman" w:hAnsi="Times New Roman" w:cs="Times New Roman"/>
        </w:rPr>
        <w:t xml:space="preserve"> is also the reason why it worked faster with a better GPU. </w:t>
      </w:r>
    </w:p>
    <w:p w14:paraId="5E84D5F7" w14:textId="77777777" w:rsidR="0012628F" w:rsidRPr="0029273D" w:rsidRDefault="0012628F" w:rsidP="008E09D8">
      <w:pPr>
        <w:pStyle w:val="a4"/>
        <w:spacing w:line="22" w:lineRule="atLeast"/>
        <w:ind w:firstLine="0"/>
        <w:rPr>
          <w:rFonts w:asciiTheme="majorBidi" w:hAnsiTheme="majorBidi" w:cstheme="majorBidi"/>
          <w:lang w:bidi="ar-SY"/>
        </w:rPr>
      </w:pPr>
    </w:p>
    <w:p w14:paraId="6080D1BD" w14:textId="48FB177A" w:rsidR="005F7D3F" w:rsidRPr="0029273D" w:rsidRDefault="005F7D3F" w:rsidP="005F7D3F">
      <w:pPr>
        <w:pStyle w:val="a4"/>
        <w:spacing w:line="22" w:lineRule="atLeast"/>
        <w:ind w:left="0" w:firstLine="0"/>
        <w:rPr>
          <w:rFonts w:asciiTheme="majorBidi" w:hAnsiTheme="majorBidi" w:cstheme="majorBidi"/>
          <w:lang w:bidi="ar-SY"/>
        </w:rPr>
      </w:pPr>
    </w:p>
    <w:p w14:paraId="63C078A9" w14:textId="59AD3885" w:rsidR="005F7D3F" w:rsidRPr="0029273D" w:rsidRDefault="005F7D3F" w:rsidP="005F7D3F">
      <w:pPr>
        <w:pStyle w:val="a4"/>
        <w:numPr>
          <w:ilvl w:val="0"/>
          <w:numId w:val="70"/>
        </w:numPr>
        <w:spacing w:line="22" w:lineRule="atLeast"/>
        <w:rPr>
          <w:rFonts w:asciiTheme="majorBidi" w:hAnsiTheme="majorBidi" w:cstheme="majorBidi"/>
          <w:i/>
          <w:iCs/>
          <w:lang w:bidi="ar-SY"/>
        </w:rPr>
      </w:pPr>
      <w:r w:rsidRPr="0029273D">
        <w:rPr>
          <w:rFonts w:ascii="Times New Roman" w:hAnsi="Times New Roman" w:cs="Times New Roman"/>
          <w:i/>
          <w:iCs/>
        </w:rPr>
        <w:t>Failures are not accepted by any mean in the final product, as any mistake, no matter how "negligible" it is, could cost in human lives and wide consequences in such a complex</w:t>
      </w:r>
      <w:r w:rsidR="00940EA1" w:rsidRPr="0029273D">
        <w:rPr>
          <w:rFonts w:ascii="Times New Roman" w:hAnsi="Times New Roman" w:cs="Times New Roman"/>
          <w:i/>
          <w:iCs/>
        </w:rPr>
        <w:t xml:space="preserve"> and lethal product</w:t>
      </w:r>
      <w:r w:rsidRPr="0029273D">
        <w:rPr>
          <w:rFonts w:ascii="Times New Roman" w:hAnsi="Times New Roman" w:cs="Times New Roman"/>
          <w:i/>
          <w:iCs/>
        </w:rPr>
        <w:t>.</w:t>
      </w:r>
      <w:r w:rsidR="00940EA1" w:rsidRPr="0029273D">
        <w:rPr>
          <w:rFonts w:ascii="Times New Roman" w:hAnsi="Times New Roman" w:cs="Times New Roman"/>
          <w:i/>
          <w:iCs/>
        </w:rPr>
        <w:t xml:space="preserve"> As</w:t>
      </w:r>
      <w:r w:rsidRPr="0029273D">
        <w:rPr>
          <w:rFonts w:ascii="Times New Roman" w:hAnsi="Times New Roman" w:cs="Times New Roman"/>
          <w:i/>
          <w:iCs/>
        </w:rPr>
        <w:t xml:space="preserve"> a result, the final program </w:t>
      </w:r>
      <w:r w:rsidR="00940EA1" w:rsidRPr="0029273D">
        <w:rPr>
          <w:rFonts w:ascii="Times New Roman" w:hAnsi="Times New Roman" w:cs="Times New Roman"/>
          <w:i/>
          <w:iCs/>
        </w:rPr>
        <w:t>has</w:t>
      </w:r>
      <w:r w:rsidRPr="0029273D">
        <w:rPr>
          <w:rFonts w:ascii="Times New Roman" w:hAnsi="Times New Roman" w:cs="Times New Roman"/>
          <w:i/>
          <w:iCs/>
        </w:rPr>
        <w:t xml:space="preserve"> to be as accurate</w:t>
      </w:r>
      <w:r w:rsidR="00940EA1" w:rsidRPr="0029273D">
        <w:rPr>
          <w:rFonts w:ascii="Times New Roman" w:hAnsi="Times New Roman" w:cs="Times New Roman"/>
          <w:i/>
          <w:iCs/>
        </w:rPr>
        <w:t xml:space="preserve">, </w:t>
      </w:r>
      <w:r w:rsidRPr="0029273D">
        <w:rPr>
          <w:rFonts w:ascii="Times New Roman" w:hAnsi="Times New Roman" w:cs="Times New Roman"/>
          <w:i/>
          <w:iCs/>
        </w:rPr>
        <w:t xml:space="preserve">widely tested </w:t>
      </w:r>
      <w:r w:rsidR="00940EA1" w:rsidRPr="0029273D">
        <w:rPr>
          <w:rFonts w:ascii="Times New Roman" w:hAnsi="Times New Roman" w:cs="Times New Roman"/>
          <w:i/>
          <w:iCs/>
        </w:rPr>
        <w:t xml:space="preserve">and bug free </w:t>
      </w:r>
      <w:r w:rsidRPr="0029273D">
        <w:rPr>
          <w:rFonts w:ascii="Times New Roman" w:hAnsi="Times New Roman" w:cs="Times New Roman"/>
          <w:i/>
          <w:iCs/>
        </w:rPr>
        <w:t>as it can be</w:t>
      </w:r>
      <w:r w:rsidR="00940EA1" w:rsidRPr="0029273D">
        <w:rPr>
          <w:rFonts w:ascii="Times New Roman" w:hAnsi="Times New Roman" w:cs="Times New Roman"/>
          <w:i/>
          <w:iCs/>
        </w:rPr>
        <w:t>, as well as secured and invulnerable to hacking and foreign control.</w:t>
      </w:r>
    </w:p>
    <w:p w14:paraId="1E209E37" w14:textId="753037E9" w:rsidR="005F7D3F" w:rsidRDefault="00940EA1" w:rsidP="008E09D8">
      <w:pPr>
        <w:spacing w:line="22" w:lineRule="atLeast"/>
        <w:ind w:left="720" w:firstLine="0"/>
        <w:rPr>
          <w:rFonts w:cstheme="majorBidi"/>
        </w:rPr>
      </w:pPr>
      <w:r w:rsidRPr="0029273D">
        <w:rPr>
          <w:rFonts w:cstheme="majorBidi"/>
          <w:lang w:bidi="ar-SY"/>
        </w:rPr>
        <w:t>Even though we expect the previous outcomes to be at least basically secured, as this is also one of the considerations they had to take into account in their project, we still expect the security and</w:t>
      </w:r>
      <w:r w:rsidR="003F3D28" w:rsidRPr="0029273D">
        <w:rPr>
          <w:rFonts w:cstheme="majorBidi"/>
          <w:lang w:bidi="ar-SY"/>
        </w:rPr>
        <w:t xml:space="preserve"> testing be a major part in our project as we need to take the overall security and stability of the system in to account, and they didn't. We </w:t>
      </w:r>
      <w:r w:rsidR="00540865" w:rsidRPr="0029273D">
        <w:rPr>
          <w:rFonts w:cstheme="majorBidi"/>
          <w:lang w:bidi="ar-SY"/>
        </w:rPr>
        <w:t>plan</w:t>
      </w:r>
      <w:r w:rsidR="00540865">
        <w:rPr>
          <w:rFonts w:cstheme="majorBidi"/>
          <w:lang w:bidi="ar-SY"/>
        </w:rPr>
        <w:t>ned</w:t>
      </w:r>
      <w:r w:rsidR="003F3D28" w:rsidRPr="0029273D">
        <w:rPr>
          <w:rFonts w:cstheme="majorBidi"/>
          <w:lang w:bidi="ar-SY"/>
        </w:rPr>
        <w:t xml:space="preserve"> to expend our knowledge in those fields by learning and consulting with our</w:t>
      </w:r>
      <w:r w:rsidRPr="0029273D">
        <w:rPr>
          <w:rFonts w:cstheme="majorBidi"/>
          <w:lang w:bidi="ar-SY"/>
        </w:rPr>
        <w:t xml:space="preserve"> </w:t>
      </w:r>
      <w:r w:rsidR="003F3D28" w:rsidRPr="0029273D">
        <w:rPr>
          <w:rFonts w:cstheme="majorBidi"/>
        </w:rPr>
        <w:t xml:space="preserve">supervisor and colleagues, and implement multiple layers of protection. In order to ensure that the system will be bug\failure free, we'll design </w:t>
      </w:r>
      <w:r w:rsidR="00D52AAC" w:rsidRPr="0029273D">
        <w:rPr>
          <w:rFonts w:cstheme="majorBidi"/>
        </w:rPr>
        <w:t>comprehensive tests</w:t>
      </w:r>
      <w:r w:rsidR="006D23A6" w:rsidRPr="0029273D">
        <w:rPr>
          <w:rFonts w:cstheme="majorBidi"/>
        </w:rPr>
        <w:t xml:space="preserve"> to check every aspect of the system.</w:t>
      </w:r>
    </w:p>
    <w:p w14:paraId="0E431BF1" w14:textId="2C344B67" w:rsidR="00530ED5" w:rsidRDefault="00530ED5" w:rsidP="008E09D8">
      <w:pPr>
        <w:spacing w:line="22" w:lineRule="atLeast"/>
        <w:ind w:left="720" w:firstLine="0"/>
        <w:rPr>
          <w:rFonts w:cstheme="majorBidi"/>
        </w:rPr>
      </w:pPr>
    </w:p>
    <w:p w14:paraId="25FE9221" w14:textId="0D1C5E13" w:rsidR="006D23A6" w:rsidRDefault="002112AA" w:rsidP="00123121">
      <w:pPr>
        <w:spacing w:line="22" w:lineRule="atLeast"/>
        <w:ind w:firstLine="0"/>
        <w:rPr>
          <w:rFonts w:cstheme="majorBidi"/>
          <w:lang w:bidi="ar-SY"/>
        </w:rPr>
      </w:pPr>
      <w:r>
        <w:rPr>
          <w:rFonts w:cstheme="majorBidi"/>
          <w:lang w:bidi="ar-SY"/>
        </w:rPr>
        <w:t xml:space="preserve">Thankfully our drone isn’t armed with something more serious than a laser.  </w:t>
      </w:r>
      <w:r w:rsidR="00372DB6">
        <w:rPr>
          <w:rFonts w:cstheme="majorBidi"/>
          <w:lang w:bidi="ar-SY"/>
        </w:rPr>
        <w:t xml:space="preserve">                       </w:t>
      </w:r>
      <w:r w:rsidR="00337AC9">
        <w:rPr>
          <w:rFonts w:cstheme="majorBidi"/>
          <w:lang w:bidi="ar-SY"/>
        </w:rPr>
        <w:br/>
      </w:r>
      <w:r>
        <w:rPr>
          <w:rFonts w:cstheme="majorBidi"/>
          <w:lang w:bidi="ar-SY"/>
        </w:rPr>
        <w:t xml:space="preserve">We </w:t>
      </w:r>
      <w:r w:rsidR="00F54CB7">
        <w:rPr>
          <w:rFonts w:cstheme="majorBidi"/>
          <w:lang w:bidi="ar-SY"/>
        </w:rPr>
        <w:t xml:space="preserve">worked hard to make the detection fast and without miss categorizing targets. </w:t>
      </w:r>
      <w:r w:rsidR="00A867E4">
        <w:rPr>
          <w:rFonts w:cstheme="majorBidi"/>
          <w:lang w:bidi="ar-SY"/>
        </w:rPr>
        <w:t xml:space="preserve"> After each major change we tested the algorithm with series of tests. </w:t>
      </w:r>
      <w:r w:rsidR="00CB64F7">
        <w:rPr>
          <w:rFonts w:cstheme="majorBidi"/>
          <w:lang w:bidi="ar-SY"/>
        </w:rPr>
        <w:t>The categorization was good due to work that the previous groups did.</w:t>
      </w:r>
      <w:r w:rsidR="00A24384">
        <w:rPr>
          <w:rFonts w:cstheme="majorBidi"/>
          <w:lang w:bidi="ar-SY"/>
        </w:rPr>
        <w:t xml:space="preserve"> </w:t>
      </w:r>
      <w:r w:rsidR="00CB64F7">
        <w:rPr>
          <w:rFonts w:cstheme="majorBidi"/>
          <w:lang w:bidi="ar-SY"/>
        </w:rPr>
        <w:t>They made excellent training data that we use</w:t>
      </w:r>
      <w:r w:rsidR="00A24384">
        <w:rPr>
          <w:rFonts w:cstheme="majorBidi"/>
          <w:lang w:bidi="ar-SY"/>
        </w:rPr>
        <w:t>d</w:t>
      </w:r>
      <w:r w:rsidR="00CB64F7">
        <w:rPr>
          <w:rFonts w:cstheme="majorBidi"/>
          <w:lang w:bidi="ar-SY"/>
        </w:rPr>
        <w:t xml:space="preserve"> to retrain the algorithms when needed. </w:t>
      </w:r>
      <w:r w:rsidR="00A24384">
        <w:rPr>
          <w:rFonts w:cstheme="majorBidi"/>
          <w:lang w:bidi="ar-SY"/>
        </w:rPr>
        <w:t xml:space="preserve">However, </w:t>
      </w:r>
      <w:r w:rsidR="00102F0F">
        <w:rPr>
          <w:rFonts w:cstheme="majorBidi"/>
          <w:lang w:bidi="ar-SY"/>
        </w:rPr>
        <w:t>for the correct categorization to be useful it must be quick</w:t>
      </w:r>
      <w:r w:rsidR="001E06D5">
        <w:rPr>
          <w:rFonts w:cstheme="majorBidi"/>
          <w:lang w:bidi="ar-SY"/>
        </w:rPr>
        <w:t>, at least 24 fps.</w:t>
      </w:r>
      <w:r w:rsidR="00102F0F">
        <w:rPr>
          <w:rFonts w:cstheme="majorBidi"/>
          <w:lang w:bidi="ar-SY"/>
        </w:rPr>
        <w:t xml:space="preserve"> Therefore we worked hard to make the detection fast, to be considered </w:t>
      </w:r>
      <w:r w:rsidR="00A24384">
        <w:rPr>
          <w:rFonts w:cstheme="majorBidi"/>
          <w:lang w:bidi="ar-SY"/>
        </w:rPr>
        <w:t>real</w:t>
      </w:r>
      <w:r w:rsidR="00102F0F">
        <w:rPr>
          <w:rFonts w:cstheme="majorBidi"/>
          <w:lang w:bidi="ar-SY"/>
        </w:rPr>
        <w:t xml:space="preserve"> time detection.</w:t>
      </w:r>
    </w:p>
    <w:p w14:paraId="31EF41E1" w14:textId="77777777" w:rsidR="00A867E4" w:rsidRPr="00123121" w:rsidRDefault="00A867E4" w:rsidP="00123121">
      <w:pPr>
        <w:spacing w:line="22" w:lineRule="atLeast"/>
        <w:ind w:firstLine="0"/>
        <w:rPr>
          <w:rFonts w:cstheme="majorBidi"/>
          <w:lang w:bidi="ar-SY"/>
        </w:rPr>
      </w:pPr>
    </w:p>
    <w:p w14:paraId="4A99865A" w14:textId="77777777" w:rsidR="001B50A3" w:rsidRPr="008B5308" w:rsidRDefault="006012DE" w:rsidP="008B5308">
      <w:pPr>
        <w:spacing w:line="22" w:lineRule="atLeast"/>
        <w:ind w:left="360" w:firstLine="0"/>
        <w:rPr>
          <w:rFonts w:cstheme="majorBidi"/>
          <w:i/>
          <w:iCs/>
        </w:rPr>
      </w:pPr>
      <w:r w:rsidRPr="008B5308">
        <w:rPr>
          <w:rFonts w:cstheme="majorBidi"/>
          <w:u w:val="single"/>
        </w:rPr>
        <w:t>Hardware challenges</w:t>
      </w:r>
      <w:r w:rsidRPr="008B5308">
        <w:rPr>
          <w:rFonts w:cstheme="majorBidi"/>
        </w:rPr>
        <w:t>:</w:t>
      </w:r>
      <w:r w:rsidR="00030E50" w:rsidRPr="008B5308">
        <w:rPr>
          <w:rFonts w:cstheme="majorBidi"/>
          <w:i/>
          <w:iCs/>
        </w:rPr>
        <w:tab/>
      </w:r>
    </w:p>
    <w:p w14:paraId="31A857E2" w14:textId="17A0828D" w:rsidR="00A406C4" w:rsidRDefault="00030E50" w:rsidP="000F59EE">
      <w:pPr>
        <w:pStyle w:val="a4"/>
        <w:numPr>
          <w:ilvl w:val="0"/>
          <w:numId w:val="60"/>
        </w:numPr>
        <w:spacing w:line="22" w:lineRule="atLeast"/>
        <w:rPr>
          <w:rFonts w:asciiTheme="majorBidi" w:hAnsiTheme="majorBidi" w:cstheme="majorBidi"/>
          <w:i/>
          <w:iCs/>
        </w:rPr>
      </w:pPr>
      <w:r w:rsidRPr="00030E50">
        <w:rPr>
          <w:rFonts w:asciiTheme="majorBidi" w:hAnsiTheme="majorBidi" w:cstheme="majorBidi"/>
          <w:i/>
          <w:iCs/>
        </w:rPr>
        <w:t xml:space="preserve">Due to Corona virus worldwide lockdown, not all components were supplied; some of them were in fact simulated </w:t>
      </w:r>
      <w:r w:rsidR="00D52AAC" w:rsidRPr="009248D8">
        <w:rPr>
          <w:rFonts w:ascii="Times New Roman" w:hAnsi="Times New Roman" w:cs="Times New Roman"/>
          <w:i/>
          <w:iCs/>
        </w:rPr>
        <w:t>or emulated</w:t>
      </w:r>
      <w:r w:rsidR="00D52AAC">
        <w:rPr>
          <w:rFonts w:ascii="Times New Roman" w:hAnsi="Times New Roman" w:cs="Times New Roman"/>
        </w:rPr>
        <w:t xml:space="preserve"> </w:t>
      </w:r>
      <w:r w:rsidRPr="00030E50">
        <w:rPr>
          <w:rFonts w:asciiTheme="majorBidi" w:hAnsiTheme="majorBidi" w:cstheme="majorBidi"/>
          <w:i/>
          <w:iCs/>
        </w:rPr>
        <w:t>by software</w:t>
      </w:r>
      <w:r w:rsidR="006012DE" w:rsidRPr="0029273D">
        <w:rPr>
          <w:rFonts w:asciiTheme="majorBidi" w:hAnsiTheme="majorBidi" w:cstheme="majorBidi"/>
          <w:i/>
          <w:iCs/>
        </w:rPr>
        <w:t xml:space="preserve">. </w:t>
      </w:r>
      <w:r w:rsidR="00AA4205" w:rsidRPr="0029273D">
        <w:rPr>
          <w:rFonts w:asciiTheme="majorBidi" w:hAnsiTheme="majorBidi" w:cstheme="majorBidi"/>
          <w:i/>
          <w:iCs/>
        </w:rPr>
        <w:t xml:space="preserve">  </w:t>
      </w:r>
    </w:p>
    <w:p w14:paraId="5E9C2866" w14:textId="0BCFB3DA" w:rsidR="005F5E9F" w:rsidRDefault="009248D8" w:rsidP="0063286A">
      <w:pPr>
        <w:spacing w:line="22" w:lineRule="atLeast"/>
        <w:ind w:left="720" w:firstLine="0"/>
        <w:rPr>
          <w:rFonts w:cstheme="majorBidi"/>
        </w:rPr>
      </w:pPr>
      <w:r>
        <w:rPr>
          <w:rFonts w:cstheme="majorBidi"/>
        </w:rPr>
        <w:t xml:space="preserve">Due </w:t>
      </w:r>
      <w:r w:rsidR="005F5E9F">
        <w:rPr>
          <w:rFonts w:cstheme="majorBidi"/>
        </w:rPr>
        <w:t xml:space="preserve">of the </w:t>
      </w:r>
      <w:r>
        <w:rPr>
          <w:rFonts w:cstheme="majorBidi"/>
        </w:rPr>
        <w:t>fact</w:t>
      </w:r>
      <w:r w:rsidR="00EC3B6B">
        <w:rPr>
          <w:rFonts w:cstheme="majorBidi"/>
        </w:rPr>
        <w:t>,</w:t>
      </w:r>
      <w:r w:rsidR="005F5E9F">
        <w:rPr>
          <w:rFonts w:cstheme="majorBidi"/>
        </w:rPr>
        <w:t xml:space="preserve"> it </w:t>
      </w:r>
      <w:r w:rsidR="00FD28AF">
        <w:rPr>
          <w:rFonts w:cstheme="majorBidi"/>
        </w:rPr>
        <w:t xml:space="preserve">was </w:t>
      </w:r>
      <w:r w:rsidR="005F5E9F">
        <w:rPr>
          <w:rFonts w:cstheme="majorBidi"/>
        </w:rPr>
        <w:t xml:space="preserve">hard to guess how it </w:t>
      </w:r>
      <w:r w:rsidR="00FD28AF">
        <w:rPr>
          <w:rFonts w:cstheme="majorBidi"/>
        </w:rPr>
        <w:t xml:space="preserve">would </w:t>
      </w:r>
      <w:r w:rsidR="005F5E9F">
        <w:rPr>
          <w:rFonts w:cstheme="majorBidi"/>
        </w:rPr>
        <w:t xml:space="preserve">work out in the </w:t>
      </w:r>
      <w:r>
        <w:rPr>
          <w:rFonts w:cstheme="majorBidi"/>
        </w:rPr>
        <w:t>end. Ideally</w:t>
      </w:r>
      <w:r w:rsidR="0055677F">
        <w:rPr>
          <w:rFonts w:cstheme="majorBidi"/>
        </w:rPr>
        <w:t xml:space="preserve">, the improvement of the world’s state, </w:t>
      </w:r>
      <w:r>
        <w:rPr>
          <w:rFonts w:cstheme="majorBidi"/>
        </w:rPr>
        <w:t xml:space="preserve">should </w:t>
      </w:r>
      <w:r w:rsidR="005F5E9F">
        <w:rPr>
          <w:rFonts w:cstheme="majorBidi"/>
        </w:rPr>
        <w:t xml:space="preserve">allow </w:t>
      </w:r>
      <w:r w:rsidR="0055677F">
        <w:rPr>
          <w:rFonts w:cstheme="majorBidi"/>
        </w:rPr>
        <w:t xml:space="preserve">the ordered components </w:t>
      </w:r>
      <w:r w:rsidR="005F5E9F">
        <w:rPr>
          <w:rFonts w:cstheme="majorBidi"/>
        </w:rPr>
        <w:t>to</w:t>
      </w:r>
      <w:r w:rsidR="0055677F">
        <w:rPr>
          <w:rFonts w:cstheme="majorBidi"/>
        </w:rPr>
        <w:t xml:space="preserve"> arrive for </w:t>
      </w:r>
      <w:r>
        <w:rPr>
          <w:rFonts w:cstheme="majorBidi"/>
        </w:rPr>
        <w:t xml:space="preserve">the </w:t>
      </w:r>
      <w:r w:rsidR="0055677F">
        <w:rPr>
          <w:rFonts w:cstheme="majorBidi"/>
        </w:rPr>
        <w:t xml:space="preserve">previous groups to work with them. </w:t>
      </w:r>
      <w:r w:rsidR="005F5E9F">
        <w:rPr>
          <w:rFonts w:cstheme="majorBidi"/>
        </w:rPr>
        <w:t>In this scenario</w:t>
      </w:r>
      <w:r w:rsidR="006F3B37">
        <w:rPr>
          <w:rFonts w:cstheme="majorBidi"/>
        </w:rPr>
        <w:t>,</w:t>
      </w:r>
      <w:r w:rsidR="005F5E9F">
        <w:rPr>
          <w:rFonts w:cstheme="majorBidi"/>
        </w:rPr>
        <w:t xml:space="preserve"> we </w:t>
      </w:r>
      <w:r w:rsidR="00FD28AF">
        <w:rPr>
          <w:rFonts w:cstheme="majorBidi"/>
        </w:rPr>
        <w:t xml:space="preserve">planned to </w:t>
      </w:r>
      <w:r w:rsidR="005F5E9F">
        <w:rPr>
          <w:rFonts w:cstheme="majorBidi"/>
        </w:rPr>
        <w:t xml:space="preserve">help these groups to work with these components and learn to operate them </w:t>
      </w:r>
      <w:r w:rsidR="0063286A">
        <w:rPr>
          <w:rFonts w:cstheme="majorBidi"/>
        </w:rPr>
        <w:t>themselves</w:t>
      </w:r>
      <w:r w:rsidR="007673F6">
        <w:rPr>
          <w:rFonts w:cstheme="majorBidi"/>
        </w:rPr>
        <w:t>.</w:t>
      </w:r>
      <w:r>
        <w:rPr>
          <w:rFonts w:cstheme="majorBidi"/>
        </w:rPr>
        <w:t xml:space="preserve"> In</w:t>
      </w:r>
      <w:r w:rsidR="007673F6">
        <w:rPr>
          <w:rFonts w:cstheme="majorBidi"/>
        </w:rPr>
        <w:t xml:space="preserve"> </w:t>
      </w:r>
      <w:r>
        <w:rPr>
          <w:rFonts w:cstheme="majorBidi"/>
        </w:rPr>
        <w:t>case</w:t>
      </w:r>
      <w:r w:rsidR="00FD28AF">
        <w:rPr>
          <w:rFonts w:cstheme="majorBidi"/>
        </w:rPr>
        <w:t xml:space="preserve"> these components would not </w:t>
      </w:r>
      <w:r w:rsidR="007673F6">
        <w:rPr>
          <w:rFonts w:cstheme="majorBidi"/>
        </w:rPr>
        <w:t>arrive,</w:t>
      </w:r>
      <w:r>
        <w:rPr>
          <w:rFonts w:cstheme="majorBidi"/>
        </w:rPr>
        <w:t xml:space="preserve"> </w:t>
      </w:r>
      <w:r w:rsidR="00EC3B6B">
        <w:rPr>
          <w:rFonts w:cstheme="majorBidi"/>
        </w:rPr>
        <w:t xml:space="preserve">we </w:t>
      </w:r>
      <w:r w:rsidR="00530ED5">
        <w:rPr>
          <w:rFonts w:cstheme="majorBidi"/>
        </w:rPr>
        <w:t xml:space="preserve">would </w:t>
      </w:r>
      <w:r w:rsidR="00EC3B6B">
        <w:rPr>
          <w:rFonts w:cstheme="majorBidi"/>
        </w:rPr>
        <w:t xml:space="preserve">work on the </w:t>
      </w:r>
      <w:r>
        <w:rPr>
          <w:rFonts w:cstheme="majorBidi"/>
        </w:rPr>
        <w:t xml:space="preserve">corresponding </w:t>
      </w:r>
      <w:r w:rsidR="00EC3B6B">
        <w:rPr>
          <w:rFonts w:cstheme="majorBidi"/>
        </w:rPr>
        <w:t>software in a way that it would be easy to replace the simulations</w:t>
      </w:r>
      <w:r>
        <w:rPr>
          <w:rFonts w:cstheme="majorBidi"/>
        </w:rPr>
        <w:t>/emulation</w:t>
      </w:r>
      <w:r w:rsidR="00EC3B6B">
        <w:rPr>
          <w:rFonts w:cstheme="majorBidi"/>
        </w:rPr>
        <w:t xml:space="preserve"> with the hardware.</w:t>
      </w:r>
    </w:p>
    <w:p w14:paraId="627D0DF9" w14:textId="3FDE40D9" w:rsidR="0012628F" w:rsidRDefault="0012628F" w:rsidP="008B5308">
      <w:pPr>
        <w:spacing w:line="22" w:lineRule="atLeast"/>
        <w:ind w:left="720" w:firstLine="0"/>
        <w:rPr>
          <w:rFonts w:cstheme="majorBidi"/>
        </w:rPr>
      </w:pPr>
    </w:p>
    <w:p w14:paraId="7A1A6E6E" w14:textId="377482EE" w:rsidR="0012628F" w:rsidRPr="00937BAB" w:rsidRDefault="0012628F" w:rsidP="007673F6">
      <w:pPr>
        <w:pStyle w:val="a4"/>
        <w:spacing w:line="22" w:lineRule="atLeast"/>
        <w:ind w:firstLine="0"/>
        <w:rPr>
          <w:rFonts w:cstheme="majorBidi"/>
        </w:rPr>
      </w:pPr>
      <w:r>
        <w:rPr>
          <w:rFonts w:asciiTheme="majorBidi" w:hAnsiTheme="majorBidi" w:cstheme="majorBidi"/>
        </w:rPr>
        <w:t xml:space="preserve">Unfortunately, we didn’t manage to receive all needed </w:t>
      </w:r>
      <w:r w:rsidR="00530ED5">
        <w:rPr>
          <w:rFonts w:asciiTheme="majorBidi" w:hAnsiTheme="majorBidi" w:cstheme="majorBidi"/>
        </w:rPr>
        <w:t xml:space="preserve">parts. We learned to with previous groups how to work with part that did arrive and with those </w:t>
      </w:r>
      <w:r w:rsidR="004E463F">
        <w:rPr>
          <w:rFonts w:asciiTheme="majorBidi" w:hAnsiTheme="majorBidi" w:cstheme="majorBidi"/>
        </w:rPr>
        <w:t>which didn’t</w:t>
      </w:r>
      <w:r>
        <w:rPr>
          <w:rFonts w:asciiTheme="majorBidi" w:hAnsiTheme="majorBidi" w:cstheme="majorBidi"/>
        </w:rPr>
        <w:t xml:space="preserve"> we tried to work around </w:t>
      </w:r>
      <w:r w:rsidR="004E463F">
        <w:rPr>
          <w:rFonts w:asciiTheme="majorBidi" w:hAnsiTheme="majorBidi" w:cstheme="majorBidi"/>
        </w:rPr>
        <w:t xml:space="preserve">it. </w:t>
      </w:r>
      <w:r>
        <w:rPr>
          <w:rFonts w:asciiTheme="majorBidi" w:hAnsiTheme="majorBidi" w:cstheme="majorBidi"/>
        </w:rPr>
        <w:t xml:space="preserve">We don’t have the transmitting device and could not test the whole system in flight. </w:t>
      </w:r>
      <w:r w:rsidR="007673F6">
        <w:rPr>
          <w:rFonts w:asciiTheme="majorBidi" w:hAnsiTheme="majorBidi" w:cstheme="majorBidi"/>
        </w:rPr>
        <w:t xml:space="preserve">However, </w:t>
      </w:r>
      <w:r>
        <w:rPr>
          <w:rFonts w:asciiTheme="majorBidi" w:hAnsiTheme="majorBidi" w:cstheme="majorBidi"/>
        </w:rPr>
        <w:t>we still could receive a broadcast video from the drone. The algorithm run</w:t>
      </w:r>
      <w:r w:rsidR="006F3B37">
        <w:rPr>
          <w:rFonts w:asciiTheme="majorBidi" w:hAnsiTheme="majorBidi" w:cstheme="majorBidi"/>
        </w:rPr>
        <w:t>s</w:t>
      </w:r>
      <w:r>
        <w:rPr>
          <w:rFonts w:asciiTheme="majorBidi" w:hAnsiTheme="majorBidi" w:cstheme="majorBidi"/>
        </w:rPr>
        <w:t xml:space="preserve"> on the broadcast and give</w:t>
      </w:r>
      <w:r w:rsidR="006F3B37">
        <w:rPr>
          <w:rFonts w:asciiTheme="majorBidi" w:hAnsiTheme="majorBidi" w:cstheme="majorBidi"/>
        </w:rPr>
        <w:t>s</w:t>
      </w:r>
      <w:r>
        <w:rPr>
          <w:rFonts w:asciiTheme="majorBidi" w:hAnsiTheme="majorBidi" w:cstheme="majorBidi"/>
        </w:rPr>
        <w:t xml:space="preserve"> signals to parts that we connected directly to computer.</w:t>
      </w:r>
    </w:p>
    <w:p w14:paraId="4C6A9634" w14:textId="77777777" w:rsidR="0012628F" w:rsidRPr="008B5308" w:rsidRDefault="0012628F" w:rsidP="008B5308">
      <w:pPr>
        <w:spacing w:line="22" w:lineRule="atLeast"/>
        <w:ind w:left="720" w:firstLine="0"/>
        <w:rPr>
          <w:rFonts w:cstheme="majorBidi"/>
        </w:rPr>
      </w:pPr>
    </w:p>
    <w:p w14:paraId="6B289779" w14:textId="52333A13" w:rsidR="00CD0E78" w:rsidRPr="008B5308" w:rsidRDefault="00AA4205" w:rsidP="008B5308">
      <w:pPr>
        <w:spacing w:line="22" w:lineRule="atLeast"/>
        <w:rPr>
          <w:rFonts w:cstheme="majorBidi"/>
        </w:rPr>
      </w:pPr>
      <w:r w:rsidRPr="008B5308">
        <w:rPr>
          <w:rFonts w:cstheme="majorBidi"/>
          <w:i/>
          <w:iCs/>
        </w:rPr>
        <w:t xml:space="preserve"> </w:t>
      </w:r>
    </w:p>
    <w:p w14:paraId="6DF354FD" w14:textId="40DD8EE3" w:rsidR="00A406C4" w:rsidRPr="008B5308" w:rsidRDefault="00A406C4" w:rsidP="00344B0E">
      <w:pPr>
        <w:pStyle w:val="a4"/>
        <w:numPr>
          <w:ilvl w:val="0"/>
          <w:numId w:val="60"/>
        </w:numPr>
        <w:spacing w:line="22" w:lineRule="atLeast"/>
        <w:rPr>
          <w:rFonts w:asciiTheme="majorBidi" w:hAnsiTheme="majorBidi" w:cstheme="majorBidi"/>
          <w:i/>
          <w:iCs/>
        </w:rPr>
      </w:pPr>
      <w:r w:rsidRPr="00030E50">
        <w:rPr>
          <w:rFonts w:asciiTheme="majorBidi" w:hAnsiTheme="majorBidi" w:cstheme="majorBidi"/>
          <w:i/>
          <w:iCs/>
        </w:rPr>
        <w:t xml:space="preserve">The other teams working alongside us may create a working mechanism that controls an effective laser component installed on a drone successfully. However, in order to integrate it </w:t>
      </w:r>
      <w:r w:rsidRPr="00030E50">
        <w:rPr>
          <w:rFonts w:asciiTheme="majorBidi" w:hAnsiTheme="majorBidi" w:cstheme="majorBidi"/>
          <w:i/>
          <w:iCs/>
        </w:rPr>
        <w:lastRenderedPageBreak/>
        <w:t>in a complete system that can also detect different objects, we also need to learn and understand their work</w:t>
      </w:r>
      <w:r w:rsidR="00D878A2">
        <w:rPr>
          <w:rFonts w:asciiTheme="majorBidi" w:hAnsiTheme="majorBidi" w:cstheme="majorBidi"/>
          <w:i/>
          <w:iCs/>
        </w:rPr>
        <w:t xml:space="preserve"> in depth</w:t>
      </w:r>
      <w:r w:rsidRPr="0029273D">
        <w:rPr>
          <w:rFonts w:asciiTheme="majorBidi" w:hAnsiTheme="majorBidi" w:cstheme="majorBidi"/>
          <w:i/>
          <w:iCs/>
        </w:rPr>
        <w:t xml:space="preserve">.    </w:t>
      </w:r>
    </w:p>
    <w:p w14:paraId="5D3C0D50" w14:textId="77777777" w:rsidR="00CD0E78" w:rsidRPr="0029273D" w:rsidRDefault="00CD0E78" w:rsidP="000F59EE">
      <w:pPr>
        <w:pStyle w:val="a4"/>
        <w:spacing w:line="22" w:lineRule="atLeast"/>
        <w:rPr>
          <w:rFonts w:asciiTheme="majorBidi" w:hAnsiTheme="majorBidi" w:cstheme="majorBidi"/>
        </w:rPr>
      </w:pPr>
    </w:p>
    <w:p w14:paraId="150699B5" w14:textId="407C75A1" w:rsidR="000D2F48" w:rsidRPr="0029273D" w:rsidRDefault="0060365B" w:rsidP="008B5308">
      <w:pPr>
        <w:pStyle w:val="a4"/>
        <w:spacing w:line="22" w:lineRule="atLeast"/>
        <w:ind w:left="709" w:firstLine="11"/>
        <w:rPr>
          <w:rFonts w:asciiTheme="majorBidi" w:hAnsiTheme="majorBidi" w:cstheme="majorBidi"/>
        </w:rPr>
      </w:pPr>
      <w:r>
        <w:rPr>
          <w:rFonts w:asciiTheme="majorBidi" w:hAnsiTheme="majorBidi" w:cstheme="majorBidi"/>
        </w:rPr>
        <w:t>We see several</w:t>
      </w:r>
      <w:r w:rsidR="00D878A2">
        <w:rPr>
          <w:rFonts w:asciiTheme="majorBidi" w:hAnsiTheme="majorBidi" w:cstheme="majorBidi"/>
        </w:rPr>
        <w:t xml:space="preserve"> ways</w:t>
      </w:r>
      <w:r w:rsidR="006012DE" w:rsidRPr="0029273D">
        <w:rPr>
          <w:rFonts w:asciiTheme="majorBidi" w:hAnsiTheme="majorBidi" w:cstheme="majorBidi"/>
        </w:rPr>
        <w:t xml:space="preserve"> </w:t>
      </w:r>
      <w:r w:rsidR="000D2F48" w:rsidRPr="0029273D">
        <w:rPr>
          <w:rFonts w:asciiTheme="majorBidi" w:hAnsiTheme="majorBidi" w:cstheme="majorBidi"/>
        </w:rPr>
        <w:t>to solve this</w:t>
      </w:r>
      <w:r w:rsidR="00D878A2">
        <w:rPr>
          <w:rFonts w:asciiTheme="majorBidi" w:hAnsiTheme="majorBidi" w:cstheme="majorBidi"/>
        </w:rPr>
        <w:t xml:space="preserve"> potential</w:t>
      </w:r>
      <w:r w:rsidR="000D2F48" w:rsidRPr="0029273D">
        <w:rPr>
          <w:rFonts w:asciiTheme="majorBidi" w:hAnsiTheme="majorBidi" w:cstheme="majorBidi"/>
        </w:rPr>
        <w:t xml:space="preserve"> problem. </w:t>
      </w:r>
    </w:p>
    <w:p w14:paraId="006F39B1" w14:textId="77777777" w:rsidR="009202DA" w:rsidRPr="0029273D" w:rsidRDefault="009202DA" w:rsidP="000F59EE">
      <w:pPr>
        <w:pStyle w:val="a4"/>
        <w:spacing w:line="22" w:lineRule="atLeast"/>
        <w:ind w:left="709"/>
        <w:rPr>
          <w:rFonts w:asciiTheme="majorBidi" w:hAnsiTheme="majorBidi" w:cstheme="majorBidi"/>
        </w:rPr>
      </w:pPr>
    </w:p>
    <w:p w14:paraId="39436F46" w14:textId="5BEC30D3" w:rsidR="000D2F48" w:rsidRPr="0029273D" w:rsidRDefault="000D2F48" w:rsidP="008B5308">
      <w:pPr>
        <w:pStyle w:val="a4"/>
        <w:spacing w:line="22" w:lineRule="atLeast"/>
        <w:ind w:firstLine="0"/>
        <w:rPr>
          <w:rFonts w:asciiTheme="majorBidi" w:hAnsiTheme="majorBidi" w:cstheme="majorBidi"/>
        </w:rPr>
      </w:pPr>
      <w:r w:rsidRPr="0029273D">
        <w:rPr>
          <w:rFonts w:asciiTheme="majorBidi" w:hAnsiTheme="majorBidi" w:cstheme="majorBidi"/>
          <w:b/>
          <w:bCs/>
        </w:rPr>
        <w:t>First</w:t>
      </w:r>
      <w:r w:rsidRPr="0029273D">
        <w:rPr>
          <w:rFonts w:asciiTheme="majorBidi" w:hAnsiTheme="majorBidi" w:cstheme="majorBidi"/>
        </w:rPr>
        <w:t>, to mount the computational unit on the drone</w:t>
      </w:r>
      <w:r w:rsidR="006012DE" w:rsidRPr="0029273D">
        <w:rPr>
          <w:rFonts w:asciiTheme="majorBidi" w:hAnsiTheme="majorBidi" w:cstheme="majorBidi"/>
        </w:rPr>
        <w:t>.</w:t>
      </w:r>
      <w:r w:rsidRPr="0029273D">
        <w:rPr>
          <w:rFonts w:asciiTheme="majorBidi" w:hAnsiTheme="majorBidi" w:cstheme="majorBidi"/>
        </w:rPr>
        <w:t xml:space="preserve"> </w:t>
      </w:r>
      <w:r w:rsidR="006012DE" w:rsidRPr="0029273D">
        <w:rPr>
          <w:rFonts w:asciiTheme="majorBidi" w:hAnsiTheme="majorBidi" w:cstheme="majorBidi"/>
        </w:rPr>
        <w:t>To do so</w:t>
      </w:r>
      <w:r w:rsidRPr="0029273D">
        <w:rPr>
          <w:rFonts w:asciiTheme="majorBidi" w:hAnsiTheme="majorBidi" w:cstheme="majorBidi"/>
        </w:rPr>
        <w:t xml:space="preserve">, we need to know the weight </w:t>
      </w:r>
      <w:r w:rsidR="006012DE" w:rsidRPr="0029273D">
        <w:rPr>
          <w:rFonts w:asciiTheme="majorBidi" w:hAnsiTheme="majorBidi" w:cstheme="majorBidi"/>
        </w:rPr>
        <w:t xml:space="preserve">of the unit (there are several options) and the additional weight that the drone </w:t>
      </w:r>
      <w:r w:rsidRPr="0029273D">
        <w:rPr>
          <w:rFonts w:asciiTheme="majorBidi" w:hAnsiTheme="majorBidi" w:cstheme="majorBidi"/>
        </w:rPr>
        <w:t xml:space="preserve">can handle </w:t>
      </w:r>
      <w:r w:rsidR="006012DE" w:rsidRPr="0029273D">
        <w:rPr>
          <w:rFonts w:asciiTheme="majorBidi" w:hAnsiTheme="majorBidi" w:cstheme="majorBidi"/>
        </w:rPr>
        <w:t>after the liquidation system is attached to the drone.</w:t>
      </w:r>
    </w:p>
    <w:p w14:paraId="0F19F648" w14:textId="77777777" w:rsidR="009202DA" w:rsidRPr="0029273D" w:rsidRDefault="009202DA" w:rsidP="000F59EE">
      <w:pPr>
        <w:pStyle w:val="a4"/>
        <w:spacing w:line="22" w:lineRule="atLeast"/>
        <w:ind w:left="709"/>
        <w:rPr>
          <w:rFonts w:asciiTheme="majorBidi" w:hAnsiTheme="majorBidi" w:cstheme="majorBidi"/>
        </w:rPr>
      </w:pPr>
    </w:p>
    <w:p w14:paraId="6B10B073" w14:textId="3BFD199E" w:rsidR="000D2F48" w:rsidRPr="0029273D" w:rsidRDefault="000D2F48" w:rsidP="008B5308">
      <w:pPr>
        <w:pStyle w:val="a4"/>
        <w:spacing w:line="22" w:lineRule="atLeast"/>
        <w:ind w:left="709" w:firstLine="11"/>
        <w:rPr>
          <w:rFonts w:asciiTheme="majorBidi" w:hAnsiTheme="majorBidi" w:cstheme="majorBidi"/>
        </w:rPr>
      </w:pPr>
      <w:r w:rsidRPr="0029273D">
        <w:rPr>
          <w:rFonts w:asciiTheme="majorBidi" w:hAnsiTheme="majorBidi" w:cstheme="majorBidi"/>
          <w:b/>
          <w:bCs/>
        </w:rPr>
        <w:t>Second</w:t>
      </w:r>
      <w:r w:rsidRPr="0029273D">
        <w:rPr>
          <w:rFonts w:asciiTheme="majorBidi" w:hAnsiTheme="majorBidi" w:cstheme="majorBidi"/>
        </w:rPr>
        <w:t>, on the ground</w:t>
      </w:r>
      <w:r w:rsidR="006012DE" w:rsidRPr="0029273D">
        <w:rPr>
          <w:rFonts w:asciiTheme="majorBidi" w:hAnsiTheme="majorBidi" w:cstheme="majorBidi"/>
        </w:rPr>
        <w:t>.</w:t>
      </w:r>
      <w:r w:rsidRPr="0029273D">
        <w:rPr>
          <w:rFonts w:asciiTheme="majorBidi" w:hAnsiTheme="majorBidi" w:cstheme="majorBidi"/>
        </w:rPr>
        <w:t xml:space="preserve"> </w:t>
      </w:r>
      <w:r w:rsidR="006012DE" w:rsidRPr="0029273D">
        <w:rPr>
          <w:rFonts w:asciiTheme="majorBidi" w:hAnsiTheme="majorBidi" w:cstheme="majorBidi"/>
        </w:rPr>
        <w:t>I</w:t>
      </w:r>
      <w:r w:rsidRPr="0029273D">
        <w:rPr>
          <w:rFonts w:asciiTheme="majorBidi" w:hAnsiTheme="majorBidi" w:cstheme="majorBidi"/>
        </w:rPr>
        <w:t>n this situation</w:t>
      </w:r>
      <w:r w:rsidR="006012DE" w:rsidRPr="0029273D">
        <w:rPr>
          <w:rFonts w:asciiTheme="majorBidi" w:hAnsiTheme="majorBidi" w:cstheme="majorBidi"/>
        </w:rPr>
        <w:t>,</w:t>
      </w:r>
      <w:r w:rsidRPr="0029273D">
        <w:rPr>
          <w:rFonts w:asciiTheme="majorBidi" w:hAnsiTheme="majorBidi" w:cstheme="majorBidi"/>
        </w:rPr>
        <w:t xml:space="preserve"> </w:t>
      </w:r>
      <w:r w:rsidR="006012DE" w:rsidRPr="0029273D">
        <w:rPr>
          <w:rFonts w:asciiTheme="majorBidi" w:hAnsiTheme="majorBidi" w:cstheme="majorBidi"/>
        </w:rPr>
        <w:t>there is</w:t>
      </w:r>
      <w:r w:rsidRPr="0029273D">
        <w:rPr>
          <w:rFonts w:asciiTheme="majorBidi" w:hAnsiTheme="majorBidi" w:cstheme="majorBidi"/>
        </w:rPr>
        <w:t xml:space="preserve"> distance between the drone and the computational unit that may cause a delay. </w:t>
      </w:r>
    </w:p>
    <w:p w14:paraId="51EFA041" w14:textId="77777777" w:rsidR="006012DE" w:rsidRPr="0029273D" w:rsidRDefault="006012DE" w:rsidP="000F59EE">
      <w:pPr>
        <w:pStyle w:val="a4"/>
        <w:spacing w:line="22" w:lineRule="atLeast"/>
        <w:ind w:left="709"/>
        <w:rPr>
          <w:rFonts w:asciiTheme="majorBidi" w:hAnsiTheme="majorBidi" w:cstheme="majorBidi"/>
          <w:rtl/>
          <w:lang w:bidi="ar-SY"/>
        </w:rPr>
      </w:pPr>
    </w:p>
    <w:p w14:paraId="6D546B73" w14:textId="77777777" w:rsidR="00D878A2" w:rsidRDefault="006012DE" w:rsidP="00D878A2">
      <w:pPr>
        <w:pStyle w:val="a4"/>
        <w:spacing w:line="22" w:lineRule="atLeast"/>
        <w:ind w:left="709" w:firstLine="11"/>
        <w:rPr>
          <w:rFonts w:asciiTheme="majorBidi" w:hAnsiTheme="majorBidi" w:cstheme="majorBidi"/>
          <w:lang w:bidi="ar-SY"/>
        </w:rPr>
      </w:pPr>
      <w:r w:rsidRPr="0029273D">
        <w:rPr>
          <w:rFonts w:asciiTheme="majorBidi" w:hAnsiTheme="majorBidi" w:cstheme="majorBidi"/>
          <w:u w:val="single"/>
        </w:rPr>
        <w:t>Why should it work</w:t>
      </w:r>
      <w:r w:rsidRPr="0029273D">
        <w:rPr>
          <w:rFonts w:asciiTheme="majorBidi" w:hAnsiTheme="majorBidi" w:cstheme="majorBidi"/>
        </w:rPr>
        <w:t>?</w:t>
      </w:r>
      <w:r w:rsidRPr="0029273D">
        <w:rPr>
          <w:rFonts w:asciiTheme="majorBidi" w:hAnsiTheme="majorBidi" w:cstheme="majorBidi"/>
          <w:lang w:bidi="ar-SY"/>
        </w:rPr>
        <w:t xml:space="preserve"> </w:t>
      </w:r>
    </w:p>
    <w:p w14:paraId="697500A8" w14:textId="14A83E1F" w:rsidR="006012DE" w:rsidRPr="0029273D" w:rsidRDefault="006012DE" w:rsidP="008B5308">
      <w:pPr>
        <w:pStyle w:val="a4"/>
        <w:spacing w:line="22" w:lineRule="atLeast"/>
        <w:ind w:firstLine="0"/>
        <w:rPr>
          <w:rFonts w:asciiTheme="majorBidi" w:hAnsiTheme="majorBidi" w:cstheme="majorBidi"/>
          <w:lang w:bidi="ar-SY"/>
        </w:rPr>
      </w:pPr>
      <w:r w:rsidRPr="0029273D">
        <w:rPr>
          <w:rFonts w:asciiTheme="majorBidi" w:hAnsiTheme="majorBidi" w:cstheme="majorBidi"/>
          <w:lang w:bidi="ar-SY"/>
        </w:rPr>
        <w:t xml:space="preserve">There is non-trivial risk that it will not work. </w:t>
      </w:r>
      <w:r w:rsidRPr="0029273D">
        <w:rPr>
          <w:rFonts w:asciiTheme="majorBidi" w:hAnsiTheme="majorBidi" w:cstheme="majorBidi"/>
        </w:rPr>
        <w:t>We still don’t know if these methods or even one of them will work</w:t>
      </w:r>
      <w:r w:rsidR="00D878A2">
        <w:rPr>
          <w:rFonts w:asciiTheme="majorBidi" w:hAnsiTheme="majorBidi" w:cstheme="majorBidi"/>
        </w:rPr>
        <w:t>. Under this base assumption</w:t>
      </w:r>
      <w:r w:rsidR="008B5308">
        <w:rPr>
          <w:rFonts w:asciiTheme="majorBidi" w:hAnsiTheme="majorBidi" w:cstheme="majorBidi"/>
        </w:rPr>
        <w:t>,</w:t>
      </w:r>
      <w:r w:rsidR="00D878A2">
        <w:rPr>
          <w:rFonts w:asciiTheme="majorBidi" w:hAnsiTheme="majorBidi" w:cstheme="majorBidi"/>
        </w:rPr>
        <w:t xml:space="preserve"> we defined</w:t>
      </w:r>
      <w:r w:rsidR="00FB6638">
        <w:rPr>
          <w:rFonts w:asciiTheme="majorBidi" w:hAnsiTheme="majorBidi" w:cstheme="majorBidi"/>
        </w:rPr>
        <w:t xml:space="preserve"> the full system</w:t>
      </w:r>
      <w:r w:rsidRPr="0029273D">
        <w:rPr>
          <w:rFonts w:asciiTheme="majorBidi" w:hAnsiTheme="majorBidi" w:cstheme="majorBidi"/>
        </w:rPr>
        <w:t xml:space="preserve"> </w:t>
      </w:r>
      <w:r w:rsidR="00FB6638">
        <w:rPr>
          <w:rFonts w:asciiTheme="majorBidi" w:hAnsiTheme="majorBidi" w:cstheme="majorBidi"/>
        </w:rPr>
        <w:t>as</w:t>
      </w:r>
      <w:r w:rsidRPr="0029273D">
        <w:rPr>
          <w:rFonts w:asciiTheme="majorBidi" w:hAnsiTheme="majorBidi" w:cstheme="majorBidi"/>
        </w:rPr>
        <w:t xml:space="preserve"> the</w:t>
      </w:r>
      <w:r w:rsidR="00FB6638">
        <w:rPr>
          <w:rFonts w:asciiTheme="majorBidi" w:hAnsiTheme="majorBidi" w:cstheme="majorBidi"/>
        </w:rPr>
        <w:t xml:space="preserve"> main</w:t>
      </w:r>
      <w:r w:rsidRPr="0029273D">
        <w:rPr>
          <w:rFonts w:asciiTheme="majorBidi" w:hAnsiTheme="majorBidi" w:cstheme="majorBidi"/>
        </w:rPr>
        <w:t xml:space="preserve"> purpose of our project.</w:t>
      </w:r>
      <w:r w:rsidR="004460D9" w:rsidRPr="0029273D">
        <w:rPr>
          <w:rFonts w:asciiTheme="majorBidi" w:hAnsiTheme="majorBidi" w:cstheme="majorBidi"/>
        </w:rPr>
        <w:t xml:space="preserve"> </w:t>
      </w:r>
    </w:p>
    <w:p w14:paraId="48A7260A" w14:textId="77777777" w:rsidR="006012DE" w:rsidRPr="0029273D" w:rsidRDefault="006012DE" w:rsidP="000F59EE">
      <w:pPr>
        <w:pStyle w:val="a4"/>
        <w:spacing w:line="22" w:lineRule="atLeast"/>
        <w:ind w:left="709"/>
        <w:rPr>
          <w:rFonts w:asciiTheme="majorBidi" w:hAnsiTheme="majorBidi" w:cstheme="majorBidi"/>
          <w:lang w:bidi="ar-SY"/>
        </w:rPr>
      </w:pPr>
    </w:p>
    <w:p w14:paraId="6FC411B0" w14:textId="77777777" w:rsidR="00D878A2" w:rsidRDefault="006012DE" w:rsidP="00D878A2">
      <w:pPr>
        <w:pStyle w:val="a4"/>
        <w:spacing w:line="22" w:lineRule="atLeast"/>
        <w:ind w:left="709" w:firstLine="11"/>
        <w:rPr>
          <w:rFonts w:asciiTheme="majorBidi" w:hAnsiTheme="majorBidi" w:cstheme="majorBidi"/>
        </w:rPr>
      </w:pPr>
      <w:r w:rsidRPr="0029273D">
        <w:rPr>
          <w:rFonts w:asciiTheme="majorBidi" w:hAnsiTheme="majorBidi" w:cstheme="majorBidi"/>
          <w:u w:val="single"/>
        </w:rPr>
        <w:t>Expected difficulties and limitations</w:t>
      </w:r>
    </w:p>
    <w:p w14:paraId="4D1604C1" w14:textId="7063BF18" w:rsidR="00030E50" w:rsidRDefault="00F310F3" w:rsidP="008B5308">
      <w:pPr>
        <w:pStyle w:val="a4"/>
        <w:spacing w:before="0" w:line="22" w:lineRule="atLeast"/>
        <w:ind w:left="737" w:firstLine="11"/>
        <w:rPr>
          <w:rFonts w:asciiTheme="majorBidi" w:hAnsiTheme="majorBidi" w:cstheme="majorBidi"/>
        </w:rPr>
      </w:pPr>
      <w:r w:rsidRPr="0029273D">
        <w:rPr>
          <w:rFonts w:asciiTheme="majorBidi" w:hAnsiTheme="majorBidi" w:cstheme="majorBidi"/>
        </w:rPr>
        <w:t xml:space="preserve">One of the big limitations </w:t>
      </w:r>
      <w:r w:rsidR="00106A5C" w:rsidRPr="0029273D">
        <w:rPr>
          <w:rFonts w:asciiTheme="majorBidi" w:hAnsiTheme="majorBidi" w:cstheme="majorBidi"/>
        </w:rPr>
        <w:t xml:space="preserve">is </w:t>
      </w:r>
      <w:r w:rsidRPr="0029273D">
        <w:rPr>
          <w:rFonts w:asciiTheme="majorBidi" w:hAnsiTheme="majorBidi" w:cstheme="majorBidi"/>
        </w:rPr>
        <w:t xml:space="preserve">that we cannot mount any kind of computational unit on the drone </w:t>
      </w:r>
      <w:r w:rsidR="00D878A2">
        <w:rPr>
          <w:rFonts w:asciiTheme="majorBidi" w:hAnsiTheme="majorBidi" w:cstheme="majorBidi"/>
        </w:rPr>
        <w:t>be</w:t>
      </w:r>
      <w:r w:rsidRPr="0029273D">
        <w:rPr>
          <w:rFonts w:asciiTheme="majorBidi" w:hAnsiTheme="majorBidi" w:cstheme="majorBidi"/>
        </w:rPr>
        <w:t xml:space="preserve">cause of the weight it can handle. Another </w:t>
      </w:r>
      <w:r w:rsidR="00D878A2">
        <w:rPr>
          <w:rFonts w:asciiTheme="majorBidi" w:hAnsiTheme="majorBidi" w:cstheme="majorBidi"/>
        </w:rPr>
        <w:t>significant</w:t>
      </w:r>
      <w:r w:rsidR="00D878A2" w:rsidRPr="0029273D">
        <w:rPr>
          <w:rFonts w:asciiTheme="majorBidi" w:hAnsiTheme="majorBidi" w:cstheme="majorBidi"/>
        </w:rPr>
        <w:t xml:space="preserve"> </w:t>
      </w:r>
      <w:r w:rsidR="00D878A2">
        <w:rPr>
          <w:rFonts w:asciiTheme="majorBidi" w:hAnsiTheme="majorBidi" w:cstheme="majorBidi"/>
        </w:rPr>
        <w:t>challenge</w:t>
      </w:r>
      <w:r w:rsidR="00D878A2" w:rsidRPr="0029273D">
        <w:rPr>
          <w:rFonts w:asciiTheme="majorBidi" w:hAnsiTheme="majorBidi" w:cstheme="majorBidi"/>
        </w:rPr>
        <w:t xml:space="preserve"> </w:t>
      </w:r>
      <w:r w:rsidRPr="0029273D">
        <w:rPr>
          <w:rFonts w:asciiTheme="majorBidi" w:hAnsiTheme="majorBidi" w:cstheme="majorBidi"/>
        </w:rPr>
        <w:t xml:space="preserve">is to have real-time processing </w:t>
      </w:r>
      <w:r w:rsidR="00D878A2">
        <w:rPr>
          <w:rFonts w:asciiTheme="majorBidi" w:hAnsiTheme="majorBidi" w:cstheme="majorBidi"/>
        </w:rPr>
        <w:t xml:space="preserve">and </w:t>
      </w:r>
      <w:r w:rsidRPr="0029273D">
        <w:rPr>
          <w:rFonts w:asciiTheme="majorBidi" w:hAnsiTheme="majorBidi" w:cstheme="majorBidi"/>
        </w:rPr>
        <w:t>communicati</w:t>
      </w:r>
      <w:r w:rsidR="00D878A2">
        <w:rPr>
          <w:rFonts w:asciiTheme="majorBidi" w:hAnsiTheme="majorBidi" w:cstheme="majorBidi"/>
        </w:rPr>
        <w:t>on</w:t>
      </w:r>
      <w:r w:rsidRPr="0029273D">
        <w:rPr>
          <w:rFonts w:asciiTheme="majorBidi" w:hAnsiTheme="majorBidi" w:cstheme="majorBidi"/>
        </w:rPr>
        <w:t xml:space="preserve"> with the computational unit that is on the ground.</w:t>
      </w:r>
    </w:p>
    <w:p w14:paraId="3DA6EF8F" w14:textId="6C1C97A9" w:rsidR="004E463F" w:rsidRDefault="004E463F" w:rsidP="008B5308">
      <w:pPr>
        <w:pStyle w:val="a4"/>
        <w:spacing w:before="0" w:line="22" w:lineRule="atLeast"/>
        <w:ind w:left="737" w:firstLine="11"/>
        <w:rPr>
          <w:rFonts w:asciiTheme="majorBidi" w:hAnsiTheme="majorBidi" w:cstheme="majorBidi"/>
        </w:rPr>
      </w:pPr>
    </w:p>
    <w:p w14:paraId="2086D51E" w14:textId="6C325BFC" w:rsidR="00E111FB" w:rsidRPr="0029273D" w:rsidRDefault="009C7FAF" w:rsidP="00317DE5">
      <w:pPr>
        <w:spacing w:line="22" w:lineRule="atLeast"/>
        <w:ind w:left="720" w:firstLine="0"/>
        <w:rPr>
          <w:rFonts w:cstheme="majorBidi"/>
          <w:lang w:bidi="ar-SY"/>
        </w:rPr>
      </w:pPr>
      <w:r>
        <w:rPr>
          <w:rFonts w:cstheme="majorBidi"/>
          <w:lang w:bidi="ar-SY"/>
        </w:rPr>
        <w:t xml:space="preserve">In the drone’s description it’s given the maximal weight it’s able to lift and fly with. </w:t>
      </w:r>
      <w:r w:rsidR="00BE0E2E">
        <w:rPr>
          <w:rFonts w:cstheme="majorBidi"/>
          <w:lang w:bidi="ar-SY"/>
        </w:rPr>
        <w:t>Summing the weight</w:t>
      </w:r>
      <w:r w:rsidR="00E111FB">
        <w:rPr>
          <w:rFonts w:cstheme="majorBidi"/>
          <w:lang w:bidi="ar-SY"/>
        </w:rPr>
        <w:t>s</w:t>
      </w:r>
      <w:r w:rsidR="00BE0E2E">
        <w:rPr>
          <w:rFonts w:cstheme="majorBidi"/>
          <w:lang w:bidi="ar-SY"/>
        </w:rPr>
        <w:t xml:space="preserve"> from</w:t>
      </w:r>
      <w:r>
        <w:rPr>
          <w:rFonts w:cstheme="majorBidi"/>
          <w:lang w:bidi="ar-SY"/>
        </w:rPr>
        <w:t xml:space="preserve"> descriptions of the components that </w:t>
      </w:r>
      <w:r w:rsidR="006F3B37">
        <w:rPr>
          <w:rFonts w:cstheme="majorBidi"/>
          <w:lang w:bidi="ar-SY"/>
        </w:rPr>
        <w:t>supposed to</w:t>
      </w:r>
      <w:r>
        <w:rPr>
          <w:rFonts w:cstheme="majorBidi"/>
          <w:lang w:bidi="ar-SY"/>
        </w:rPr>
        <w:t xml:space="preserve"> be on the drone, the drone </w:t>
      </w:r>
      <w:r w:rsidR="00BE0E2E">
        <w:rPr>
          <w:rFonts w:cstheme="majorBidi"/>
          <w:lang w:bidi="ar-SY"/>
        </w:rPr>
        <w:t>should be able to</w:t>
      </w:r>
      <w:r>
        <w:rPr>
          <w:rFonts w:cstheme="majorBidi"/>
          <w:lang w:bidi="ar-SY"/>
        </w:rPr>
        <w:t xml:space="preserve"> fly with them without a problem. </w:t>
      </w:r>
      <w:r w:rsidR="00BE0E2E">
        <w:rPr>
          <w:rFonts w:cstheme="majorBidi"/>
          <w:lang w:bidi="ar-SY"/>
        </w:rPr>
        <w:t>But we</w:t>
      </w:r>
      <w:r>
        <w:rPr>
          <w:rFonts w:cstheme="majorBidi"/>
          <w:lang w:bidi="ar-SY"/>
        </w:rPr>
        <w:t xml:space="preserve"> </w:t>
      </w:r>
      <w:r w:rsidR="00B30BC3">
        <w:rPr>
          <w:rFonts w:cstheme="majorBidi"/>
          <w:lang w:bidi="ar-SY"/>
        </w:rPr>
        <w:t>could not attach the parts because some parts</w:t>
      </w:r>
      <w:r w:rsidR="00BE0E2E">
        <w:rPr>
          <w:rFonts w:cstheme="majorBidi"/>
          <w:lang w:bidi="ar-SY"/>
        </w:rPr>
        <w:t xml:space="preserve"> didn’t </w:t>
      </w:r>
      <w:r w:rsidR="008219C0">
        <w:rPr>
          <w:rFonts w:cstheme="majorBidi"/>
          <w:lang w:bidi="ar-SY"/>
        </w:rPr>
        <w:t>arrive and</w:t>
      </w:r>
      <w:r w:rsidR="00BE0E2E">
        <w:rPr>
          <w:rFonts w:cstheme="majorBidi"/>
          <w:lang w:bidi="ar-SY"/>
        </w:rPr>
        <w:t xml:space="preserve"> because the structure of this model of drone. This model has sensors at the bottom that should not be blocked or else it will refuse to tack off from ground.</w:t>
      </w:r>
      <w:r w:rsidR="00B30BC3">
        <w:rPr>
          <w:rFonts w:cstheme="majorBidi"/>
          <w:lang w:bidi="ar-SY"/>
        </w:rPr>
        <w:t xml:space="preserve"> </w:t>
      </w:r>
      <w:r w:rsidR="008219C0">
        <w:rPr>
          <w:rFonts w:cstheme="majorBidi"/>
          <w:lang w:bidi="ar-SY"/>
        </w:rPr>
        <w:t xml:space="preserve"> So, the attachment of all the additional parts to the drone require a </w:t>
      </w:r>
      <w:r w:rsidR="00E111FB">
        <w:rPr>
          <w:rFonts w:cstheme="majorBidi"/>
          <w:lang w:bidi="ar-SY"/>
        </w:rPr>
        <w:t>costume made construction to be attached to drone, hold all the parts and that will not block the sensors</w:t>
      </w:r>
      <w:r w:rsidR="008219C0">
        <w:rPr>
          <w:rFonts w:cstheme="majorBidi"/>
          <w:lang w:bidi="ar-SY"/>
        </w:rPr>
        <w:t>. We can’t confirm if</w:t>
      </w:r>
      <w:r w:rsidR="00E111FB">
        <w:rPr>
          <w:rFonts w:cstheme="majorBidi"/>
          <w:lang w:bidi="ar-SY"/>
        </w:rPr>
        <w:t xml:space="preserve"> the drone </w:t>
      </w:r>
      <w:r w:rsidR="008219C0">
        <w:rPr>
          <w:rFonts w:cstheme="majorBidi"/>
          <w:lang w:bidi="ar-SY"/>
        </w:rPr>
        <w:t>will fly with them.</w:t>
      </w:r>
    </w:p>
    <w:p w14:paraId="1FF3168C" w14:textId="77777777" w:rsidR="004E463F" w:rsidRPr="00344B0E" w:rsidRDefault="004E463F" w:rsidP="008B5308">
      <w:pPr>
        <w:pStyle w:val="a4"/>
        <w:spacing w:before="0" w:line="22" w:lineRule="atLeast"/>
        <w:ind w:left="737" w:firstLine="11"/>
        <w:rPr>
          <w:rFonts w:asciiTheme="majorBidi" w:hAnsiTheme="majorBidi" w:cstheme="majorBidi"/>
        </w:rPr>
      </w:pPr>
    </w:p>
    <w:p w14:paraId="699AF9A4" w14:textId="77777777" w:rsidR="00CA0881" w:rsidRPr="0029273D" w:rsidRDefault="00CA0881" w:rsidP="000F59EE">
      <w:pPr>
        <w:spacing w:line="22" w:lineRule="atLeast"/>
        <w:rPr>
          <w:rFonts w:cstheme="majorBidi"/>
        </w:rPr>
      </w:pPr>
    </w:p>
    <w:p w14:paraId="2D6F78E8" w14:textId="53B94B6E" w:rsidR="006012DE" w:rsidRPr="0029273D" w:rsidRDefault="006012DE" w:rsidP="000F59EE">
      <w:pPr>
        <w:spacing w:line="22" w:lineRule="atLeast"/>
        <w:rPr>
          <w:rFonts w:cstheme="majorBidi"/>
        </w:rPr>
      </w:pPr>
      <w:r w:rsidRPr="0029273D">
        <w:rPr>
          <w:rFonts w:cstheme="majorBidi"/>
          <w:u w:val="single"/>
        </w:rPr>
        <w:t>Technical challenges</w:t>
      </w:r>
      <w:r w:rsidRPr="0029273D">
        <w:rPr>
          <w:rFonts w:cstheme="majorBidi"/>
        </w:rPr>
        <w:t>:</w:t>
      </w:r>
    </w:p>
    <w:p w14:paraId="4EBC7BA4" w14:textId="5311A8C9" w:rsidR="006012DE" w:rsidRPr="0029273D" w:rsidRDefault="006012DE" w:rsidP="000F59EE">
      <w:pPr>
        <w:pStyle w:val="a4"/>
        <w:numPr>
          <w:ilvl w:val="0"/>
          <w:numId w:val="61"/>
        </w:numPr>
        <w:spacing w:line="22" w:lineRule="atLeast"/>
        <w:rPr>
          <w:rFonts w:asciiTheme="majorBidi" w:hAnsiTheme="majorBidi" w:cstheme="majorBidi"/>
          <w:i/>
          <w:iCs/>
        </w:rPr>
      </w:pPr>
      <w:r w:rsidRPr="0029273D">
        <w:rPr>
          <w:rFonts w:asciiTheme="majorBidi" w:hAnsiTheme="majorBidi" w:cstheme="majorBidi"/>
          <w:i/>
          <w:iCs/>
        </w:rPr>
        <w:t xml:space="preserve">We are not familiar with any of the involved hardware: drone, Android based devises, small computation </w:t>
      </w:r>
      <w:r w:rsidR="00030E50" w:rsidRPr="00030E50">
        <w:rPr>
          <w:rFonts w:asciiTheme="majorBidi" w:hAnsiTheme="majorBidi" w:cstheme="majorBidi"/>
          <w:i/>
          <w:iCs/>
        </w:rPr>
        <w:t>units and so on</w:t>
      </w:r>
      <w:r w:rsidRPr="0029273D">
        <w:rPr>
          <w:rFonts w:asciiTheme="majorBidi" w:hAnsiTheme="majorBidi" w:cstheme="majorBidi"/>
          <w:i/>
          <w:iCs/>
        </w:rPr>
        <w:t>.</w:t>
      </w:r>
    </w:p>
    <w:p w14:paraId="0F9FE617" w14:textId="5297AA99" w:rsidR="006012DE" w:rsidRDefault="006012DE" w:rsidP="000F59EE">
      <w:pPr>
        <w:spacing w:line="22" w:lineRule="atLeast"/>
        <w:ind w:left="709"/>
        <w:rPr>
          <w:rFonts w:eastAsiaTheme="minorEastAsia" w:cstheme="majorBidi"/>
        </w:rPr>
      </w:pPr>
      <w:r w:rsidRPr="0029273D">
        <w:rPr>
          <w:rFonts w:eastAsiaTheme="minorEastAsia" w:cstheme="majorBidi"/>
        </w:rPr>
        <w:t xml:space="preserve">We </w:t>
      </w:r>
      <w:r w:rsidR="004E463F" w:rsidRPr="0029273D">
        <w:rPr>
          <w:rFonts w:eastAsiaTheme="minorEastAsia" w:cstheme="majorBidi"/>
        </w:rPr>
        <w:t>plan</w:t>
      </w:r>
      <w:r w:rsidR="004E463F">
        <w:rPr>
          <w:rFonts w:eastAsiaTheme="minorEastAsia" w:cstheme="majorBidi"/>
        </w:rPr>
        <w:t>ned</w:t>
      </w:r>
      <w:r w:rsidR="004E463F" w:rsidRPr="0029273D">
        <w:rPr>
          <w:rFonts w:eastAsiaTheme="minorEastAsia" w:cstheme="majorBidi"/>
        </w:rPr>
        <w:t xml:space="preserve"> </w:t>
      </w:r>
      <w:r w:rsidR="004E463F">
        <w:rPr>
          <w:rFonts w:eastAsiaTheme="minorEastAsia" w:cstheme="majorBidi"/>
        </w:rPr>
        <w:t>on</w:t>
      </w:r>
      <w:r w:rsidR="004E463F" w:rsidRPr="0029273D">
        <w:rPr>
          <w:rFonts w:eastAsiaTheme="minorEastAsia" w:cstheme="majorBidi"/>
        </w:rPr>
        <w:t xml:space="preserve"> </w:t>
      </w:r>
      <w:r w:rsidR="00894962" w:rsidRPr="0029273D">
        <w:rPr>
          <w:rFonts w:eastAsiaTheme="minorEastAsia" w:cstheme="majorBidi"/>
        </w:rPr>
        <w:t>overcomi</w:t>
      </w:r>
      <w:r w:rsidR="00894962">
        <w:rPr>
          <w:rFonts w:eastAsiaTheme="minorEastAsia" w:cstheme="majorBidi"/>
        </w:rPr>
        <w:t xml:space="preserve">ng </w:t>
      </w:r>
      <w:r w:rsidR="00894962" w:rsidRPr="0029273D">
        <w:rPr>
          <w:rFonts w:eastAsiaTheme="minorEastAsia" w:cstheme="majorBidi"/>
        </w:rPr>
        <w:t>this</w:t>
      </w:r>
      <w:r w:rsidRPr="0029273D">
        <w:rPr>
          <w:rFonts w:eastAsiaTheme="minorEastAsia" w:cstheme="majorBidi"/>
        </w:rPr>
        <w:t xml:space="preserve"> problem by reading articles on the internet about drones. Also, </w:t>
      </w:r>
      <w:r w:rsidR="00C3254B" w:rsidRPr="0029273D">
        <w:rPr>
          <w:rFonts w:eastAsiaTheme="minorEastAsia" w:cstheme="majorBidi"/>
        </w:rPr>
        <w:t xml:space="preserve">we </w:t>
      </w:r>
      <w:r w:rsidR="00894962">
        <w:rPr>
          <w:rFonts w:eastAsiaTheme="minorEastAsia" w:cstheme="majorBidi"/>
        </w:rPr>
        <w:t>planned</w:t>
      </w:r>
      <w:r w:rsidR="00894962" w:rsidRPr="0029273D">
        <w:rPr>
          <w:rFonts w:eastAsiaTheme="minorEastAsia" w:cstheme="majorBidi"/>
        </w:rPr>
        <w:t xml:space="preserve"> to</w:t>
      </w:r>
      <w:r w:rsidRPr="0029273D">
        <w:rPr>
          <w:rFonts w:eastAsiaTheme="minorEastAsia" w:cstheme="majorBidi"/>
        </w:rPr>
        <w:t xml:space="preserve"> go to college and use the drone there and see how it takes the photos and how to control it. Moreover, there are some groups worked with the drone before as, and one of them </w:t>
      </w:r>
      <w:r w:rsidR="004E463F">
        <w:rPr>
          <w:rFonts w:eastAsiaTheme="minorEastAsia" w:cstheme="majorBidi"/>
        </w:rPr>
        <w:t xml:space="preserve">learned </w:t>
      </w:r>
      <w:r w:rsidRPr="0029273D">
        <w:rPr>
          <w:rFonts w:eastAsiaTheme="minorEastAsia" w:cstheme="majorBidi"/>
        </w:rPr>
        <w:t>about it deeply so we can ask them.</w:t>
      </w:r>
    </w:p>
    <w:p w14:paraId="22989CB2" w14:textId="1CEF9ECC" w:rsidR="004E463F" w:rsidRDefault="004E463F" w:rsidP="000F59EE">
      <w:pPr>
        <w:spacing w:line="22" w:lineRule="atLeast"/>
        <w:ind w:left="709"/>
        <w:rPr>
          <w:rFonts w:eastAsiaTheme="minorEastAsia" w:cstheme="majorBidi"/>
        </w:rPr>
      </w:pPr>
    </w:p>
    <w:p w14:paraId="631D803D" w14:textId="1F78823B" w:rsidR="004E463F" w:rsidRDefault="004E463F" w:rsidP="00C3254B">
      <w:pPr>
        <w:spacing w:line="22" w:lineRule="atLeast"/>
        <w:ind w:left="709"/>
        <w:rPr>
          <w:rFonts w:eastAsiaTheme="minorEastAsia" w:cstheme="majorBidi"/>
        </w:rPr>
      </w:pPr>
      <w:r>
        <w:rPr>
          <w:rFonts w:eastAsiaTheme="minorEastAsia" w:cstheme="majorBidi"/>
        </w:rPr>
        <w:t xml:space="preserve">Unsurprisingly there are </w:t>
      </w:r>
      <w:r w:rsidR="00C3254B">
        <w:rPr>
          <w:rFonts w:eastAsiaTheme="minorEastAsia" w:cstheme="majorBidi"/>
        </w:rPr>
        <w:t xml:space="preserve">many </w:t>
      </w:r>
      <w:r>
        <w:rPr>
          <w:rFonts w:eastAsiaTheme="minorEastAsia" w:cstheme="majorBidi"/>
        </w:rPr>
        <w:t xml:space="preserve">people on the internet who use and develop on Android, Arduino and work with this model of the drone. There are many tutorials and </w:t>
      </w:r>
      <w:r w:rsidRPr="0029273D">
        <w:rPr>
          <w:rFonts w:eastAsiaTheme="minorEastAsia" w:cstheme="majorBidi"/>
        </w:rPr>
        <w:t>articles</w:t>
      </w:r>
      <w:r>
        <w:rPr>
          <w:rFonts w:eastAsiaTheme="minorEastAsia" w:cstheme="majorBidi"/>
        </w:rPr>
        <w:t xml:space="preserve"> explaining how to use this devices and how to develop on.</w:t>
      </w:r>
    </w:p>
    <w:p w14:paraId="7DCD9573" w14:textId="77777777" w:rsidR="004E463F" w:rsidRDefault="004E463F" w:rsidP="004E463F">
      <w:pPr>
        <w:spacing w:line="22" w:lineRule="atLeast"/>
        <w:ind w:left="709"/>
        <w:rPr>
          <w:rFonts w:eastAsiaTheme="minorEastAsia" w:cstheme="majorBidi"/>
        </w:rPr>
      </w:pPr>
      <w:r>
        <w:rPr>
          <w:rFonts w:eastAsiaTheme="minorEastAsia" w:cstheme="majorBidi"/>
        </w:rPr>
        <w:t>Also, in the first half of the project, in the previous semester we learned a lot from previous groups about the work with these components.</w:t>
      </w:r>
    </w:p>
    <w:p w14:paraId="217B0143" w14:textId="77777777" w:rsidR="00220CCF" w:rsidRPr="0029273D" w:rsidRDefault="00220CCF" w:rsidP="000F59EE">
      <w:pPr>
        <w:spacing w:line="22" w:lineRule="atLeast"/>
        <w:ind w:left="709"/>
        <w:rPr>
          <w:rFonts w:eastAsiaTheme="minorEastAsia" w:cstheme="majorBidi"/>
        </w:rPr>
      </w:pPr>
    </w:p>
    <w:p w14:paraId="5F95C547" w14:textId="42C34C3E" w:rsidR="00EA17C7" w:rsidRPr="0029273D" w:rsidRDefault="000223AD" w:rsidP="00E61C28">
      <w:pPr>
        <w:pStyle w:val="a4"/>
        <w:numPr>
          <w:ilvl w:val="0"/>
          <w:numId w:val="1"/>
        </w:numPr>
        <w:spacing w:line="22" w:lineRule="atLeast"/>
        <w:jc w:val="both"/>
        <w:rPr>
          <w:rFonts w:asciiTheme="majorBidi" w:hAnsiTheme="majorBidi" w:cstheme="majorBidi"/>
          <w:b/>
          <w:bCs/>
          <w:sz w:val="24"/>
          <w:szCs w:val="24"/>
        </w:rPr>
      </w:pPr>
      <w:r w:rsidRPr="0029273D">
        <w:rPr>
          <w:rFonts w:asciiTheme="majorBidi" w:hAnsiTheme="majorBidi" w:cstheme="majorBidi"/>
          <w:b/>
          <w:bCs/>
          <w:sz w:val="24"/>
          <w:szCs w:val="24"/>
        </w:rPr>
        <w:t>BACKGROUND AND RELATED WORK</w:t>
      </w:r>
    </w:p>
    <w:p w14:paraId="08C568CF" w14:textId="77777777" w:rsidR="00DF2324" w:rsidRPr="0029273D" w:rsidRDefault="00DF2324" w:rsidP="008C225C">
      <w:pPr>
        <w:pStyle w:val="a4"/>
        <w:spacing w:line="22" w:lineRule="atLeast"/>
        <w:ind w:left="0" w:firstLine="0"/>
        <w:jc w:val="both"/>
        <w:rPr>
          <w:rFonts w:asciiTheme="majorBidi" w:hAnsiTheme="majorBidi" w:cstheme="majorBidi"/>
          <w:b/>
          <w:bCs/>
          <w:sz w:val="24"/>
          <w:szCs w:val="24"/>
        </w:rPr>
      </w:pPr>
    </w:p>
    <w:p w14:paraId="7F655182" w14:textId="75C68052" w:rsidR="001A1D95" w:rsidRPr="0029273D" w:rsidRDefault="001A1D95" w:rsidP="008E09D8">
      <w:pPr>
        <w:pStyle w:val="a4"/>
        <w:numPr>
          <w:ilvl w:val="1"/>
          <w:numId w:val="71"/>
        </w:numPr>
        <w:spacing w:line="22" w:lineRule="atLeast"/>
        <w:jc w:val="both"/>
        <w:rPr>
          <w:rFonts w:asciiTheme="majorBidi" w:hAnsiTheme="majorBidi" w:cstheme="majorBidi"/>
          <w:b/>
          <w:bCs/>
        </w:rPr>
      </w:pPr>
      <w:r w:rsidRPr="0029273D">
        <w:rPr>
          <w:rFonts w:asciiTheme="majorBidi" w:hAnsiTheme="majorBidi" w:cstheme="majorBidi"/>
          <w:b/>
          <w:bCs/>
        </w:rPr>
        <w:t>Drone</w:t>
      </w:r>
    </w:p>
    <w:p w14:paraId="31B181DD" w14:textId="77777777" w:rsidR="00DF2324" w:rsidRPr="0029273D" w:rsidRDefault="00DF2324" w:rsidP="00476720">
      <w:pPr>
        <w:pStyle w:val="a4"/>
        <w:spacing w:line="22" w:lineRule="atLeast"/>
        <w:ind w:left="360" w:firstLine="0"/>
        <w:jc w:val="both"/>
        <w:rPr>
          <w:rFonts w:asciiTheme="majorBidi" w:hAnsiTheme="majorBidi" w:cstheme="majorBidi"/>
          <w:b/>
          <w:bCs/>
          <w:sz w:val="24"/>
          <w:szCs w:val="24"/>
        </w:rPr>
      </w:pPr>
    </w:p>
    <w:p w14:paraId="3361C311" w14:textId="7411B339" w:rsidR="00DF2324" w:rsidRPr="0029273D" w:rsidRDefault="00DF2324" w:rsidP="00476720">
      <w:pPr>
        <w:pStyle w:val="a4"/>
        <w:spacing w:line="22" w:lineRule="atLeast"/>
        <w:ind w:left="0" w:firstLine="284"/>
        <w:jc w:val="both"/>
        <w:rPr>
          <w:rFonts w:asciiTheme="majorBidi" w:hAnsiTheme="majorBidi" w:cstheme="majorBidi"/>
        </w:rPr>
      </w:pPr>
      <w:r w:rsidRPr="0029273D">
        <w:rPr>
          <w:rFonts w:asciiTheme="majorBidi" w:hAnsiTheme="majorBidi" w:cstheme="majorBidi"/>
        </w:rPr>
        <w:t xml:space="preserve">Drone is an aircraft without a human pilot on board. </w:t>
      </w:r>
      <w:r w:rsidR="009A5364" w:rsidRPr="0029273D">
        <w:rPr>
          <w:rFonts w:asciiTheme="majorBidi" w:hAnsiTheme="majorBidi" w:cstheme="majorBidi"/>
          <w:color w:val="202122"/>
          <w:shd w:val="clear" w:color="auto" w:fill="FFFFFF"/>
        </w:rPr>
        <w:t>Unmanned Aerial Vehicle (</w:t>
      </w:r>
      <w:r w:rsidRPr="0029273D">
        <w:rPr>
          <w:rFonts w:asciiTheme="majorBidi" w:hAnsiTheme="majorBidi" w:cstheme="majorBidi"/>
        </w:rPr>
        <w:t>UAV</w:t>
      </w:r>
      <w:r w:rsidR="009A5364" w:rsidRPr="0029273D">
        <w:rPr>
          <w:rFonts w:asciiTheme="majorBidi" w:hAnsiTheme="majorBidi" w:cstheme="majorBidi"/>
        </w:rPr>
        <w:t>)</w:t>
      </w:r>
      <w:r w:rsidRPr="0029273D">
        <w:rPr>
          <w:rFonts w:asciiTheme="majorBidi" w:hAnsiTheme="majorBidi" w:cstheme="majorBidi"/>
        </w:rPr>
        <w:t xml:space="preserve"> </w:t>
      </w:r>
      <w:r w:rsidR="009A5364" w:rsidRPr="0029273D">
        <w:rPr>
          <w:rFonts w:asciiTheme="majorBidi" w:hAnsiTheme="majorBidi" w:cstheme="majorBidi"/>
        </w:rPr>
        <w:t>is</w:t>
      </w:r>
      <w:r w:rsidRPr="0029273D">
        <w:rPr>
          <w:rFonts w:asciiTheme="majorBidi" w:hAnsiTheme="majorBidi" w:cstheme="majorBidi"/>
        </w:rPr>
        <w:t xml:space="preserve"> a component of an </w:t>
      </w:r>
      <w:r w:rsidR="009A5364" w:rsidRPr="0029273D">
        <w:rPr>
          <w:rFonts w:asciiTheme="majorBidi" w:hAnsiTheme="majorBidi" w:cstheme="majorBidi"/>
        </w:rPr>
        <w:t xml:space="preserve">Unmanned Aircraft System </w:t>
      </w:r>
      <w:r w:rsidRPr="0029273D">
        <w:rPr>
          <w:rFonts w:asciiTheme="majorBidi" w:hAnsiTheme="majorBidi" w:cstheme="majorBidi"/>
        </w:rPr>
        <w:t>(UAS), which include a UAV, a ground-based controller, and a system of communications between the two. The flight of UAVs may operate with various degrees of autonomy: either under remote control by a human operator or autonomously by onboard computers referred to as an autopilot.</w:t>
      </w:r>
    </w:p>
    <w:p w14:paraId="6EE48BEC" w14:textId="44D3FE3D" w:rsidR="001F5668" w:rsidRPr="005A7AE1" w:rsidRDefault="001F5668" w:rsidP="00F20B41">
      <w:pPr>
        <w:pStyle w:val="a4"/>
        <w:numPr>
          <w:ilvl w:val="2"/>
          <w:numId w:val="71"/>
        </w:numPr>
        <w:shd w:val="clear" w:color="auto" w:fill="FFFFFF"/>
        <w:spacing w:before="0" w:after="160" w:line="22" w:lineRule="atLeast"/>
        <w:jc w:val="both"/>
        <w:rPr>
          <w:rFonts w:ascii="Times New Roman" w:eastAsia="Calibri" w:hAnsi="Times New Roman" w:cs="Times New Roman"/>
          <w:b/>
          <w:bCs/>
          <w:color w:val="000000" w:themeColor="text1"/>
          <w:lang w:bidi="ar-SA"/>
        </w:rPr>
      </w:pPr>
      <w:r w:rsidRPr="005A7AE1">
        <w:rPr>
          <w:rFonts w:ascii="Times New Roman" w:eastAsia="Calibri" w:hAnsi="Times New Roman" w:cs="Times New Roman"/>
          <w:b/>
          <w:bCs/>
          <w:color w:val="000000" w:themeColor="text1"/>
          <w:lang w:bidi="ar-SA"/>
        </w:rPr>
        <w:t>DJI Mavic Pro 2 Drone: technical characteristics</w:t>
      </w:r>
    </w:p>
    <w:p w14:paraId="50D8C8DB" w14:textId="4C74A6D2" w:rsidR="001F5668" w:rsidRPr="0029273D" w:rsidRDefault="001F5668" w:rsidP="008B5308">
      <w:pPr>
        <w:shd w:val="clear" w:color="auto" w:fill="FFFFFF"/>
        <w:spacing w:before="0" w:line="22" w:lineRule="atLeast"/>
        <w:ind w:firstLine="283"/>
        <w:jc w:val="left"/>
        <w:rPr>
          <w:rFonts w:ascii="Times New Roman" w:eastAsia="Calibri" w:hAnsi="Times New Roman" w:cs="Times New Roman"/>
          <w:color w:val="000000" w:themeColor="text1"/>
          <w:lang w:bidi="ar-SA"/>
        </w:rPr>
      </w:pPr>
      <w:r w:rsidRPr="0029273D">
        <w:rPr>
          <w:rFonts w:ascii="Times New Roman" w:eastAsia="Calibri" w:hAnsi="Times New Roman" w:cs="Times New Roman"/>
          <w:color w:val="000000" w:themeColor="text1"/>
          <w:lang w:bidi="ar-SA"/>
        </w:rPr>
        <w:t xml:space="preserve">We use DJI Mavic Pro 2 Drone, see Fig </w:t>
      </w:r>
      <w:r w:rsidR="00B960C6">
        <w:rPr>
          <w:rFonts w:ascii="Times New Roman" w:eastAsia="Calibri" w:hAnsi="Times New Roman" w:cs="Times New Roman"/>
          <w:color w:val="000000" w:themeColor="text1"/>
          <w:lang w:bidi="ar-SA"/>
        </w:rPr>
        <w:t>1</w:t>
      </w:r>
      <w:r w:rsidRPr="0029273D">
        <w:rPr>
          <w:rFonts w:ascii="Times New Roman" w:eastAsia="Calibri" w:hAnsi="Times New Roman" w:cs="Times New Roman"/>
          <w:color w:val="000000" w:themeColor="text1"/>
          <w:lang w:bidi="ar-SA"/>
        </w:rPr>
        <w:t>. The relevant features are summarized in Table 1:</w:t>
      </w:r>
    </w:p>
    <w:p w14:paraId="279E5798" w14:textId="77777777" w:rsidR="001F5668" w:rsidRPr="0029273D" w:rsidRDefault="001F5668" w:rsidP="001F5668">
      <w:pPr>
        <w:shd w:val="clear" w:color="auto" w:fill="FFFFFF"/>
        <w:spacing w:after="0" w:line="22" w:lineRule="atLeast"/>
        <w:jc w:val="both"/>
        <w:rPr>
          <w:rFonts w:cstheme="majorBidi"/>
          <w:noProof/>
        </w:rPr>
      </w:pPr>
    </w:p>
    <w:p w14:paraId="00933A7D" w14:textId="77777777" w:rsidR="001F5668" w:rsidRPr="0029273D" w:rsidRDefault="001F5668" w:rsidP="001F5668">
      <w:pPr>
        <w:shd w:val="clear" w:color="auto" w:fill="FFFFFF"/>
        <w:spacing w:after="0" w:line="22" w:lineRule="atLeast"/>
        <w:jc w:val="both"/>
        <w:rPr>
          <w:rFonts w:cstheme="majorBidi"/>
          <w:noProof/>
        </w:rPr>
      </w:pPr>
    </w:p>
    <w:p w14:paraId="2B377FD7" w14:textId="77777777" w:rsidR="001F5668" w:rsidRPr="0029273D" w:rsidRDefault="001F5668" w:rsidP="001F5668">
      <w:pPr>
        <w:shd w:val="clear" w:color="auto" w:fill="FFFFFF"/>
        <w:spacing w:after="0" w:line="22" w:lineRule="atLeast"/>
        <w:jc w:val="both"/>
        <w:rPr>
          <w:rFonts w:cstheme="majorBidi"/>
          <w:noProof/>
        </w:rPr>
      </w:pPr>
    </w:p>
    <w:p w14:paraId="0B3017F4" w14:textId="77777777" w:rsidR="001F5668" w:rsidRPr="0029273D" w:rsidRDefault="001F5668" w:rsidP="001F5668">
      <w:pPr>
        <w:shd w:val="clear" w:color="auto" w:fill="FFFFFF"/>
        <w:spacing w:after="0" w:line="22" w:lineRule="atLeast"/>
        <w:jc w:val="both"/>
        <w:rPr>
          <w:rFonts w:cstheme="majorBidi"/>
          <w:noProof/>
        </w:rPr>
      </w:pPr>
      <w:r w:rsidRPr="0029273D">
        <w:rPr>
          <w:rFonts w:asciiTheme="minorHAnsi" w:hAnsiTheme="minorHAnsi"/>
          <w:noProof/>
        </w:rPr>
        <w:drawing>
          <wp:anchor distT="0" distB="0" distL="114300" distR="114300" simplePos="0" relativeHeight="251636736" behindDoc="1" locked="0" layoutInCell="1" allowOverlap="1" wp14:anchorId="516DF06D" wp14:editId="21439C48">
            <wp:simplePos x="0" y="0"/>
            <wp:positionH relativeFrom="column">
              <wp:posOffset>1257935</wp:posOffset>
            </wp:positionH>
            <wp:positionV relativeFrom="paragraph">
              <wp:posOffset>-557530</wp:posOffset>
            </wp:positionV>
            <wp:extent cx="2893060" cy="1364615"/>
            <wp:effectExtent l="0" t="0" r="2540" b="6985"/>
            <wp:wrapTight wrapText="bothSides">
              <wp:wrapPolygon edited="0">
                <wp:start x="0" y="0"/>
                <wp:lineTo x="0" y="21409"/>
                <wp:lineTo x="13370" y="21409"/>
                <wp:lineTo x="13370" y="19298"/>
                <wp:lineTo x="21477" y="18997"/>
                <wp:lineTo x="21477" y="0"/>
                <wp:lineTo x="0" y="0"/>
              </wp:wrapPolygon>
            </wp:wrapTight>
            <wp:docPr id="110" name="תמונה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93060" cy="1364615"/>
                    </a:xfrm>
                    <a:prstGeom prst="rect">
                      <a:avLst/>
                    </a:prstGeom>
                    <a:noFill/>
                  </pic:spPr>
                </pic:pic>
              </a:graphicData>
            </a:graphic>
            <wp14:sizeRelH relativeFrom="page">
              <wp14:pctWidth>0</wp14:pctWidth>
            </wp14:sizeRelH>
            <wp14:sizeRelV relativeFrom="page">
              <wp14:pctHeight>0</wp14:pctHeight>
            </wp14:sizeRelV>
          </wp:anchor>
        </w:drawing>
      </w:r>
    </w:p>
    <w:p w14:paraId="4F139723" w14:textId="77777777" w:rsidR="001F5668" w:rsidRPr="0029273D" w:rsidRDefault="001F5668" w:rsidP="001F5668">
      <w:pPr>
        <w:shd w:val="clear" w:color="auto" w:fill="FFFFFF"/>
        <w:spacing w:after="0" w:line="22" w:lineRule="atLeast"/>
        <w:jc w:val="both"/>
        <w:rPr>
          <w:rFonts w:cstheme="majorBidi"/>
          <w:color w:val="000000" w:themeColor="text1"/>
        </w:rPr>
      </w:pPr>
      <w:r w:rsidRPr="0029273D">
        <w:rPr>
          <w:rFonts w:cstheme="majorBidi"/>
          <w:noProof/>
        </w:rPr>
        <w:t xml:space="preserve"> </w:t>
      </w:r>
    </w:p>
    <w:p w14:paraId="3D99F158" w14:textId="77777777" w:rsidR="001F5668" w:rsidRPr="0029273D" w:rsidRDefault="001F5668" w:rsidP="001F5668">
      <w:pPr>
        <w:shd w:val="clear" w:color="auto" w:fill="FFFFFF"/>
        <w:spacing w:after="0" w:line="22" w:lineRule="atLeast"/>
        <w:jc w:val="both"/>
        <w:rPr>
          <w:rFonts w:cstheme="majorBidi"/>
          <w:noProof/>
        </w:rPr>
      </w:pPr>
    </w:p>
    <w:p w14:paraId="55CC9409" w14:textId="77777777" w:rsidR="001F5668" w:rsidRPr="0029273D" w:rsidRDefault="001F5668" w:rsidP="001F5668">
      <w:pPr>
        <w:shd w:val="clear" w:color="auto" w:fill="FFFFFF"/>
        <w:spacing w:after="0" w:line="22" w:lineRule="atLeast"/>
        <w:jc w:val="both"/>
        <w:rPr>
          <w:rFonts w:cstheme="majorBidi"/>
          <w:noProof/>
        </w:rPr>
      </w:pPr>
      <w:r w:rsidRPr="0029273D">
        <w:rPr>
          <w:noProof/>
        </w:rPr>
        <mc:AlternateContent>
          <mc:Choice Requires="wps">
            <w:drawing>
              <wp:anchor distT="0" distB="0" distL="114300" distR="114300" simplePos="0" relativeHeight="251672576" behindDoc="1" locked="0" layoutInCell="1" allowOverlap="1" wp14:anchorId="74ABAC6A" wp14:editId="39CF461B">
                <wp:simplePos x="0" y="0"/>
                <wp:positionH relativeFrom="margin">
                  <wp:posOffset>1161415</wp:posOffset>
                </wp:positionH>
                <wp:positionV relativeFrom="paragraph">
                  <wp:posOffset>35560</wp:posOffset>
                </wp:positionV>
                <wp:extent cx="3213735" cy="415925"/>
                <wp:effectExtent l="0" t="0" r="5715" b="3175"/>
                <wp:wrapTight wrapText="bothSides">
                  <wp:wrapPolygon edited="0">
                    <wp:start x="0" y="0"/>
                    <wp:lineTo x="0" y="20776"/>
                    <wp:lineTo x="21510" y="20776"/>
                    <wp:lineTo x="21510" y="0"/>
                    <wp:lineTo x="0" y="0"/>
                  </wp:wrapPolygon>
                </wp:wrapTight>
                <wp:docPr id="107" name="תיבת טקסט 107"/>
                <wp:cNvGraphicFramePr/>
                <a:graphic xmlns:a="http://schemas.openxmlformats.org/drawingml/2006/main">
                  <a:graphicData uri="http://schemas.microsoft.com/office/word/2010/wordprocessingShape">
                    <wps:wsp>
                      <wps:cNvSpPr txBox="1"/>
                      <wps:spPr>
                        <a:xfrm>
                          <a:off x="0" y="0"/>
                          <a:ext cx="3213735" cy="415925"/>
                        </a:xfrm>
                        <a:prstGeom prst="rect">
                          <a:avLst/>
                        </a:prstGeom>
                        <a:solidFill>
                          <a:prstClr val="white"/>
                        </a:solidFill>
                        <a:ln>
                          <a:noFill/>
                        </a:ln>
                        <a:effectLst/>
                      </wps:spPr>
                      <wps:txbx>
                        <w:txbxContent>
                          <w:p w14:paraId="3A1E0843" w14:textId="77777777" w:rsidR="001D000C" w:rsidRDefault="001D000C" w:rsidP="001F5668">
                            <w:pPr>
                              <w:pStyle w:val="a4"/>
                              <w:spacing w:line="22" w:lineRule="atLeast"/>
                              <w:ind w:left="0"/>
                              <w:jc w:val="center"/>
                              <w:rPr>
                                <w:rFonts w:asciiTheme="majorBidi" w:hAnsiTheme="majorBidi" w:cstheme="majorBidi"/>
                                <w:i/>
                                <w:iCs/>
                                <w:noProof/>
                              </w:rPr>
                            </w:pPr>
                          </w:p>
                          <w:p w14:paraId="2D2FC2AA" w14:textId="256AF337" w:rsidR="001D000C" w:rsidRDefault="001D000C" w:rsidP="001F5668">
                            <w:pPr>
                              <w:pStyle w:val="a4"/>
                              <w:spacing w:line="22" w:lineRule="atLeast"/>
                              <w:ind w:left="0"/>
                              <w:jc w:val="center"/>
                              <w:rPr>
                                <w:rFonts w:asciiTheme="majorBidi" w:hAnsiTheme="majorBidi" w:cstheme="majorBidi"/>
                                <w:i/>
                                <w:iCs/>
                              </w:rPr>
                            </w:pPr>
                            <w:r>
                              <w:rPr>
                                <w:rFonts w:asciiTheme="majorBidi" w:hAnsiTheme="majorBidi" w:cstheme="majorBidi"/>
                                <w:i/>
                                <w:iCs/>
                                <w:noProof/>
                              </w:rPr>
                              <w:t>Fig. 1  Small-form cameras</w:t>
                            </w:r>
                            <w:r>
                              <w:rPr>
                                <w:rFonts w:asciiTheme="majorBidi" w:hAnsiTheme="majorBidi" w:cstheme="majorBidi"/>
                                <w:i/>
                                <w:iCs/>
                              </w:rPr>
                              <w:t>.</w:t>
                            </w:r>
                          </w:p>
                          <w:p w14:paraId="1C4BC2CF" w14:textId="77777777" w:rsidR="001D000C" w:rsidRDefault="001D000C" w:rsidP="001F5668">
                            <w:pPr>
                              <w:pStyle w:val="a4"/>
                              <w:spacing w:line="22" w:lineRule="atLeast"/>
                              <w:ind w:left="0"/>
                              <w:jc w:val="center"/>
                              <w:rPr>
                                <w:rFonts w:asciiTheme="majorBidi" w:hAnsiTheme="majorBidi" w:cstheme="majorBid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ABAC6A" id="_x0000_t202" coordsize="21600,21600" o:spt="202" path="m,l,21600r21600,l21600,xe">
                <v:stroke joinstyle="miter"/>
                <v:path gradientshapeok="t" o:connecttype="rect"/>
              </v:shapetype>
              <v:shape id="תיבת טקסט 107" o:spid="_x0000_s1026" type="#_x0000_t202" style="position:absolute;left:0;text-align:left;margin-left:91.45pt;margin-top:2.8pt;width:253.05pt;height:32.75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" stroked="f">
                <v:textbox inset="0,0,0,0">
                  <w:txbxContent>
                    <w:p w14:paraId="3A1E0843" w14:textId="77777777" w:rsidR="001D000C" w:rsidRDefault="001D000C" w:rsidP="001F5668">
                      <w:pPr>
                        <w:pStyle w:val="a4"/>
                        <w:spacing w:line="22" w:lineRule="atLeast"/>
                        <w:ind w:left="0"/>
                        <w:jc w:val="center"/>
                        <w:rPr>
                          <w:rFonts w:asciiTheme="majorBidi" w:hAnsiTheme="majorBidi" w:cstheme="majorBidi"/>
                          <w:i/>
                          <w:iCs/>
                          <w:noProof/>
                        </w:rPr>
                      </w:pPr>
                    </w:p>
                    <w:p w14:paraId="2D2FC2AA" w14:textId="256AF337" w:rsidR="001D000C" w:rsidRDefault="001D000C" w:rsidP="001F5668">
                      <w:pPr>
                        <w:pStyle w:val="a4"/>
                        <w:spacing w:line="22" w:lineRule="atLeast"/>
                        <w:ind w:left="0"/>
                        <w:jc w:val="center"/>
                        <w:rPr>
                          <w:rFonts w:asciiTheme="majorBidi" w:hAnsiTheme="majorBidi" w:cstheme="majorBidi"/>
                          <w:i/>
                          <w:iCs/>
                        </w:rPr>
                      </w:pPr>
                      <w:r>
                        <w:rPr>
                          <w:rFonts w:asciiTheme="majorBidi" w:hAnsiTheme="majorBidi" w:cstheme="majorBidi"/>
                          <w:i/>
                          <w:iCs/>
                          <w:noProof/>
                        </w:rPr>
                        <w:t>Fig. 1  Small-form cameras</w:t>
                      </w:r>
                      <w:r>
                        <w:rPr>
                          <w:rFonts w:asciiTheme="majorBidi" w:hAnsiTheme="majorBidi" w:cstheme="majorBidi"/>
                          <w:i/>
                          <w:iCs/>
                        </w:rPr>
                        <w:t>.</w:t>
                      </w:r>
                    </w:p>
                    <w:p w14:paraId="1C4BC2CF" w14:textId="77777777" w:rsidR="001D000C" w:rsidRDefault="001D000C" w:rsidP="001F5668">
                      <w:pPr>
                        <w:pStyle w:val="a4"/>
                        <w:spacing w:line="22" w:lineRule="atLeast"/>
                        <w:ind w:left="0"/>
                        <w:jc w:val="center"/>
                        <w:rPr>
                          <w:rFonts w:asciiTheme="majorBidi" w:hAnsiTheme="majorBidi" w:cstheme="majorBidi"/>
                          <w:noProof/>
                        </w:rPr>
                      </w:pPr>
                    </w:p>
                  </w:txbxContent>
                </v:textbox>
                <w10:wrap type="tight" anchorx="margin"/>
              </v:shape>
            </w:pict>
          </mc:Fallback>
        </mc:AlternateContent>
      </w:r>
    </w:p>
    <w:p w14:paraId="2457F9A8" w14:textId="77777777" w:rsidR="001F5668" w:rsidRPr="0029273D" w:rsidRDefault="001F5668" w:rsidP="001F5668">
      <w:pPr>
        <w:shd w:val="clear" w:color="auto" w:fill="FFFFFF"/>
        <w:spacing w:after="0" w:line="22" w:lineRule="atLeast"/>
        <w:ind w:firstLine="0"/>
        <w:jc w:val="both"/>
        <w:rPr>
          <w:rFonts w:cstheme="majorBidi"/>
          <w:color w:val="000000" w:themeColor="text1"/>
        </w:rPr>
      </w:pPr>
    </w:p>
    <w:p w14:paraId="5E117A72" w14:textId="77777777" w:rsidR="001F5668" w:rsidRPr="0029273D" w:rsidRDefault="001F5668" w:rsidP="001F5668">
      <w:pPr>
        <w:shd w:val="clear" w:color="auto" w:fill="FFFFFF"/>
        <w:spacing w:after="0" w:line="22" w:lineRule="atLeast"/>
        <w:jc w:val="both"/>
        <w:rPr>
          <w:rFonts w:cstheme="majorBidi"/>
          <w:color w:val="000000" w:themeColor="text1"/>
        </w:rPr>
      </w:pPr>
      <w:r w:rsidRPr="0029273D">
        <w:rPr>
          <w:noProof/>
        </w:rPr>
        <mc:AlternateContent>
          <mc:Choice Requires="wps">
            <w:drawing>
              <wp:anchor distT="0" distB="0" distL="114300" distR="114300" simplePos="0" relativeHeight="251675648" behindDoc="1" locked="0" layoutInCell="1" allowOverlap="1" wp14:anchorId="6A7CBA6D" wp14:editId="5FC14C61">
                <wp:simplePos x="0" y="0"/>
                <wp:positionH relativeFrom="column">
                  <wp:posOffset>1280160</wp:posOffset>
                </wp:positionH>
                <wp:positionV relativeFrom="paragraph">
                  <wp:posOffset>41910</wp:posOffset>
                </wp:positionV>
                <wp:extent cx="3188970" cy="2045335"/>
                <wp:effectExtent l="0" t="0" r="0" b="0"/>
                <wp:wrapTight wrapText="bothSides">
                  <wp:wrapPolygon edited="0">
                    <wp:start x="0" y="0"/>
                    <wp:lineTo x="0" y="21325"/>
                    <wp:lineTo x="21419" y="21325"/>
                    <wp:lineTo x="21419" y="0"/>
                    <wp:lineTo x="0" y="0"/>
                  </wp:wrapPolygon>
                </wp:wrapTight>
                <wp:docPr id="109" name="תיבת טקסט 109"/>
                <wp:cNvGraphicFramePr/>
                <a:graphic xmlns:a="http://schemas.openxmlformats.org/drawingml/2006/main">
                  <a:graphicData uri="http://schemas.microsoft.com/office/word/2010/wordprocessingShape">
                    <wps:wsp>
                      <wps:cNvSpPr txBox="1"/>
                      <wps:spPr>
                        <a:xfrm>
                          <a:off x="0" y="0"/>
                          <a:ext cx="3188970" cy="2045335"/>
                        </a:xfrm>
                        <a:prstGeom prst="rect">
                          <a:avLst/>
                        </a:prstGeom>
                        <a:solidFill>
                          <a:prstClr val="white"/>
                        </a:solidFill>
                        <a:ln>
                          <a:noFill/>
                        </a:ln>
                        <a:effectLst/>
                      </wps:spPr>
                      <wps:txbx>
                        <w:txbxContent>
                          <w:p w14:paraId="5EAE5EBF" w14:textId="77777777" w:rsidR="001D000C" w:rsidRDefault="001D000C" w:rsidP="001F5668">
                            <w:pPr>
                              <w:pStyle w:val="a4"/>
                              <w:spacing w:line="22" w:lineRule="atLeast"/>
                              <w:ind w:left="0"/>
                              <w:jc w:val="center"/>
                              <w:rPr>
                                <w:rFonts w:asciiTheme="majorBidi" w:hAnsiTheme="majorBidi" w:cstheme="majorBidi"/>
                                <w:i/>
                                <w:iCs/>
                                <w:noProof/>
                              </w:rPr>
                            </w:pPr>
                            <w:r>
                              <w:rPr>
                                <w:noProof/>
                                <w:sz w:val="20"/>
                                <w:szCs w:val="20"/>
                              </w:rPr>
                              <w:drawing>
                                <wp:inline distT="0" distB="0" distL="0" distR="0" wp14:anchorId="2548FD08" wp14:editId="7C1FE6C2">
                                  <wp:extent cx="1543050" cy="1543050"/>
                                  <wp:effectExtent l="0" t="0" r="0" b="0"/>
                                  <wp:docPr id="119" name="תמונה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14:paraId="6275AA63" w14:textId="1301432D" w:rsidR="001D000C" w:rsidRDefault="001D000C" w:rsidP="001F5668">
                            <w:pPr>
                              <w:pStyle w:val="a4"/>
                              <w:spacing w:line="22" w:lineRule="atLeast"/>
                              <w:ind w:left="0"/>
                              <w:jc w:val="center"/>
                              <w:rPr>
                                <w:rFonts w:asciiTheme="majorBidi" w:hAnsiTheme="majorBidi" w:cstheme="majorBidi"/>
                                <w:i/>
                                <w:iCs/>
                              </w:rPr>
                            </w:pPr>
                            <w:r>
                              <w:rPr>
                                <w:rFonts w:asciiTheme="majorBidi" w:hAnsiTheme="majorBidi" w:cstheme="majorBidi"/>
                                <w:i/>
                                <w:iCs/>
                                <w:noProof/>
                              </w:rPr>
                              <w:t>Fig. 2 Folded</w:t>
                            </w:r>
                            <w:r>
                              <w:rPr>
                                <w:rFonts w:asciiTheme="majorBidi" w:hAnsiTheme="majorBidi" w:cstheme="majorBidi"/>
                                <w:i/>
                                <w:iCs/>
                              </w:rPr>
                              <w:t xml:space="preserve"> DJI Mavic 2.</w:t>
                            </w:r>
                          </w:p>
                          <w:p w14:paraId="57169279" w14:textId="77777777" w:rsidR="001D000C" w:rsidRDefault="001D000C" w:rsidP="001F5668">
                            <w:pPr>
                              <w:pStyle w:val="a4"/>
                              <w:spacing w:line="22" w:lineRule="atLeast"/>
                              <w:ind w:left="0"/>
                              <w:jc w:val="center"/>
                              <w:rPr>
                                <w:rFonts w:asciiTheme="majorBidi" w:hAnsiTheme="majorBidi" w:cstheme="majorBidi"/>
                                <w:i/>
                                <w:iCs/>
                              </w:rPr>
                            </w:pPr>
                            <w:r>
                              <w:rPr>
                                <w:rFonts w:asciiTheme="majorBidi" w:eastAsiaTheme="minorHAnsi" w:hAnsiTheme="majorBidi" w:cstheme="majorBidi"/>
                                <w:i/>
                                <w:iCs/>
                              </w:rPr>
                              <w:t>(Pictures taken from the company’s website)</w:t>
                            </w:r>
                            <w:r>
                              <w:rPr>
                                <w:rFonts w:asciiTheme="majorBidi" w:hAnsiTheme="majorBidi" w:cstheme="majorBidi"/>
                                <w:i/>
                                <w:iCs/>
                                <w:noProof/>
                              </w:rPr>
                              <w:t xml:space="preserve"> </w:t>
                            </w:r>
                          </w:p>
                          <w:p w14:paraId="17FE0520" w14:textId="77777777" w:rsidR="001D000C" w:rsidRDefault="001D000C" w:rsidP="001F5668">
                            <w:pPr>
                              <w:pStyle w:val="a4"/>
                              <w:spacing w:line="22" w:lineRule="atLeast"/>
                              <w:ind w:left="0"/>
                              <w:jc w:val="center"/>
                              <w:rPr>
                                <w:rFonts w:asciiTheme="majorBidi" w:hAnsiTheme="majorBidi" w:cstheme="majorBid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A7CBA6D" id="תיבת טקסט 109" o:spid="_x0000_s1027" type="#_x0000_t202" style="position:absolute;left:0;text-align:left;margin-left:100.8pt;margin-top:3.3pt;width:251.1pt;height:161.0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" stroked="f">
                <v:textbox inset="0,0,0,0">
                  <w:txbxContent>
                    <w:p w14:paraId="5EAE5EBF" w14:textId="77777777" w:rsidR="001D000C" w:rsidRDefault="001D000C" w:rsidP="001F5668">
                      <w:pPr>
                        <w:pStyle w:val="a4"/>
                        <w:spacing w:line="22" w:lineRule="atLeast"/>
                        <w:ind w:left="0"/>
                        <w:jc w:val="center"/>
                        <w:rPr>
                          <w:rFonts w:asciiTheme="majorBidi" w:hAnsiTheme="majorBidi" w:cstheme="majorBidi"/>
                          <w:i/>
                          <w:iCs/>
                          <w:noProof/>
                        </w:rPr>
                      </w:pPr>
                      <w:r>
                        <w:rPr>
                          <w:noProof/>
                          <w:sz w:val="20"/>
                          <w:szCs w:val="20"/>
                        </w:rPr>
                        <w:drawing>
                          <wp:inline distT="0" distB="0" distL="0" distR="0" wp14:anchorId="2548FD08" wp14:editId="7C1FE6C2">
                            <wp:extent cx="1543050" cy="1543050"/>
                            <wp:effectExtent l="0" t="0" r="0" b="0"/>
                            <wp:docPr id="119" name="תמונה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14:paraId="6275AA63" w14:textId="1301432D" w:rsidR="001D000C" w:rsidRDefault="001D000C" w:rsidP="001F5668">
                      <w:pPr>
                        <w:pStyle w:val="a4"/>
                        <w:spacing w:line="22" w:lineRule="atLeast"/>
                        <w:ind w:left="0"/>
                        <w:jc w:val="center"/>
                        <w:rPr>
                          <w:rFonts w:asciiTheme="majorBidi" w:hAnsiTheme="majorBidi" w:cstheme="majorBidi"/>
                          <w:i/>
                          <w:iCs/>
                        </w:rPr>
                      </w:pPr>
                      <w:r>
                        <w:rPr>
                          <w:rFonts w:asciiTheme="majorBidi" w:hAnsiTheme="majorBidi" w:cstheme="majorBidi"/>
                          <w:i/>
                          <w:iCs/>
                          <w:noProof/>
                        </w:rPr>
                        <w:t>Fig. 2 Folded</w:t>
                      </w:r>
                      <w:r>
                        <w:rPr>
                          <w:rFonts w:asciiTheme="majorBidi" w:hAnsiTheme="majorBidi" w:cstheme="majorBidi"/>
                          <w:i/>
                          <w:iCs/>
                        </w:rPr>
                        <w:t xml:space="preserve"> DJI Mavic 2.</w:t>
                      </w:r>
                    </w:p>
                    <w:p w14:paraId="57169279" w14:textId="77777777" w:rsidR="001D000C" w:rsidRDefault="001D000C" w:rsidP="001F5668">
                      <w:pPr>
                        <w:pStyle w:val="a4"/>
                        <w:spacing w:line="22" w:lineRule="atLeast"/>
                        <w:ind w:left="0"/>
                        <w:jc w:val="center"/>
                        <w:rPr>
                          <w:rFonts w:asciiTheme="majorBidi" w:hAnsiTheme="majorBidi" w:cstheme="majorBidi"/>
                          <w:i/>
                          <w:iCs/>
                        </w:rPr>
                      </w:pPr>
                      <w:r>
                        <w:rPr>
                          <w:rFonts w:asciiTheme="majorBidi" w:eastAsiaTheme="minorHAnsi" w:hAnsiTheme="majorBidi" w:cstheme="majorBidi"/>
                          <w:i/>
                          <w:iCs/>
                        </w:rPr>
                        <w:t>(Pictures taken from the company’s website)</w:t>
                      </w:r>
                      <w:r>
                        <w:rPr>
                          <w:rFonts w:asciiTheme="majorBidi" w:hAnsiTheme="majorBidi" w:cstheme="majorBidi"/>
                          <w:i/>
                          <w:iCs/>
                          <w:noProof/>
                        </w:rPr>
                        <w:t xml:space="preserve"> </w:t>
                      </w:r>
                    </w:p>
                    <w:p w14:paraId="17FE0520" w14:textId="77777777" w:rsidR="001D000C" w:rsidRDefault="001D000C" w:rsidP="001F5668">
                      <w:pPr>
                        <w:pStyle w:val="a4"/>
                        <w:spacing w:line="22" w:lineRule="atLeast"/>
                        <w:ind w:left="0"/>
                        <w:jc w:val="center"/>
                        <w:rPr>
                          <w:rFonts w:asciiTheme="majorBidi" w:hAnsiTheme="majorBidi" w:cstheme="majorBidi"/>
                          <w:noProof/>
                        </w:rPr>
                      </w:pPr>
                    </w:p>
                  </w:txbxContent>
                </v:textbox>
                <w10:wrap type="tight"/>
              </v:shape>
            </w:pict>
          </mc:Fallback>
        </mc:AlternateContent>
      </w:r>
    </w:p>
    <w:p w14:paraId="5F934E24" w14:textId="77777777" w:rsidR="001F5668" w:rsidRPr="0029273D" w:rsidRDefault="001F5668" w:rsidP="001F5668">
      <w:pPr>
        <w:shd w:val="clear" w:color="auto" w:fill="FFFFFF"/>
        <w:spacing w:after="0" w:line="22" w:lineRule="atLeast"/>
        <w:jc w:val="both"/>
        <w:rPr>
          <w:rFonts w:cstheme="majorBidi"/>
          <w:color w:val="000000" w:themeColor="text1"/>
        </w:rPr>
      </w:pPr>
    </w:p>
    <w:p w14:paraId="3129960B" w14:textId="77777777" w:rsidR="001F5668" w:rsidRPr="0029273D" w:rsidRDefault="001F5668" w:rsidP="001F5668">
      <w:pPr>
        <w:shd w:val="clear" w:color="auto" w:fill="FFFFFF"/>
        <w:spacing w:after="0" w:line="22" w:lineRule="atLeast"/>
        <w:jc w:val="both"/>
        <w:rPr>
          <w:rFonts w:cstheme="majorBidi"/>
          <w:color w:val="000000" w:themeColor="text1"/>
        </w:rPr>
      </w:pPr>
    </w:p>
    <w:p w14:paraId="236DEB1B" w14:textId="77777777" w:rsidR="001F5668" w:rsidRPr="0029273D" w:rsidRDefault="001F5668" w:rsidP="001F5668">
      <w:pPr>
        <w:shd w:val="clear" w:color="auto" w:fill="FFFFFF"/>
        <w:spacing w:after="0" w:line="22" w:lineRule="atLeast"/>
        <w:jc w:val="both"/>
        <w:rPr>
          <w:rFonts w:cstheme="majorBidi"/>
          <w:color w:val="000000" w:themeColor="text1"/>
        </w:rPr>
      </w:pPr>
    </w:p>
    <w:p w14:paraId="4AE12CBF" w14:textId="77777777" w:rsidR="001F5668" w:rsidRPr="0029273D" w:rsidRDefault="001F5668" w:rsidP="001F5668">
      <w:pPr>
        <w:shd w:val="clear" w:color="auto" w:fill="FFFFFF"/>
        <w:spacing w:after="0" w:line="22" w:lineRule="atLeast"/>
        <w:jc w:val="both"/>
        <w:rPr>
          <w:rFonts w:cstheme="majorBidi"/>
          <w:color w:val="000000" w:themeColor="text1"/>
        </w:rPr>
      </w:pPr>
    </w:p>
    <w:p w14:paraId="3B7E6F3B" w14:textId="77777777" w:rsidR="001F5668" w:rsidRPr="0029273D" w:rsidRDefault="001F5668" w:rsidP="001F5668">
      <w:pPr>
        <w:shd w:val="clear" w:color="auto" w:fill="FFFFFF"/>
        <w:spacing w:after="0" w:line="22" w:lineRule="atLeast"/>
        <w:jc w:val="both"/>
        <w:rPr>
          <w:rFonts w:cstheme="majorBidi"/>
          <w:color w:val="000000" w:themeColor="text1"/>
        </w:rPr>
      </w:pPr>
    </w:p>
    <w:p w14:paraId="7C7E0E16" w14:textId="77777777" w:rsidR="001F5668" w:rsidRPr="0029273D" w:rsidRDefault="001F5668" w:rsidP="001F5668">
      <w:pPr>
        <w:shd w:val="clear" w:color="auto" w:fill="FFFFFF"/>
        <w:spacing w:after="0" w:line="22" w:lineRule="atLeast"/>
        <w:jc w:val="both"/>
        <w:rPr>
          <w:rFonts w:cstheme="majorBidi"/>
          <w:color w:val="000000" w:themeColor="text1"/>
        </w:rPr>
      </w:pPr>
    </w:p>
    <w:p w14:paraId="0AEF522A" w14:textId="77777777" w:rsidR="001F5668" w:rsidRPr="0029273D" w:rsidRDefault="001F5668" w:rsidP="001F5668">
      <w:pPr>
        <w:shd w:val="clear" w:color="auto" w:fill="FFFFFF"/>
        <w:spacing w:after="0" w:line="22" w:lineRule="atLeast"/>
        <w:jc w:val="both"/>
        <w:rPr>
          <w:rFonts w:cstheme="majorBidi"/>
          <w:color w:val="000000" w:themeColor="text1"/>
        </w:rPr>
      </w:pPr>
    </w:p>
    <w:p w14:paraId="1A2FC597" w14:textId="77777777" w:rsidR="001F5668" w:rsidRPr="0029273D" w:rsidRDefault="001F5668" w:rsidP="001F5668">
      <w:pPr>
        <w:shd w:val="clear" w:color="auto" w:fill="FFFFFF"/>
        <w:spacing w:after="0" w:line="22" w:lineRule="atLeast"/>
        <w:jc w:val="both"/>
        <w:rPr>
          <w:rFonts w:cstheme="majorBidi"/>
          <w:color w:val="000000" w:themeColor="text1"/>
        </w:rPr>
      </w:pPr>
    </w:p>
    <w:tbl>
      <w:tblPr>
        <w:tblStyle w:val="af2"/>
        <w:bidiVisual/>
        <w:tblW w:w="6944" w:type="dxa"/>
        <w:jc w:val="center"/>
        <w:tblInd w:w="0" w:type="dxa"/>
        <w:tblLook w:val="04A0" w:firstRow="1" w:lastRow="0" w:firstColumn="1" w:lastColumn="0" w:noHBand="0" w:noVBand="1"/>
      </w:tblPr>
      <w:tblGrid>
        <w:gridCol w:w="4286"/>
        <w:gridCol w:w="2658"/>
      </w:tblGrid>
      <w:tr w:rsidR="001F5668" w:rsidRPr="0029273D" w14:paraId="665DDEC1" w14:textId="77777777" w:rsidTr="007E7D51">
        <w:trPr>
          <w:trHeight w:val="396"/>
          <w:jc w:val="center"/>
        </w:trPr>
        <w:tc>
          <w:tcPr>
            <w:tcW w:w="4286" w:type="dxa"/>
            <w:noWrap/>
            <w:hideMark/>
          </w:tcPr>
          <w:p w14:paraId="35BBEB67" w14:textId="77777777" w:rsidR="001F5668" w:rsidRPr="0029273D" w:rsidRDefault="001F5668" w:rsidP="007E7D51">
            <w:pPr>
              <w:spacing w:before="0" w:after="0" w:line="240" w:lineRule="auto"/>
              <w:ind w:firstLine="0"/>
              <w:jc w:val="center"/>
              <w:rPr>
                <w:rFonts w:ascii="Times New Roman" w:eastAsia="Times New Roman" w:hAnsi="Times New Roman" w:cs="Times New Roman"/>
                <w:b/>
                <w:bCs/>
              </w:rPr>
            </w:pPr>
            <w:r w:rsidRPr="0029273D">
              <w:rPr>
                <w:rFonts w:ascii="Times New Roman" w:eastAsia="Times New Roman" w:hAnsi="Times New Roman" w:cs="Times New Roman"/>
              </w:rPr>
              <w:t>Specification</w:t>
            </w:r>
          </w:p>
        </w:tc>
        <w:tc>
          <w:tcPr>
            <w:tcW w:w="2658" w:type="dxa"/>
            <w:noWrap/>
            <w:hideMark/>
          </w:tcPr>
          <w:p w14:paraId="05429514" w14:textId="77777777" w:rsidR="001F5668" w:rsidRPr="0029273D" w:rsidRDefault="001F5668" w:rsidP="007E7D51">
            <w:pPr>
              <w:spacing w:before="0" w:after="0" w:line="240" w:lineRule="auto"/>
              <w:ind w:firstLine="0"/>
              <w:jc w:val="left"/>
              <w:rPr>
                <w:rFonts w:ascii="Times New Roman" w:eastAsia="Times New Roman" w:hAnsi="Times New Roman" w:cs="Times New Roman"/>
                <w:b/>
                <w:bCs/>
                <w:color w:val="000000"/>
              </w:rPr>
            </w:pPr>
            <w:r w:rsidRPr="0029273D">
              <w:rPr>
                <w:rFonts w:ascii="Times New Roman" w:eastAsia="Microsoft YaHei" w:hAnsi="Times New Roman" w:cs="Times New Roman"/>
                <w:shd w:val="clear" w:color="auto" w:fill="FFFFFF"/>
              </w:rPr>
              <w:t>Mavic 2 Pro Camera</w:t>
            </w:r>
          </w:p>
        </w:tc>
      </w:tr>
      <w:tr w:rsidR="001F5668" w:rsidRPr="0029273D" w14:paraId="6BF0B644" w14:textId="77777777" w:rsidTr="007E7D51">
        <w:trPr>
          <w:trHeight w:val="617"/>
          <w:jc w:val="center"/>
        </w:trPr>
        <w:tc>
          <w:tcPr>
            <w:tcW w:w="4286" w:type="dxa"/>
            <w:hideMark/>
          </w:tcPr>
          <w:p w14:paraId="3A377EAF" w14:textId="77777777" w:rsidR="001F5668" w:rsidRPr="0029273D" w:rsidRDefault="001F5668" w:rsidP="007E7D51">
            <w:pPr>
              <w:spacing w:before="0" w:after="0" w:line="240" w:lineRule="auto"/>
              <w:ind w:firstLineChars="100" w:firstLine="220"/>
              <w:jc w:val="center"/>
              <w:rPr>
                <w:rFonts w:ascii="Times New Roman" w:eastAsia="Times New Roman" w:hAnsi="Times New Roman" w:cs="Times New Roman"/>
                <w:color w:val="3B3E40"/>
              </w:rPr>
            </w:pPr>
            <w:r w:rsidRPr="0029273D">
              <w:rPr>
                <w:rFonts w:ascii="Times New Roman" w:eastAsia="Times New Roman" w:hAnsi="Times New Roman" w:cs="Times New Roman"/>
                <w:color w:val="3B3E40"/>
              </w:rPr>
              <w:t>Video: 100-6400 </w:t>
            </w:r>
          </w:p>
        </w:tc>
        <w:tc>
          <w:tcPr>
            <w:tcW w:w="2658" w:type="dxa"/>
            <w:hideMark/>
          </w:tcPr>
          <w:p w14:paraId="7E03E0FA" w14:textId="77777777" w:rsidR="001F5668" w:rsidRPr="0029273D" w:rsidRDefault="001F5668" w:rsidP="007E7D51">
            <w:pPr>
              <w:spacing w:before="0" w:after="0" w:line="240" w:lineRule="auto"/>
              <w:ind w:firstLineChars="100" w:firstLine="220"/>
              <w:jc w:val="center"/>
              <w:rPr>
                <w:rFonts w:ascii="Times New Roman" w:eastAsia="Times New Roman" w:hAnsi="Times New Roman" w:cs="Times New Roman"/>
                <w:color w:val="3B3E40"/>
              </w:rPr>
            </w:pPr>
            <w:r w:rsidRPr="0029273D">
              <w:rPr>
                <w:rFonts w:ascii="Times New Roman" w:eastAsia="Times New Roman" w:hAnsi="Times New Roman" w:cs="Times New Roman"/>
                <w:color w:val="3B3E40"/>
              </w:rPr>
              <w:t>ISO Range</w:t>
            </w:r>
          </w:p>
          <w:p w14:paraId="75DADC1D" w14:textId="77777777" w:rsidR="001F5668" w:rsidRPr="0029273D" w:rsidRDefault="001F5668" w:rsidP="007E7D51">
            <w:pPr>
              <w:spacing w:before="0" w:after="0" w:line="240" w:lineRule="auto"/>
              <w:ind w:firstLineChars="100" w:firstLine="220"/>
              <w:jc w:val="center"/>
              <w:rPr>
                <w:rFonts w:ascii="Times New Roman" w:eastAsia="Times New Roman" w:hAnsi="Times New Roman" w:cs="Times New Roman"/>
                <w:color w:val="3B3E40"/>
              </w:rPr>
            </w:pPr>
            <w:r w:rsidRPr="0029273D">
              <w:rPr>
                <w:rFonts w:ascii="Times New Roman" w:eastAsia="Times New Roman" w:hAnsi="Times New Roman" w:cs="Times New Roman"/>
                <w:color w:val="3B3E40"/>
              </w:rPr>
              <w:t>ISO – International Organization for Standardization.</w:t>
            </w:r>
          </w:p>
          <w:p w14:paraId="683B4A21" w14:textId="77777777" w:rsidR="001F5668" w:rsidRPr="0029273D" w:rsidRDefault="001F5668" w:rsidP="007E7D51">
            <w:pPr>
              <w:spacing w:before="0" w:after="0" w:line="240" w:lineRule="auto"/>
              <w:ind w:firstLineChars="100" w:firstLine="220"/>
              <w:jc w:val="center"/>
              <w:rPr>
                <w:rFonts w:ascii="Times New Roman" w:eastAsia="Times New Roman" w:hAnsi="Times New Roman" w:cs="Times New Roman"/>
                <w:color w:val="3B3E40"/>
              </w:rPr>
            </w:pPr>
            <w:r w:rsidRPr="0029273D">
              <w:rPr>
                <w:rFonts w:ascii="Times New Roman" w:eastAsia="Times New Roman" w:hAnsi="Times New Roman" w:cs="Times New Roman"/>
                <w:color w:val="3B3E40"/>
              </w:rPr>
              <w:t>The ISO number is the value of sensitivity.</w:t>
            </w:r>
          </w:p>
          <w:p w14:paraId="4597CF18" w14:textId="77777777" w:rsidR="001F5668" w:rsidRPr="0029273D" w:rsidRDefault="001F5668" w:rsidP="007E7D51">
            <w:pPr>
              <w:spacing w:before="0" w:after="0" w:line="240" w:lineRule="auto"/>
              <w:ind w:firstLineChars="100" w:firstLine="220"/>
              <w:jc w:val="center"/>
              <w:rPr>
                <w:rFonts w:ascii="Times New Roman" w:eastAsia="Times New Roman" w:hAnsi="Times New Roman" w:cs="Times New Roman"/>
                <w:color w:val="3B3E40"/>
              </w:rPr>
            </w:pPr>
            <w:r w:rsidRPr="0029273D">
              <w:rPr>
                <w:rFonts w:ascii="Times New Roman" w:eastAsia="Times New Roman" w:hAnsi="Times New Roman" w:cs="Times New Roman"/>
                <w:color w:val="3B3E40"/>
              </w:rPr>
              <w:t>Sensitivity – sensitivity is a measure of the camera's ability to capture light.</w:t>
            </w:r>
          </w:p>
        </w:tc>
      </w:tr>
      <w:tr w:rsidR="001F5668" w:rsidRPr="0029273D" w14:paraId="7B91EC7A" w14:textId="77777777" w:rsidTr="007E7D51">
        <w:trPr>
          <w:trHeight w:val="473"/>
          <w:jc w:val="center"/>
        </w:trPr>
        <w:tc>
          <w:tcPr>
            <w:tcW w:w="4286" w:type="dxa"/>
            <w:hideMark/>
          </w:tcPr>
          <w:p w14:paraId="0C8D33C9" w14:textId="77777777" w:rsidR="001F5668" w:rsidRPr="0029273D" w:rsidRDefault="001F5668" w:rsidP="007E7D51">
            <w:pPr>
              <w:spacing w:before="0" w:after="0" w:line="240" w:lineRule="auto"/>
              <w:ind w:firstLineChars="100" w:firstLine="220"/>
              <w:jc w:val="center"/>
              <w:rPr>
                <w:rFonts w:ascii="Times New Roman" w:eastAsia="Times New Roman" w:hAnsi="Times New Roman" w:cs="Times New Roman"/>
                <w:color w:val="3B3E40"/>
              </w:rPr>
            </w:pPr>
            <w:r w:rsidRPr="0029273D">
              <w:rPr>
                <w:rFonts w:ascii="Times New Roman" w:eastAsia="Times New Roman" w:hAnsi="Times New Roman" w:cs="Times New Roman"/>
                <w:color w:val="3B3E40"/>
              </w:rPr>
              <w:t>Photo: 100-3200</w:t>
            </w:r>
          </w:p>
        </w:tc>
        <w:tc>
          <w:tcPr>
            <w:tcW w:w="2658" w:type="dxa"/>
            <w:noWrap/>
            <w:hideMark/>
          </w:tcPr>
          <w:p w14:paraId="20085AD9" w14:textId="77777777" w:rsidR="001F5668" w:rsidRPr="0029273D" w:rsidRDefault="001F5668" w:rsidP="007E7D51">
            <w:pPr>
              <w:spacing w:before="0" w:after="0" w:line="240" w:lineRule="auto"/>
              <w:ind w:firstLineChars="100" w:firstLine="220"/>
              <w:jc w:val="center"/>
              <w:rPr>
                <w:rFonts w:ascii="Times New Roman" w:eastAsia="Times New Roman" w:hAnsi="Times New Roman" w:cs="Times New Roman"/>
                <w:color w:val="3B3E40"/>
              </w:rPr>
            </w:pPr>
          </w:p>
        </w:tc>
      </w:tr>
      <w:tr w:rsidR="001F5668" w:rsidRPr="0029273D" w14:paraId="731D8872" w14:textId="77777777" w:rsidTr="007E7D51">
        <w:trPr>
          <w:trHeight w:val="1128"/>
          <w:jc w:val="center"/>
        </w:trPr>
        <w:tc>
          <w:tcPr>
            <w:tcW w:w="4286" w:type="dxa"/>
            <w:hideMark/>
          </w:tcPr>
          <w:p w14:paraId="282A069F" w14:textId="77777777" w:rsidR="001F5668" w:rsidRPr="0029273D" w:rsidRDefault="001F5668" w:rsidP="007E7D51">
            <w:pPr>
              <w:spacing w:before="0" w:after="0" w:line="240" w:lineRule="auto"/>
              <w:ind w:firstLineChars="100" w:firstLine="220"/>
              <w:jc w:val="center"/>
              <w:rPr>
                <w:rFonts w:ascii="Times New Roman" w:eastAsia="Calibri" w:hAnsi="Times New Roman" w:cs="Times New Roman"/>
                <w:shd w:val="clear" w:color="auto" w:fill="FFFFFF"/>
              </w:rPr>
            </w:pPr>
            <w:r w:rsidRPr="0029273D">
              <w:rPr>
                <w:rFonts w:ascii="Times New Roman" w:eastAsia="Calibri" w:hAnsi="Times New Roman" w:cs="Times New Roman"/>
                <w:shd w:val="clear" w:color="auto" w:fill="FFFFFF"/>
              </w:rPr>
              <w:t>Display Standard: 4K</w:t>
            </w:r>
          </w:p>
          <w:p w14:paraId="6F4CD6CE" w14:textId="77777777" w:rsidR="001F5668" w:rsidRPr="0029273D" w:rsidRDefault="001F5668" w:rsidP="007E7D51">
            <w:pPr>
              <w:spacing w:before="0" w:after="0" w:line="240" w:lineRule="auto"/>
              <w:ind w:firstLineChars="100" w:firstLine="220"/>
              <w:jc w:val="center"/>
              <w:rPr>
                <w:rFonts w:ascii="Times New Roman" w:eastAsia="Calibri" w:hAnsi="Times New Roman" w:cs="Times New Roman"/>
                <w:shd w:val="clear" w:color="auto" w:fill="FFFFFF"/>
              </w:rPr>
            </w:pPr>
            <w:r w:rsidRPr="0029273D">
              <w:rPr>
                <w:rFonts w:ascii="Times New Roman" w:eastAsia="Times New Roman" w:hAnsi="Times New Roman" w:cs="Times New Roman"/>
              </w:rPr>
              <w:t xml:space="preserve">Resolution: </w:t>
            </w:r>
            <w:r w:rsidRPr="0029273D">
              <w:rPr>
                <w:rFonts w:ascii="Times New Roman" w:eastAsia="Calibri" w:hAnsi="Times New Roman" w:cs="Times New Roman"/>
                <w:shd w:val="clear" w:color="auto" w:fill="FFFFFF"/>
              </w:rPr>
              <w:t xml:space="preserve">3840×2160 </w:t>
            </w:r>
            <w:r w:rsidRPr="0029273D">
              <w:rPr>
                <w:rFonts w:ascii="Times New Roman" w:eastAsia="Times New Roman" w:hAnsi="Times New Roman" w:cs="Times New Roman"/>
              </w:rPr>
              <w:t>(Pixels)</w:t>
            </w:r>
          </w:p>
          <w:p w14:paraId="71D97CE4" w14:textId="77777777" w:rsidR="001F5668" w:rsidRPr="0029273D" w:rsidRDefault="001F5668" w:rsidP="007E7D51">
            <w:pPr>
              <w:spacing w:before="0" w:after="0" w:line="240" w:lineRule="auto"/>
              <w:ind w:firstLineChars="100" w:firstLine="220"/>
              <w:jc w:val="center"/>
              <w:rPr>
                <w:rFonts w:ascii="Times New Roman" w:eastAsia="Times New Roman" w:hAnsi="Times New Roman" w:cs="Times New Roman"/>
              </w:rPr>
            </w:pPr>
            <w:r w:rsidRPr="0029273D">
              <w:rPr>
                <w:rFonts w:ascii="Times New Roman" w:eastAsia="Calibri" w:hAnsi="Times New Roman" w:cs="Times New Roman"/>
                <w:shd w:val="clear" w:color="auto" w:fill="FFFFFF"/>
              </w:rPr>
              <w:t xml:space="preserve">Frame per second options:  24/25/30p </w:t>
            </w:r>
            <w:r w:rsidRPr="0029273D">
              <w:rPr>
                <w:rFonts w:ascii="Times New Roman" w:eastAsia="Times New Roman" w:hAnsi="Times New Roman" w:cs="Times New Roman"/>
              </w:rPr>
              <w:t xml:space="preserve">(FPS – </w:t>
            </w:r>
            <w:r w:rsidRPr="0029273D">
              <w:rPr>
                <w:rFonts w:ascii="Times New Roman" w:eastAsia="Calibri" w:hAnsi="Times New Roman" w:cs="Times New Roman"/>
                <w:shd w:val="clear" w:color="auto" w:fill="FFFFFF"/>
              </w:rPr>
              <w:t>Frame Per Second</w:t>
            </w:r>
            <w:r w:rsidRPr="0029273D">
              <w:rPr>
                <w:rFonts w:ascii="Times New Roman" w:eastAsia="Times New Roman" w:hAnsi="Times New Roman" w:cs="Times New Roman"/>
              </w:rPr>
              <w:t>)</w:t>
            </w:r>
          </w:p>
        </w:tc>
        <w:tc>
          <w:tcPr>
            <w:tcW w:w="2658" w:type="dxa"/>
            <w:hideMark/>
          </w:tcPr>
          <w:p w14:paraId="3F9931F0" w14:textId="77777777" w:rsidR="001F5668" w:rsidRPr="0029273D" w:rsidRDefault="001F5668" w:rsidP="007E7D51">
            <w:pPr>
              <w:spacing w:before="0" w:after="0" w:line="240" w:lineRule="auto"/>
              <w:ind w:firstLineChars="100" w:firstLine="220"/>
              <w:jc w:val="center"/>
              <w:rPr>
                <w:rFonts w:ascii="Times New Roman" w:eastAsia="Times New Roman" w:hAnsi="Times New Roman" w:cs="Times New Roman"/>
                <w:color w:val="3B3E40"/>
              </w:rPr>
            </w:pPr>
            <w:r w:rsidRPr="0029273D">
              <w:rPr>
                <w:rFonts w:ascii="Times New Roman" w:eastAsia="Times New Roman" w:hAnsi="Times New Roman" w:cs="Times New Roman"/>
                <w:color w:val="3B3E40"/>
              </w:rPr>
              <w:t>Video Recording Modes</w:t>
            </w:r>
          </w:p>
        </w:tc>
      </w:tr>
      <w:tr w:rsidR="001F5668" w:rsidRPr="0029273D" w14:paraId="7323C0D5" w14:textId="77777777" w:rsidTr="007E7D51">
        <w:trPr>
          <w:trHeight w:val="1182"/>
          <w:jc w:val="center"/>
        </w:trPr>
        <w:tc>
          <w:tcPr>
            <w:tcW w:w="4286" w:type="dxa"/>
            <w:hideMark/>
          </w:tcPr>
          <w:p w14:paraId="4F086976" w14:textId="77777777" w:rsidR="001F5668" w:rsidRPr="0029273D" w:rsidRDefault="001F5668" w:rsidP="007E7D51">
            <w:pPr>
              <w:spacing w:before="0" w:after="0" w:line="240" w:lineRule="auto"/>
              <w:ind w:firstLineChars="100" w:firstLine="220"/>
              <w:jc w:val="center"/>
              <w:rPr>
                <w:rFonts w:ascii="Times New Roman" w:eastAsia="Calibri" w:hAnsi="Times New Roman" w:cs="Times New Roman"/>
                <w:shd w:val="clear" w:color="auto" w:fill="FFFFFF"/>
              </w:rPr>
            </w:pPr>
            <w:r w:rsidRPr="0029273D">
              <w:rPr>
                <w:rFonts w:ascii="Times New Roman" w:eastAsia="Calibri" w:hAnsi="Times New Roman" w:cs="Times New Roman"/>
                <w:shd w:val="clear" w:color="auto" w:fill="FFFFFF"/>
              </w:rPr>
              <w:lastRenderedPageBreak/>
              <w:t>Display Standard: 2.7K</w:t>
            </w:r>
          </w:p>
          <w:p w14:paraId="10C2AB03" w14:textId="77777777" w:rsidR="001F5668" w:rsidRPr="0029273D" w:rsidRDefault="001F5668" w:rsidP="007E7D51">
            <w:pPr>
              <w:spacing w:before="0" w:after="0" w:line="240" w:lineRule="auto"/>
              <w:ind w:firstLineChars="100" w:firstLine="220"/>
              <w:jc w:val="center"/>
              <w:rPr>
                <w:rFonts w:ascii="Times New Roman" w:eastAsia="Calibri" w:hAnsi="Times New Roman" w:cs="Times New Roman"/>
                <w:shd w:val="clear" w:color="auto" w:fill="FFFFFF"/>
              </w:rPr>
            </w:pPr>
            <w:r w:rsidRPr="0029273D">
              <w:rPr>
                <w:rFonts w:ascii="Times New Roman" w:eastAsia="Times New Roman" w:hAnsi="Times New Roman" w:cs="Times New Roman"/>
              </w:rPr>
              <w:t xml:space="preserve">Resolution: </w:t>
            </w:r>
            <w:r w:rsidRPr="0029273D">
              <w:rPr>
                <w:rFonts w:ascii="Times New Roman" w:eastAsia="Calibri" w:hAnsi="Times New Roman" w:cs="Times New Roman"/>
                <w:shd w:val="clear" w:color="auto" w:fill="FFFFFF"/>
              </w:rPr>
              <w:t xml:space="preserve">2688x1512 </w:t>
            </w:r>
            <w:r w:rsidRPr="0029273D">
              <w:rPr>
                <w:rFonts w:ascii="Times New Roman" w:eastAsia="Times New Roman" w:hAnsi="Times New Roman" w:cs="Times New Roman"/>
              </w:rPr>
              <w:t>(Pixels)</w:t>
            </w:r>
          </w:p>
          <w:p w14:paraId="17274F16" w14:textId="77777777" w:rsidR="001F5668" w:rsidRPr="0029273D" w:rsidRDefault="001F5668" w:rsidP="007E7D51">
            <w:pPr>
              <w:spacing w:before="0" w:after="0" w:line="240" w:lineRule="auto"/>
              <w:ind w:firstLineChars="100" w:firstLine="220"/>
              <w:jc w:val="center"/>
              <w:rPr>
                <w:rFonts w:ascii="Times New Roman" w:eastAsia="Times New Roman" w:hAnsi="Times New Roman" w:cs="Times New Roman"/>
              </w:rPr>
            </w:pPr>
            <w:r w:rsidRPr="0029273D">
              <w:rPr>
                <w:rFonts w:ascii="Times New Roman" w:eastAsia="Calibri" w:hAnsi="Times New Roman" w:cs="Times New Roman"/>
                <w:shd w:val="clear" w:color="auto" w:fill="FFFFFF"/>
              </w:rPr>
              <w:t xml:space="preserve">Frame per second options: 24/25/30/48/50/60p </w:t>
            </w:r>
            <w:r w:rsidRPr="0029273D">
              <w:rPr>
                <w:rFonts w:ascii="Times New Roman" w:eastAsia="Times New Roman" w:hAnsi="Times New Roman" w:cs="Times New Roman"/>
              </w:rPr>
              <w:t xml:space="preserve">(FPS – </w:t>
            </w:r>
            <w:r w:rsidRPr="0029273D">
              <w:rPr>
                <w:rFonts w:ascii="Times New Roman" w:eastAsia="Calibri" w:hAnsi="Times New Roman" w:cs="Times New Roman"/>
                <w:shd w:val="clear" w:color="auto" w:fill="FFFFFF"/>
              </w:rPr>
              <w:t>Frame Per Second</w:t>
            </w:r>
            <w:r w:rsidRPr="0029273D">
              <w:rPr>
                <w:rFonts w:ascii="Times New Roman" w:eastAsia="Times New Roman" w:hAnsi="Times New Roman" w:cs="Times New Roman"/>
              </w:rPr>
              <w:t>)</w:t>
            </w:r>
          </w:p>
        </w:tc>
        <w:tc>
          <w:tcPr>
            <w:tcW w:w="2658" w:type="dxa"/>
            <w:noWrap/>
            <w:hideMark/>
          </w:tcPr>
          <w:p w14:paraId="5A11ACEC" w14:textId="77777777" w:rsidR="001F5668" w:rsidRPr="0029273D" w:rsidRDefault="001F5668" w:rsidP="007E7D51">
            <w:pPr>
              <w:spacing w:before="0" w:after="0" w:line="240" w:lineRule="auto"/>
              <w:ind w:firstLineChars="100" w:firstLine="220"/>
              <w:jc w:val="center"/>
              <w:rPr>
                <w:rFonts w:ascii="Times New Roman" w:eastAsia="Times New Roman" w:hAnsi="Times New Roman" w:cs="Times New Roman"/>
                <w:color w:val="3B3E40"/>
              </w:rPr>
            </w:pPr>
          </w:p>
        </w:tc>
      </w:tr>
      <w:tr w:rsidR="001F5668" w:rsidRPr="0029273D" w14:paraId="7B8FB44E" w14:textId="77777777" w:rsidTr="007E7D51">
        <w:trPr>
          <w:trHeight w:val="274"/>
          <w:jc w:val="center"/>
        </w:trPr>
        <w:tc>
          <w:tcPr>
            <w:tcW w:w="4286" w:type="dxa"/>
            <w:hideMark/>
          </w:tcPr>
          <w:p w14:paraId="3DA9A92F" w14:textId="77777777" w:rsidR="001F5668" w:rsidRPr="0029273D" w:rsidRDefault="001F5668" w:rsidP="007E7D51">
            <w:pPr>
              <w:spacing w:before="0" w:after="0" w:line="240" w:lineRule="auto"/>
              <w:ind w:firstLineChars="100" w:firstLine="220"/>
              <w:jc w:val="center"/>
              <w:rPr>
                <w:rFonts w:ascii="Times New Roman" w:eastAsia="Times New Roman" w:hAnsi="Times New Roman" w:cs="Times New Roman"/>
              </w:rPr>
            </w:pPr>
            <w:r w:rsidRPr="0029273D">
              <w:rPr>
                <w:rFonts w:ascii="Times New Roman" w:eastAsia="Calibri" w:hAnsi="Times New Roman" w:cs="Times New Roman"/>
                <w:shd w:val="clear" w:color="auto" w:fill="FFFFFF"/>
              </w:rPr>
              <w:t xml:space="preserve">Display Standard: </w:t>
            </w:r>
            <w:r w:rsidRPr="0029273D">
              <w:rPr>
                <w:rFonts w:ascii="Times New Roman" w:eastAsia="Times New Roman" w:hAnsi="Times New Roman" w:cs="Times New Roman"/>
              </w:rPr>
              <w:t xml:space="preserve">FHD -Full </w:t>
            </w:r>
            <w:r w:rsidRPr="0029273D">
              <w:rPr>
                <w:rFonts w:ascii="Times New Roman" w:eastAsia="Calibri" w:hAnsi="Times New Roman" w:cs="Times New Roman"/>
                <w:color w:val="222222"/>
                <w:sz w:val="21"/>
                <w:szCs w:val="21"/>
                <w:shd w:val="clear" w:color="auto" w:fill="FFFFFF"/>
              </w:rPr>
              <w:t>High Definition</w:t>
            </w:r>
          </w:p>
          <w:p w14:paraId="30CC4904" w14:textId="77777777" w:rsidR="001F5668" w:rsidRPr="0029273D" w:rsidRDefault="001F5668" w:rsidP="007E7D51">
            <w:pPr>
              <w:spacing w:before="0" w:after="0" w:line="240" w:lineRule="auto"/>
              <w:ind w:firstLineChars="100" w:firstLine="220"/>
              <w:jc w:val="center"/>
              <w:rPr>
                <w:rFonts w:ascii="Times New Roman" w:eastAsia="Times New Roman" w:hAnsi="Times New Roman" w:cs="Times New Roman"/>
              </w:rPr>
            </w:pPr>
            <w:r w:rsidRPr="0029273D">
              <w:rPr>
                <w:rFonts w:ascii="Times New Roman" w:eastAsia="Times New Roman" w:hAnsi="Times New Roman" w:cs="Times New Roman"/>
              </w:rPr>
              <w:t>Resolution: 1920×1080 (pixels)</w:t>
            </w:r>
          </w:p>
          <w:p w14:paraId="2819E93C" w14:textId="77777777" w:rsidR="001F5668" w:rsidRPr="0029273D" w:rsidRDefault="001F5668" w:rsidP="007E7D51">
            <w:pPr>
              <w:spacing w:before="0" w:after="0" w:line="240" w:lineRule="auto"/>
              <w:ind w:firstLineChars="100" w:firstLine="220"/>
              <w:jc w:val="center"/>
              <w:rPr>
                <w:rFonts w:ascii="Times New Roman" w:eastAsia="Times New Roman" w:hAnsi="Times New Roman" w:cs="Times New Roman"/>
              </w:rPr>
            </w:pPr>
            <w:r w:rsidRPr="0029273D">
              <w:rPr>
                <w:rFonts w:ascii="Times New Roman" w:eastAsia="Calibri" w:hAnsi="Times New Roman" w:cs="Times New Roman"/>
                <w:shd w:val="clear" w:color="auto" w:fill="FFFFFF"/>
              </w:rPr>
              <w:t xml:space="preserve">Frame per second options: </w:t>
            </w:r>
            <w:r w:rsidRPr="0029273D">
              <w:rPr>
                <w:rFonts w:ascii="Times New Roman" w:eastAsia="Times New Roman" w:hAnsi="Times New Roman" w:cs="Times New Roman"/>
              </w:rPr>
              <w:t xml:space="preserve">24/25/30/48/50/60/120p (FPS - </w:t>
            </w:r>
            <w:r w:rsidRPr="0029273D">
              <w:rPr>
                <w:rFonts w:ascii="Times New Roman" w:eastAsia="Calibri" w:hAnsi="Times New Roman" w:cs="Times New Roman"/>
                <w:shd w:val="clear" w:color="auto" w:fill="FFFFFF"/>
              </w:rPr>
              <w:t>Frame Per Second</w:t>
            </w:r>
            <w:r w:rsidRPr="0029273D">
              <w:rPr>
                <w:rFonts w:ascii="Times New Roman" w:eastAsia="Times New Roman" w:hAnsi="Times New Roman" w:cs="Times New Roman"/>
              </w:rPr>
              <w:t xml:space="preserve">) </w:t>
            </w:r>
          </w:p>
          <w:p w14:paraId="051560EB" w14:textId="77777777" w:rsidR="001F5668" w:rsidRPr="0029273D" w:rsidRDefault="001F5668" w:rsidP="007E7D51">
            <w:pPr>
              <w:spacing w:before="0" w:after="0" w:line="240" w:lineRule="auto"/>
              <w:ind w:firstLine="0"/>
              <w:jc w:val="left"/>
              <w:rPr>
                <w:rFonts w:ascii="Times New Roman" w:eastAsia="Times New Roman" w:hAnsi="Times New Roman" w:cs="Times New Roman"/>
              </w:rPr>
            </w:pPr>
          </w:p>
        </w:tc>
        <w:tc>
          <w:tcPr>
            <w:tcW w:w="2658" w:type="dxa"/>
            <w:noWrap/>
            <w:hideMark/>
          </w:tcPr>
          <w:p w14:paraId="2033BABD" w14:textId="77777777" w:rsidR="001F5668" w:rsidRPr="0029273D" w:rsidRDefault="001F5668" w:rsidP="007E7D51">
            <w:pPr>
              <w:spacing w:before="0" w:after="0" w:line="240" w:lineRule="auto"/>
              <w:ind w:firstLineChars="100" w:firstLine="220"/>
              <w:jc w:val="center"/>
              <w:rPr>
                <w:rFonts w:ascii="Times New Roman" w:eastAsia="Times New Roman" w:hAnsi="Times New Roman" w:cs="Times New Roman"/>
                <w:color w:val="3B3E40"/>
              </w:rPr>
            </w:pPr>
          </w:p>
        </w:tc>
      </w:tr>
      <w:tr w:rsidR="001F5668" w:rsidRPr="0029273D" w14:paraId="4FCB1844" w14:textId="77777777" w:rsidTr="007E7D51">
        <w:trPr>
          <w:trHeight w:val="416"/>
          <w:jc w:val="center"/>
        </w:trPr>
        <w:tc>
          <w:tcPr>
            <w:tcW w:w="4286" w:type="dxa"/>
            <w:hideMark/>
          </w:tcPr>
          <w:p w14:paraId="530517C2" w14:textId="77777777" w:rsidR="001F5668" w:rsidRPr="0029273D" w:rsidRDefault="001F5668" w:rsidP="007E7D51">
            <w:pPr>
              <w:spacing w:before="0" w:after="0" w:line="240" w:lineRule="auto"/>
              <w:ind w:firstLineChars="100" w:firstLine="220"/>
              <w:jc w:val="center"/>
              <w:rPr>
                <w:rFonts w:ascii="Times New Roman" w:eastAsia="Times New Roman" w:hAnsi="Times New Roman" w:cs="Times New Roman"/>
                <w:color w:val="3B3E40"/>
              </w:rPr>
            </w:pPr>
            <w:r w:rsidRPr="0029273D">
              <w:rPr>
                <w:rFonts w:ascii="Times New Roman" w:eastAsia="Times New Roman" w:hAnsi="Times New Roman" w:cs="Times New Roman"/>
                <w:color w:val="3B3E40"/>
              </w:rPr>
              <w:t>1” CMOS Effective Pixels: 20 million</w:t>
            </w:r>
          </w:p>
        </w:tc>
        <w:tc>
          <w:tcPr>
            <w:tcW w:w="2658" w:type="dxa"/>
            <w:hideMark/>
          </w:tcPr>
          <w:p w14:paraId="056D5E66" w14:textId="77777777" w:rsidR="001F5668" w:rsidRPr="0029273D" w:rsidRDefault="001F5668" w:rsidP="007E7D51">
            <w:pPr>
              <w:spacing w:before="0" w:after="0" w:line="240" w:lineRule="auto"/>
              <w:ind w:firstLineChars="100" w:firstLine="220"/>
              <w:jc w:val="center"/>
              <w:rPr>
                <w:rFonts w:ascii="Times New Roman" w:eastAsia="Times New Roman" w:hAnsi="Times New Roman" w:cs="Times New Roman"/>
                <w:color w:val="3B3E40"/>
              </w:rPr>
            </w:pPr>
            <w:r w:rsidRPr="0029273D">
              <w:rPr>
                <w:rFonts w:ascii="Times New Roman" w:eastAsia="Times New Roman" w:hAnsi="Times New Roman" w:cs="Times New Roman"/>
                <w:color w:val="3B3E40"/>
              </w:rPr>
              <w:t>Sensor</w:t>
            </w:r>
          </w:p>
        </w:tc>
      </w:tr>
    </w:tbl>
    <w:p w14:paraId="3D6EBECC" w14:textId="77777777" w:rsidR="001F5668" w:rsidRPr="0029273D" w:rsidRDefault="001F5668" w:rsidP="001F5668">
      <w:pPr>
        <w:shd w:val="clear" w:color="auto" w:fill="FFFFFF"/>
        <w:spacing w:after="0" w:line="22" w:lineRule="atLeast"/>
        <w:ind w:firstLine="0"/>
        <w:jc w:val="both"/>
        <w:rPr>
          <w:rFonts w:cstheme="majorBidi"/>
          <w:color w:val="000000" w:themeColor="text1"/>
        </w:rPr>
      </w:pPr>
    </w:p>
    <w:p w14:paraId="5C9A66A2" w14:textId="77777777" w:rsidR="001F5668" w:rsidRPr="0029273D" w:rsidRDefault="001F5668" w:rsidP="001F5668">
      <w:pPr>
        <w:pStyle w:val="ad"/>
        <w:spacing w:after="0" w:line="22" w:lineRule="atLeast"/>
        <w:rPr>
          <w:rFonts w:asciiTheme="minorHAnsi" w:eastAsia="Times New Roman" w:hAnsiTheme="minorHAnsi"/>
          <w:color w:val="auto"/>
          <w:sz w:val="22"/>
          <w:szCs w:val="22"/>
        </w:rPr>
      </w:pPr>
      <w:r w:rsidRPr="0029273D">
        <w:rPr>
          <w:rFonts w:cstheme="majorBidi"/>
          <w:color w:val="auto"/>
          <w:sz w:val="22"/>
          <w:szCs w:val="22"/>
        </w:rPr>
        <w:tab/>
      </w:r>
      <w:r w:rsidRPr="0029273D">
        <w:rPr>
          <w:rFonts w:cstheme="majorBidi"/>
          <w:color w:val="auto"/>
          <w:sz w:val="22"/>
          <w:szCs w:val="22"/>
        </w:rPr>
        <w:tab/>
      </w:r>
      <w:r w:rsidRPr="0029273D">
        <w:rPr>
          <w:rFonts w:cstheme="majorBidi"/>
          <w:color w:val="auto"/>
          <w:sz w:val="22"/>
          <w:szCs w:val="22"/>
        </w:rPr>
        <w:tab/>
        <w:t xml:space="preserve">Table 1. DJI </w:t>
      </w:r>
      <w:r w:rsidRPr="0029273D">
        <w:rPr>
          <w:rFonts w:eastAsia="Microsoft YaHei" w:cstheme="majorBidi"/>
          <w:color w:val="auto"/>
          <w:sz w:val="22"/>
          <w:szCs w:val="22"/>
          <w:shd w:val="clear" w:color="auto" w:fill="FFFFFF"/>
        </w:rPr>
        <w:t xml:space="preserve">Mavic 2 Pro Camera </w:t>
      </w:r>
      <w:r w:rsidRPr="0029273D">
        <w:rPr>
          <w:rFonts w:eastAsia="Times New Roman" w:cstheme="majorBidi"/>
          <w:color w:val="auto"/>
          <w:sz w:val="22"/>
          <w:szCs w:val="22"/>
        </w:rPr>
        <w:t>Specification</w:t>
      </w:r>
      <w:r w:rsidRPr="0029273D">
        <w:rPr>
          <w:rFonts w:eastAsia="Times New Roman"/>
          <w:color w:val="auto"/>
          <w:sz w:val="22"/>
          <w:szCs w:val="22"/>
        </w:rPr>
        <w:t>.</w:t>
      </w:r>
    </w:p>
    <w:p w14:paraId="2A603C7B" w14:textId="77777777" w:rsidR="001F5668" w:rsidRPr="0029273D" w:rsidRDefault="001F5668" w:rsidP="001F5668">
      <w:pPr>
        <w:pStyle w:val="a3"/>
        <w:spacing w:after="120" w:line="22" w:lineRule="atLeast"/>
        <w:jc w:val="both"/>
        <w:rPr>
          <w:rFonts w:asciiTheme="majorBidi" w:hAnsiTheme="majorBidi" w:cstheme="majorBidi"/>
          <w:color w:val="000000" w:themeColor="text1"/>
        </w:rPr>
      </w:pPr>
    </w:p>
    <w:p w14:paraId="48FCF62D" w14:textId="3230B0EA" w:rsidR="001F5668" w:rsidRPr="0029273D" w:rsidRDefault="001F5668" w:rsidP="001F5668">
      <w:pPr>
        <w:pStyle w:val="a4"/>
        <w:spacing w:line="22" w:lineRule="atLeast"/>
        <w:ind w:left="284" w:firstLine="284"/>
        <w:rPr>
          <w:rFonts w:ascii="Times New Roman" w:hAnsi="Times New Roman" w:cs="Times New Roman"/>
        </w:rPr>
      </w:pPr>
      <w:r w:rsidRPr="0029273D">
        <w:rPr>
          <w:rFonts w:ascii="Times New Roman" w:hAnsi="Times New Roman" w:cs="Times New Roman"/>
        </w:rPr>
        <w:t>The DJI (</w:t>
      </w:r>
      <w:r w:rsidRPr="0029273D">
        <w:rPr>
          <w:rFonts w:ascii="Times New Roman" w:hAnsi="Times New Roman" w:cs="Times New Roman"/>
          <w:color w:val="202122"/>
          <w:shd w:val="clear" w:color="auto" w:fill="FFFFFF"/>
        </w:rPr>
        <w:t> Da-Jiang Innovations )</w:t>
      </w:r>
      <w:r w:rsidRPr="0029273D">
        <w:rPr>
          <w:rFonts w:ascii="Times New Roman" w:hAnsi="Times New Roman" w:cs="Times New Roman"/>
        </w:rPr>
        <w:t xml:space="preserve"> Smart Controller (see Fig.</w:t>
      </w:r>
      <w:r w:rsidR="00344B0E">
        <w:rPr>
          <w:rFonts w:ascii="Times New Roman" w:hAnsi="Times New Roman" w:cs="Times New Roman"/>
        </w:rPr>
        <w:t>3</w:t>
      </w:r>
      <w:r w:rsidRPr="0029273D">
        <w:rPr>
          <w:rFonts w:ascii="Times New Roman" w:hAnsi="Times New Roman" w:cs="Times New Roman"/>
        </w:rPr>
        <w:t xml:space="preserve">) has a 5.5-inch built-in screen that displays clear, bright images including an HDMI (High-Definition Multimedia Interface) output port that is designed to work with the DJI Mavic 2. </w:t>
      </w:r>
    </w:p>
    <w:p w14:paraId="2B7CFEBB" w14:textId="10FFC6B2" w:rsidR="001F5668" w:rsidRPr="0029273D" w:rsidRDefault="001F5668" w:rsidP="001F5668">
      <w:pPr>
        <w:spacing w:line="22" w:lineRule="atLeast"/>
        <w:ind w:left="576"/>
        <w:rPr>
          <w:rFonts w:cstheme="majorBidi"/>
          <w:i/>
          <w:iCs/>
        </w:rPr>
      </w:pPr>
      <w:r w:rsidRPr="0029273D">
        <w:rPr>
          <w:rFonts w:cstheme="majorBidi"/>
          <w:noProof/>
        </w:rPr>
        <w:drawing>
          <wp:inline distT="0" distB="0" distL="0" distR="0" wp14:anchorId="442212A2" wp14:editId="159C0586">
            <wp:extent cx="2578100" cy="1720850"/>
            <wp:effectExtent l="0" t="0" r="0" b="0"/>
            <wp:docPr id="111" name="תמונה 11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close up of a devic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78100" cy="1720850"/>
                    </a:xfrm>
                    <a:prstGeom prst="rect">
                      <a:avLst/>
                    </a:prstGeom>
                    <a:noFill/>
                    <a:ln>
                      <a:noFill/>
                    </a:ln>
                  </pic:spPr>
                </pic:pic>
              </a:graphicData>
            </a:graphic>
          </wp:inline>
        </w:drawing>
      </w:r>
      <w:r w:rsidRPr="0029273D">
        <w:rPr>
          <w:rFonts w:cstheme="majorBidi"/>
          <w:noProof/>
        </w:rPr>
        <w:drawing>
          <wp:inline distT="0" distB="0" distL="0" distR="0" wp14:anchorId="0B717C60" wp14:editId="1D8CA8D1">
            <wp:extent cx="2565400" cy="1708150"/>
            <wp:effectExtent l="0" t="0" r="6350" b="6350"/>
            <wp:docPr id="112" name="תמונה 112" descr="A picture containing black, cellphon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A picture containing black, cellphone, phon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65400" cy="1708150"/>
                    </a:xfrm>
                    <a:prstGeom prst="rect">
                      <a:avLst/>
                    </a:prstGeom>
                    <a:noFill/>
                    <a:ln>
                      <a:noFill/>
                    </a:ln>
                  </pic:spPr>
                </pic:pic>
              </a:graphicData>
            </a:graphic>
          </wp:inline>
        </w:drawing>
      </w:r>
      <w:r w:rsidRPr="0029273D">
        <w:rPr>
          <w:rFonts w:cstheme="majorBidi"/>
          <w:i/>
          <w:iCs/>
        </w:rPr>
        <w:tab/>
      </w:r>
      <w:r w:rsidRPr="0029273D">
        <w:rPr>
          <w:rFonts w:cstheme="majorBidi"/>
          <w:i/>
          <w:iCs/>
        </w:rPr>
        <w:tab/>
      </w:r>
      <w:r w:rsidRPr="0029273D">
        <w:rPr>
          <w:rFonts w:cstheme="majorBidi"/>
          <w:i/>
          <w:iCs/>
        </w:rPr>
        <w:tab/>
        <w:t xml:space="preserve">Fig. </w:t>
      </w:r>
      <w:r w:rsidR="00344B0E">
        <w:rPr>
          <w:rFonts w:cstheme="majorBidi"/>
          <w:i/>
          <w:iCs/>
        </w:rPr>
        <w:t>3</w:t>
      </w:r>
      <w:r w:rsidR="00344B0E" w:rsidRPr="0029273D">
        <w:rPr>
          <w:rFonts w:cstheme="majorBidi"/>
          <w:i/>
          <w:iCs/>
        </w:rPr>
        <w:t xml:space="preserve"> </w:t>
      </w:r>
      <w:r w:rsidRPr="0029273D">
        <w:rPr>
          <w:rFonts w:cstheme="majorBidi"/>
          <w:i/>
          <w:iCs/>
        </w:rPr>
        <w:t>The DJI Smart Controller</w:t>
      </w:r>
    </w:p>
    <w:p w14:paraId="40743875" w14:textId="6BCF55E7" w:rsidR="00B43DC2" w:rsidRDefault="00B43DC2" w:rsidP="001F5668">
      <w:pPr>
        <w:spacing w:line="22" w:lineRule="atLeast"/>
        <w:ind w:left="576"/>
        <w:rPr>
          <w:rFonts w:cstheme="majorBidi"/>
          <w:i/>
          <w:iCs/>
        </w:rPr>
      </w:pPr>
    </w:p>
    <w:p w14:paraId="0C1F7B01" w14:textId="3F4219BB" w:rsidR="00B44875" w:rsidRDefault="00B44875" w:rsidP="001F5668">
      <w:pPr>
        <w:spacing w:line="22" w:lineRule="atLeast"/>
        <w:ind w:left="576"/>
        <w:rPr>
          <w:rFonts w:cstheme="majorBidi"/>
          <w:i/>
          <w:iCs/>
        </w:rPr>
      </w:pPr>
    </w:p>
    <w:p w14:paraId="65E1F200" w14:textId="77777777" w:rsidR="00B44875" w:rsidRPr="0029273D" w:rsidRDefault="00B44875" w:rsidP="001F5668">
      <w:pPr>
        <w:spacing w:line="22" w:lineRule="atLeast"/>
        <w:ind w:left="576"/>
        <w:rPr>
          <w:rFonts w:cstheme="majorBidi"/>
          <w:i/>
          <w:iCs/>
        </w:rPr>
      </w:pPr>
    </w:p>
    <w:tbl>
      <w:tblPr>
        <w:tblStyle w:val="af2"/>
        <w:tblW w:w="0" w:type="auto"/>
        <w:jc w:val="center"/>
        <w:tblInd w:w="0" w:type="dxa"/>
        <w:tblLook w:val="04A0" w:firstRow="1" w:lastRow="0" w:firstColumn="1" w:lastColumn="0" w:noHBand="0" w:noVBand="1"/>
      </w:tblPr>
      <w:tblGrid>
        <w:gridCol w:w="3101"/>
        <w:gridCol w:w="4471"/>
      </w:tblGrid>
      <w:tr w:rsidR="001F5668" w:rsidRPr="0029273D" w14:paraId="717F41BA" w14:textId="77777777" w:rsidTr="007E7D51">
        <w:trPr>
          <w:trHeight w:val="512"/>
          <w:jc w:val="center"/>
        </w:trPr>
        <w:tc>
          <w:tcPr>
            <w:tcW w:w="3101" w:type="dxa"/>
          </w:tcPr>
          <w:p w14:paraId="7545125D" w14:textId="77777777" w:rsidR="001F5668" w:rsidRPr="0029273D" w:rsidRDefault="001F5668" w:rsidP="007E7D51">
            <w:pPr>
              <w:rPr>
                <w:rFonts w:cstheme="majorBidi"/>
              </w:rPr>
            </w:pPr>
            <w:r w:rsidRPr="0029273D">
              <w:rPr>
                <w:rFonts w:cstheme="majorBidi"/>
              </w:rPr>
              <w:t>DJI Smart Controller</w:t>
            </w:r>
          </w:p>
        </w:tc>
        <w:tc>
          <w:tcPr>
            <w:tcW w:w="4471" w:type="dxa"/>
          </w:tcPr>
          <w:p w14:paraId="75DE7018" w14:textId="77777777" w:rsidR="001F5668" w:rsidRPr="0029273D" w:rsidRDefault="001F5668" w:rsidP="007E7D51">
            <w:pPr>
              <w:rPr>
                <w:rFonts w:cstheme="majorBidi"/>
              </w:rPr>
            </w:pPr>
            <w:r w:rsidRPr="0029273D">
              <w:rPr>
                <w:rFonts w:eastAsia="Times New Roman" w:cstheme="majorBidi"/>
              </w:rPr>
              <w:t>Specification</w:t>
            </w:r>
          </w:p>
        </w:tc>
      </w:tr>
      <w:tr w:rsidR="001F5668" w:rsidRPr="0029273D" w14:paraId="45F90155" w14:textId="77777777" w:rsidTr="007E7D51">
        <w:trPr>
          <w:trHeight w:val="329"/>
          <w:jc w:val="center"/>
        </w:trPr>
        <w:tc>
          <w:tcPr>
            <w:tcW w:w="3101" w:type="dxa"/>
          </w:tcPr>
          <w:p w14:paraId="3A0963E6" w14:textId="77777777" w:rsidR="001F5668" w:rsidRPr="0029273D" w:rsidRDefault="001F5668" w:rsidP="007E7D51">
            <w:pPr>
              <w:rPr>
                <w:rFonts w:ascii="Times New Roman" w:hAnsi="Times New Roman" w:cs="Times New Roman"/>
              </w:rPr>
            </w:pPr>
            <w:r w:rsidRPr="0029273D">
              <w:rPr>
                <w:rFonts w:ascii="Times New Roman" w:hAnsi="Times New Roman" w:cs="Times New Roman"/>
              </w:rPr>
              <w:t xml:space="preserve">Max Transmission Distance </w:t>
            </w:r>
          </w:p>
          <w:p w14:paraId="154A349E" w14:textId="77777777" w:rsidR="001F5668" w:rsidRPr="0029273D" w:rsidRDefault="001F5668" w:rsidP="007E7D51">
            <w:pPr>
              <w:rPr>
                <w:rFonts w:ascii="Times New Roman" w:hAnsi="Times New Roman" w:cs="Times New Roman"/>
              </w:rPr>
            </w:pPr>
            <w:r w:rsidRPr="0029273D">
              <w:rPr>
                <w:rFonts w:ascii="Times New Roman" w:hAnsi="Times New Roman" w:cs="Times New Roman"/>
              </w:rPr>
              <w:t xml:space="preserve">(unobstructed, free of </w:t>
            </w:r>
          </w:p>
          <w:p w14:paraId="5AD13E81" w14:textId="77777777" w:rsidR="001F5668" w:rsidRPr="0029273D" w:rsidRDefault="001F5668" w:rsidP="007E7D51">
            <w:pPr>
              <w:rPr>
                <w:rFonts w:ascii="Times New Roman" w:hAnsi="Times New Roman" w:cs="Times New Roman"/>
              </w:rPr>
            </w:pPr>
            <w:r w:rsidRPr="0029273D">
              <w:rPr>
                <w:rFonts w:ascii="Times New Roman" w:hAnsi="Times New Roman" w:cs="Times New Roman"/>
              </w:rPr>
              <w:t>Interference)</w:t>
            </w:r>
          </w:p>
        </w:tc>
        <w:tc>
          <w:tcPr>
            <w:tcW w:w="4471" w:type="dxa"/>
          </w:tcPr>
          <w:p w14:paraId="2857C20B" w14:textId="77777777" w:rsidR="001F5668" w:rsidRPr="0029273D" w:rsidRDefault="001F5668" w:rsidP="007E7D51">
            <w:pPr>
              <w:rPr>
                <w:rFonts w:ascii="Times New Roman" w:hAnsi="Times New Roman" w:cs="Times New Roman"/>
              </w:rPr>
            </w:pPr>
            <w:r w:rsidRPr="0029273D">
              <w:rPr>
                <w:rFonts w:ascii="Times New Roman" w:hAnsi="Times New Roman" w:cs="Times New Roman"/>
              </w:rPr>
              <w:t>2.400-2.4835 GHz:</w:t>
            </w:r>
          </w:p>
          <w:p w14:paraId="49BBD80B" w14:textId="77777777" w:rsidR="001F5668" w:rsidRPr="0029273D" w:rsidRDefault="001F5668" w:rsidP="007E7D51">
            <w:pPr>
              <w:rPr>
                <w:rFonts w:ascii="Times New Roman" w:hAnsi="Times New Roman" w:cs="Times New Roman"/>
              </w:rPr>
            </w:pPr>
            <w:r w:rsidRPr="0029273D">
              <w:rPr>
                <w:rFonts w:ascii="Times New Roman" w:hAnsi="Times New Roman" w:cs="Times New Roman"/>
              </w:rPr>
              <w:t>8 km (FCC), 4 km (CE), 4 km (SRRC), 4 km (MIC)</w:t>
            </w:r>
          </w:p>
          <w:p w14:paraId="465BF2BD" w14:textId="77777777" w:rsidR="001F5668" w:rsidRPr="0029273D" w:rsidRDefault="001F5668" w:rsidP="007E7D51">
            <w:pPr>
              <w:rPr>
                <w:rFonts w:ascii="Times New Roman" w:hAnsi="Times New Roman" w:cs="Times New Roman"/>
              </w:rPr>
            </w:pPr>
            <w:r w:rsidRPr="0029273D">
              <w:rPr>
                <w:rFonts w:ascii="Times New Roman" w:hAnsi="Times New Roman" w:cs="Times New Roman"/>
              </w:rPr>
              <w:t>5.725-5.850 GHz:</w:t>
            </w:r>
          </w:p>
          <w:p w14:paraId="507C2735" w14:textId="77777777" w:rsidR="001F5668" w:rsidRPr="0029273D" w:rsidRDefault="001F5668" w:rsidP="007E7D51">
            <w:pPr>
              <w:rPr>
                <w:rFonts w:cstheme="majorBidi"/>
              </w:rPr>
            </w:pPr>
            <w:r w:rsidRPr="0029273D">
              <w:rPr>
                <w:rFonts w:ascii="Times New Roman" w:hAnsi="Times New Roman" w:cs="Times New Roman"/>
              </w:rPr>
              <w:t>8 km (FCC), 2 km (CE), 5 km (SRRC)</w:t>
            </w:r>
          </w:p>
        </w:tc>
      </w:tr>
      <w:tr w:rsidR="001F5668" w:rsidRPr="0029273D" w14:paraId="650377F5" w14:textId="77777777" w:rsidTr="007E7D51">
        <w:trPr>
          <w:trHeight w:val="341"/>
          <w:jc w:val="center"/>
        </w:trPr>
        <w:tc>
          <w:tcPr>
            <w:tcW w:w="3101" w:type="dxa"/>
          </w:tcPr>
          <w:p w14:paraId="7CB4F4FD" w14:textId="77777777" w:rsidR="001F5668" w:rsidRPr="0029273D" w:rsidRDefault="001F5668" w:rsidP="007E7D51">
            <w:pPr>
              <w:rPr>
                <w:rFonts w:cstheme="majorBidi"/>
              </w:rPr>
            </w:pPr>
            <w:r w:rsidRPr="0029273D">
              <w:rPr>
                <w:rFonts w:cstheme="majorBidi"/>
              </w:rPr>
              <w:t>Transmitter Power (EIRP)</w:t>
            </w:r>
          </w:p>
        </w:tc>
        <w:tc>
          <w:tcPr>
            <w:tcW w:w="4471" w:type="dxa"/>
          </w:tcPr>
          <w:p w14:paraId="45278951" w14:textId="77777777" w:rsidR="001F5668" w:rsidRPr="0029273D" w:rsidRDefault="001F5668" w:rsidP="007E7D51">
            <w:pPr>
              <w:rPr>
                <w:rFonts w:ascii="Times New Roman" w:hAnsi="Times New Roman" w:cs="Times New Roman"/>
              </w:rPr>
            </w:pPr>
            <w:r w:rsidRPr="0029273D">
              <w:rPr>
                <w:rFonts w:ascii="Times New Roman" w:hAnsi="Times New Roman" w:cs="Times New Roman"/>
              </w:rPr>
              <w:t>2.400-2.4835 GHz:</w:t>
            </w:r>
          </w:p>
          <w:p w14:paraId="18CBC890" w14:textId="77777777" w:rsidR="001F5668" w:rsidRPr="0029273D" w:rsidRDefault="001F5668" w:rsidP="007E7D51">
            <w:pPr>
              <w:rPr>
                <w:rFonts w:ascii="Times New Roman" w:hAnsi="Times New Roman" w:cs="Times New Roman"/>
              </w:rPr>
            </w:pPr>
            <w:r w:rsidRPr="0029273D">
              <w:rPr>
                <w:rFonts w:ascii="Times New Roman" w:hAnsi="Times New Roman" w:cs="Times New Roman"/>
              </w:rPr>
              <w:t>25.5 dBm (FCC), 18.5 dBm (CE), 19 dBm (SRRC), 18.5 dBm (MIC)</w:t>
            </w:r>
          </w:p>
          <w:p w14:paraId="5CD9F183" w14:textId="77777777" w:rsidR="001F5668" w:rsidRPr="0029273D" w:rsidRDefault="001F5668" w:rsidP="007E7D51">
            <w:pPr>
              <w:rPr>
                <w:rFonts w:ascii="Times New Roman" w:hAnsi="Times New Roman" w:cs="Times New Roman"/>
              </w:rPr>
            </w:pPr>
            <w:r w:rsidRPr="0029273D">
              <w:rPr>
                <w:rFonts w:ascii="Times New Roman" w:hAnsi="Times New Roman" w:cs="Times New Roman"/>
              </w:rPr>
              <w:t>5.725-5.850 GHz:</w:t>
            </w:r>
          </w:p>
          <w:p w14:paraId="30130715" w14:textId="77777777" w:rsidR="001F5668" w:rsidRPr="0029273D" w:rsidRDefault="001F5668" w:rsidP="007E7D51">
            <w:pPr>
              <w:rPr>
                <w:rFonts w:cstheme="majorBidi"/>
              </w:rPr>
            </w:pPr>
            <w:r w:rsidRPr="0029273D">
              <w:rPr>
                <w:rFonts w:ascii="Times New Roman" w:hAnsi="Times New Roman" w:cs="Times New Roman"/>
              </w:rPr>
              <w:t xml:space="preserve">25.5 dBm (FCC), 12.5 dBm (CE), 18.5 dBm </w:t>
            </w:r>
            <w:r w:rsidRPr="0029273D">
              <w:rPr>
                <w:rFonts w:ascii="Times New Roman" w:hAnsi="Times New Roman" w:cs="Times New Roman"/>
              </w:rPr>
              <w:lastRenderedPageBreak/>
              <w:t>(SRRC)</w:t>
            </w:r>
          </w:p>
        </w:tc>
      </w:tr>
      <w:tr w:rsidR="001F5668" w:rsidRPr="0029273D" w14:paraId="25B34DDD" w14:textId="77777777" w:rsidTr="007E7D51">
        <w:trPr>
          <w:trHeight w:val="329"/>
          <w:jc w:val="center"/>
        </w:trPr>
        <w:tc>
          <w:tcPr>
            <w:tcW w:w="3101" w:type="dxa"/>
          </w:tcPr>
          <w:p w14:paraId="511DEF35" w14:textId="77777777" w:rsidR="001F5668" w:rsidRPr="0029273D" w:rsidRDefault="001F5668" w:rsidP="007E7D51">
            <w:pPr>
              <w:rPr>
                <w:rFonts w:cstheme="majorBidi"/>
              </w:rPr>
            </w:pPr>
            <w:r w:rsidRPr="0029273D">
              <w:rPr>
                <w:rFonts w:cstheme="majorBidi"/>
              </w:rPr>
              <w:lastRenderedPageBreak/>
              <w:t>Battery</w:t>
            </w:r>
          </w:p>
        </w:tc>
        <w:tc>
          <w:tcPr>
            <w:tcW w:w="4471" w:type="dxa"/>
          </w:tcPr>
          <w:p w14:paraId="046EB21A" w14:textId="77777777" w:rsidR="001F5668" w:rsidRPr="0029273D" w:rsidRDefault="001F5668" w:rsidP="007E7D51">
            <w:pPr>
              <w:rPr>
                <w:rFonts w:ascii="Times New Roman" w:hAnsi="Times New Roman" w:cs="Times New Roman"/>
              </w:rPr>
            </w:pPr>
            <w:r w:rsidRPr="0029273D">
              <w:rPr>
                <w:rFonts w:ascii="Times New Roman" w:hAnsi="Times New Roman" w:cs="Times New Roman"/>
              </w:rPr>
              <w:t xml:space="preserve">18650 Li-ion (5000 </w:t>
            </w:r>
            <w:proofErr w:type="spellStart"/>
            <w:r w:rsidRPr="0029273D">
              <w:rPr>
                <w:rFonts w:ascii="Times New Roman" w:hAnsi="Times New Roman" w:cs="Times New Roman"/>
              </w:rPr>
              <w:t>mAh</w:t>
            </w:r>
            <w:proofErr w:type="spellEnd"/>
            <w:r w:rsidRPr="0029273D">
              <w:rPr>
                <w:rFonts w:ascii="Times New Roman" w:hAnsi="Times New Roman" w:cs="Times New Roman"/>
              </w:rPr>
              <w:t xml:space="preserve"> @ 7.2 V)</w:t>
            </w:r>
          </w:p>
        </w:tc>
      </w:tr>
      <w:tr w:rsidR="001F5668" w:rsidRPr="0029273D" w14:paraId="38FFA7D0" w14:textId="77777777" w:rsidTr="007E7D51">
        <w:trPr>
          <w:trHeight w:val="329"/>
          <w:jc w:val="center"/>
        </w:trPr>
        <w:tc>
          <w:tcPr>
            <w:tcW w:w="3101" w:type="dxa"/>
          </w:tcPr>
          <w:p w14:paraId="6ABED686" w14:textId="77777777" w:rsidR="001F5668" w:rsidRPr="0029273D" w:rsidRDefault="001F5668" w:rsidP="007E7D51">
            <w:pPr>
              <w:tabs>
                <w:tab w:val="left" w:pos="2038"/>
              </w:tabs>
              <w:rPr>
                <w:rFonts w:cstheme="majorBidi"/>
              </w:rPr>
            </w:pPr>
            <w:r w:rsidRPr="0029273D">
              <w:rPr>
                <w:rFonts w:cstheme="majorBidi"/>
              </w:rPr>
              <w:t>Rated Power</w:t>
            </w:r>
          </w:p>
        </w:tc>
        <w:tc>
          <w:tcPr>
            <w:tcW w:w="4471" w:type="dxa"/>
          </w:tcPr>
          <w:p w14:paraId="3638B835" w14:textId="77777777" w:rsidR="001F5668" w:rsidRPr="0029273D" w:rsidRDefault="001F5668" w:rsidP="007E7D51">
            <w:pPr>
              <w:rPr>
                <w:rFonts w:cstheme="majorBidi"/>
              </w:rPr>
            </w:pPr>
            <w:r w:rsidRPr="0029273D">
              <w:rPr>
                <w:rFonts w:cstheme="majorBidi"/>
              </w:rPr>
              <w:t>15W</w:t>
            </w:r>
          </w:p>
        </w:tc>
      </w:tr>
      <w:tr w:rsidR="001F5668" w:rsidRPr="0029273D" w14:paraId="0725E7D9" w14:textId="77777777" w:rsidTr="007E7D51">
        <w:trPr>
          <w:trHeight w:val="329"/>
          <w:jc w:val="center"/>
        </w:trPr>
        <w:tc>
          <w:tcPr>
            <w:tcW w:w="3101" w:type="dxa"/>
          </w:tcPr>
          <w:p w14:paraId="42D5B93E" w14:textId="77777777" w:rsidR="001F5668" w:rsidRPr="0029273D" w:rsidRDefault="001F5668" w:rsidP="007E7D51">
            <w:pPr>
              <w:rPr>
                <w:rFonts w:cstheme="majorBidi"/>
              </w:rPr>
            </w:pPr>
            <w:r w:rsidRPr="0029273D">
              <w:rPr>
                <w:rFonts w:cstheme="majorBidi"/>
              </w:rPr>
              <w:t>Working Time</w:t>
            </w:r>
          </w:p>
        </w:tc>
        <w:tc>
          <w:tcPr>
            <w:tcW w:w="4471" w:type="dxa"/>
          </w:tcPr>
          <w:p w14:paraId="1C3061D5" w14:textId="77777777" w:rsidR="001F5668" w:rsidRPr="0029273D" w:rsidRDefault="001F5668" w:rsidP="007E7D51">
            <w:pPr>
              <w:rPr>
                <w:rFonts w:cstheme="majorBidi"/>
              </w:rPr>
            </w:pPr>
            <w:r w:rsidRPr="0029273D">
              <w:rPr>
                <w:rFonts w:cstheme="majorBidi"/>
              </w:rPr>
              <w:t>2.5 hours</w:t>
            </w:r>
          </w:p>
        </w:tc>
      </w:tr>
      <w:tr w:rsidR="001F5668" w:rsidRPr="0029273D" w14:paraId="16E0BF53" w14:textId="77777777" w:rsidTr="007E7D51">
        <w:trPr>
          <w:trHeight w:val="329"/>
          <w:jc w:val="center"/>
        </w:trPr>
        <w:tc>
          <w:tcPr>
            <w:tcW w:w="3101" w:type="dxa"/>
          </w:tcPr>
          <w:p w14:paraId="543C1D8A" w14:textId="77777777" w:rsidR="001F5668" w:rsidRPr="0029273D" w:rsidRDefault="001F5668" w:rsidP="007E7D51">
            <w:pPr>
              <w:rPr>
                <w:rFonts w:cstheme="majorBidi"/>
              </w:rPr>
            </w:pPr>
            <w:r w:rsidRPr="0029273D">
              <w:rPr>
                <w:rFonts w:cstheme="majorBidi"/>
              </w:rPr>
              <w:t>Video Output Port</w:t>
            </w:r>
          </w:p>
        </w:tc>
        <w:tc>
          <w:tcPr>
            <w:tcW w:w="4471" w:type="dxa"/>
          </w:tcPr>
          <w:p w14:paraId="21460955" w14:textId="77777777" w:rsidR="001F5668" w:rsidRPr="0029273D" w:rsidRDefault="001F5668" w:rsidP="007E7D51">
            <w:pPr>
              <w:rPr>
                <w:rFonts w:cstheme="majorBidi"/>
              </w:rPr>
            </w:pPr>
            <w:r w:rsidRPr="0029273D">
              <w:rPr>
                <w:rFonts w:cstheme="majorBidi"/>
              </w:rPr>
              <w:t>HDMI Port</w:t>
            </w:r>
          </w:p>
        </w:tc>
      </w:tr>
    </w:tbl>
    <w:p w14:paraId="47188488" w14:textId="77777777" w:rsidR="001F5668" w:rsidRPr="0029273D" w:rsidRDefault="001F5668" w:rsidP="001F5668">
      <w:pPr>
        <w:spacing w:line="22" w:lineRule="atLeast"/>
        <w:ind w:left="576"/>
        <w:jc w:val="center"/>
        <w:rPr>
          <w:rFonts w:asciiTheme="minorHAnsi" w:hAnsiTheme="minorHAnsi" w:cstheme="majorBidi"/>
          <w:i/>
          <w:iCs/>
          <w:lang w:bidi="ar-SA"/>
        </w:rPr>
      </w:pPr>
      <w:r w:rsidRPr="0029273D">
        <w:rPr>
          <w:rFonts w:cstheme="majorBidi"/>
          <w:i/>
          <w:iCs/>
        </w:rPr>
        <w:t>Table.2 DJI smart controller specification</w:t>
      </w:r>
    </w:p>
    <w:p w14:paraId="12A123C9" w14:textId="77777777" w:rsidR="001F5668" w:rsidRPr="0029273D" w:rsidRDefault="001F5668" w:rsidP="001F5668">
      <w:pPr>
        <w:spacing w:line="22" w:lineRule="atLeast"/>
        <w:ind w:left="720"/>
        <w:rPr>
          <w:rFonts w:cstheme="majorBidi"/>
        </w:rPr>
      </w:pPr>
    </w:p>
    <w:p w14:paraId="4AE68958" w14:textId="3F764B4B" w:rsidR="001F5668" w:rsidRPr="0029273D" w:rsidRDefault="001F5668" w:rsidP="001F5668">
      <w:pPr>
        <w:spacing w:line="22" w:lineRule="atLeast"/>
        <w:ind w:left="284"/>
        <w:rPr>
          <w:rFonts w:ascii="Times New Roman" w:hAnsi="Times New Roman" w:cs="Times New Roman"/>
        </w:rPr>
      </w:pPr>
      <w:r w:rsidRPr="0029273D">
        <w:rPr>
          <w:rFonts w:ascii="Times New Roman" w:hAnsi="Times New Roman" w:cs="Times New Roman"/>
        </w:rPr>
        <w:t>The DJI Mavic Pro 2 drone comes equipped with the all-new Hasselblad L1D-20c camera, which possesses Hasselblad's unique Hasselblad Natural Color Solution (HNCS) which have 20-megapixel. The transmitter located in the drone, sends radio signals to the video receiver located in the drone controller from there we will steam the video to the user’s laptop with the help of an external video card. The external video card will transfer the video from the drone’s controller via the HDMI output to the USB input in the laptop (see Fig.</w:t>
      </w:r>
      <w:r w:rsidR="00344B0E">
        <w:rPr>
          <w:rFonts w:ascii="Times New Roman" w:hAnsi="Times New Roman" w:cs="Times New Roman"/>
        </w:rPr>
        <w:t>4</w:t>
      </w:r>
      <w:r w:rsidRPr="0029273D">
        <w:rPr>
          <w:rFonts w:ascii="Times New Roman" w:hAnsi="Times New Roman" w:cs="Times New Roman"/>
        </w:rPr>
        <w:t>).</w:t>
      </w:r>
    </w:p>
    <w:p w14:paraId="092FDF12" w14:textId="77777777" w:rsidR="001F5668" w:rsidRPr="0029273D" w:rsidRDefault="001F5668" w:rsidP="001F5668">
      <w:pPr>
        <w:pStyle w:val="a4"/>
        <w:spacing w:line="22" w:lineRule="atLeast"/>
        <w:ind w:left="1008" w:firstLine="0"/>
        <w:rPr>
          <w:rFonts w:asciiTheme="majorBidi" w:hAnsiTheme="majorBidi" w:cstheme="majorBidi"/>
        </w:rPr>
      </w:pPr>
    </w:p>
    <w:p w14:paraId="0C8D70D0" w14:textId="77777777" w:rsidR="001F5668" w:rsidRPr="0029273D" w:rsidRDefault="001F5668" w:rsidP="001F5668">
      <w:pPr>
        <w:pStyle w:val="a4"/>
        <w:spacing w:line="22" w:lineRule="atLeast"/>
        <w:ind w:left="360" w:firstLine="0"/>
        <w:jc w:val="center"/>
        <w:rPr>
          <w:rFonts w:asciiTheme="majorBidi" w:hAnsiTheme="majorBidi" w:cstheme="majorBidi"/>
        </w:rPr>
      </w:pPr>
      <w:r w:rsidRPr="0029273D">
        <w:rPr>
          <w:rFonts w:asciiTheme="majorBidi" w:hAnsiTheme="majorBidi" w:cstheme="majorBidi"/>
          <w:noProof/>
        </w:rPr>
        <w:drawing>
          <wp:inline distT="0" distB="0" distL="0" distR="0" wp14:anchorId="4517831F" wp14:editId="38352A2D">
            <wp:extent cx="4406900" cy="1435100"/>
            <wp:effectExtent l="0" t="0" r="0" b="0"/>
            <wp:docPr id="113" name="תמונה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06900" cy="1435100"/>
                    </a:xfrm>
                    <a:prstGeom prst="rect">
                      <a:avLst/>
                    </a:prstGeom>
                    <a:noFill/>
                    <a:ln>
                      <a:noFill/>
                    </a:ln>
                  </pic:spPr>
                </pic:pic>
              </a:graphicData>
            </a:graphic>
          </wp:inline>
        </w:drawing>
      </w:r>
    </w:p>
    <w:p w14:paraId="292D82AD" w14:textId="77777777" w:rsidR="001F5668" w:rsidRPr="0029273D" w:rsidRDefault="001F5668" w:rsidP="001F5668">
      <w:pPr>
        <w:pStyle w:val="a4"/>
        <w:spacing w:line="22" w:lineRule="atLeast"/>
        <w:ind w:left="360" w:firstLine="0"/>
        <w:jc w:val="center"/>
        <w:rPr>
          <w:rFonts w:asciiTheme="majorBidi" w:hAnsiTheme="majorBidi" w:cstheme="majorBidi"/>
          <w:i/>
          <w:iCs/>
        </w:rPr>
      </w:pPr>
    </w:p>
    <w:p w14:paraId="51FAF9A5" w14:textId="383351AA" w:rsidR="001F5668" w:rsidRPr="0029273D" w:rsidRDefault="001F5668" w:rsidP="001F5668">
      <w:pPr>
        <w:pStyle w:val="a4"/>
        <w:spacing w:line="22" w:lineRule="atLeast"/>
        <w:ind w:left="360" w:firstLine="0"/>
        <w:jc w:val="center"/>
        <w:rPr>
          <w:rFonts w:asciiTheme="majorBidi" w:hAnsiTheme="majorBidi" w:cstheme="majorBidi"/>
          <w:i/>
          <w:iCs/>
        </w:rPr>
      </w:pPr>
      <w:r w:rsidRPr="0029273D">
        <w:rPr>
          <w:rFonts w:asciiTheme="majorBidi" w:hAnsiTheme="majorBidi" w:cstheme="majorBidi"/>
          <w:i/>
          <w:iCs/>
        </w:rPr>
        <w:t xml:space="preserve">Fig. </w:t>
      </w:r>
      <w:r w:rsidR="00344B0E">
        <w:rPr>
          <w:rFonts w:asciiTheme="majorBidi" w:hAnsiTheme="majorBidi" w:cstheme="majorBidi"/>
          <w:i/>
          <w:iCs/>
        </w:rPr>
        <w:t>4</w:t>
      </w:r>
      <w:r w:rsidRPr="0029273D">
        <w:rPr>
          <w:rFonts w:asciiTheme="majorBidi" w:hAnsiTheme="majorBidi" w:cstheme="majorBidi"/>
          <w:i/>
          <w:iCs/>
        </w:rPr>
        <w:t>: Streaming the video from the drone to a laptop.</w:t>
      </w:r>
    </w:p>
    <w:p w14:paraId="2447FDC5" w14:textId="77777777" w:rsidR="001F5668" w:rsidRPr="0029273D" w:rsidRDefault="001F5668" w:rsidP="001F5668">
      <w:pPr>
        <w:pStyle w:val="a4"/>
        <w:spacing w:line="22" w:lineRule="atLeast"/>
        <w:ind w:left="360" w:firstLine="0"/>
        <w:jc w:val="center"/>
        <w:rPr>
          <w:rFonts w:asciiTheme="majorBidi" w:hAnsiTheme="majorBidi" w:cstheme="majorBidi"/>
          <w:i/>
          <w:iCs/>
        </w:rPr>
      </w:pPr>
    </w:p>
    <w:p w14:paraId="0FA6C26E" w14:textId="4D2FB5E6" w:rsidR="00D04061" w:rsidRDefault="001F5668" w:rsidP="00F20B41">
      <w:pPr>
        <w:spacing w:line="22" w:lineRule="atLeast"/>
        <w:ind w:left="284"/>
        <w:rPr>
          <w:rFonts w:ascii="Times New Roman" w:hAnsi="Times New Roman" w:cs="Times New Roman"/>
        </w:rPr>
      </w:pPr>
      <w:r w:rsidRPr="0029273D">
        <w:rPr>
          <w:rFonts w:ascii="Times New Roman" w:hAnsi="Times New Roman" w:cs="Times New Roman"/>
        </w:rPr>
        <w:t>The DJI Smart Controller is better than the default controller. We choose this controller for having an HDMI output port. Via the Smart Controller, we will connect the drone’s controller to the AV.io video capture card using an HDMI cable as in input, the card provides a USB output that we can connect to the portable computation (see Fig.</w:t>
      </w:r>
      <w:r w:rsidR="00344B0E">
        <w:rPr>
          <w:rFonts w:ascii="Times New Roman" w:hAnsi="Times New Roman" w:cs="Times New Roman"/>
        </w:rPr>
        <w:t>4</w:t>
      </w:r>
      <w:r w:rsidRPr="0029273D">
        <w:rPr>
          <w:rFonts w:ascii="Times New Roman" w:hAnsi="Times New Roman" w:cs="Times New Roman"/>
        </w:rPr>
        <w:t>).</w:t>
      </w:r>
    </w:p>
    <w:p w14:paraId="3A620CA0" w14:textId="5A39E5C2" w:rsidR="0046023B" w:rsidRDefault="0046023B" w:rsidP="00F20B41">
      <w:pPr>
        <w:spacing w:line="22" w:lineRule="atLeast"/>
        <w:ind w:left="284"/>
        <w:rPr>
          <w:rFonts w:ascii="Times New Roman" w:hAnsi="Times New Roman" w:cs="Times New Roman"/>
        </w:rPr>
      </w:pPr>
    </w:p>
    <w:p w14:paraId="7A301F43" w14:textId="29D95270" w:rsidR="0046023B" w:rsidRDefault="0046023B" w:rsidP="00F20B41">
      <w:pPr>
        <w:spacing w:line="22" w:lineRule="atLeast"/>
        <w:ind w:left="284"/>
        <w:rPr>
          <w:rFonts w:ascii="Times New Roman" w:hAnsi="Times New Roman" w:cs="Times New Roman"/>
        </w:rPr>
      </w:pPr>
    </w:p>
    <w:p w14:paraId="113C4E8F" w14:textId="77777777" w:rsidR="0046023B" w:rsidRPr="0029273D" w:rsidRDefault="0046023B" w:rsidP="00F20B41">
      <w:pPr>
        <w:spacing w:line="22" w:lineRule="atLeast"/>
        <w:ind w:left="284"/>
        <w:rPr>
          <w:rFonts w:ascii="Times New Roman" w:hAnsi="Times New Roman" w:cs="Times New Roman"/>
        </w:rPr>
      </w:pPr>
    </w:p>
    <w:tbl>
      <w:tblPr>
        <w:tblStyle w:val="af2"/>
        <w:tblW w:w="0" w:type="auto"/>
        <w:tblInd w:w="1224" w:type="dxa"/>
        <w:tblLook w:val="04A0" w:firstRow="1" w:lastRow="0" w:firstColumn="1" w:lastColumn="0" w:noHBand="0" w:noVBand="1"/>
      </w:tblPr>
      <w:tblGrid>
        <w:gridCol w:w="2450"/>
        <w:gridCol w:w="5342"/>
      </w:tblGrid>
      <w:tr w:rsidR="001F5668" w:rsidRPr="0029273D" w14:paraId="2956067B" w14:textId="77777777" w:rsidTr="007E7D51">
        <w:tc>
          <w:tcPr>
            <w:tcW w:w="2461" w:type="dxa"/>
          </w:tcPr>
          <w:p w14:paraId="23A84BFB" w14:textId="77777777" w:rsidR="001F5668" w:rsidRPr="0029273D" w:rsidRDefault="001F5668" w:rsidP="007E7D51">
            <w:pPr>
              <w:rPr>
                <w:rFonts w:cstheme="majorBidi"/>
              </w:rPr>
            </w:pPr>
            <w:r w:rsidRPr="0029273D">
              <w:rPr>
                <w:rFonts w:cstheme="majorBidi"/>
              </w:rPr>
              <w:t>External video capture card</w:t>
            </w:r>
          </w:p>
        </w:tc>
        <w:tc>
          <w:tcPr>
            <w:tcW w:w="5375" w:type="dxa"/>
          </w:tcPr>
          <w:p w14:paraId="0A7799DA" w14:textId="77777777" w:rsidR="001F5668" w:rsidRPr="0029273D" w:rsidRDefault="001F5668" w:rsidP="007E7D51">
            <w:pPr>
              <w:rPr>
                <w:rFonts w:cstheme="majorBidi"/>
              </w:rPr>
            </w:pPr>
            <w:r w:rsidRPr="0029273D">
              <w:rPr>
                <w:rFonts w:cstheme="majorBidi"/>
              </w:rPr>
              <w:t xml:space="preserve">Speciation </w:t>
            </w:r>
          </w:p>
        </w:tc>
      </w:tr>
      <w:tr w:rsidR="001F5668" w:rsidRPr="0029273D" w14:paraId="1B1A9E00" w14:textId="77777777" w:rsidTr="007E7D51">
        <w:tc>
          <w:tcPr>
            <w:tcW w:w="2461" w:type="dxa"/>
          </w:tcPr>
          <w:p w14:paraId="64435EB2" w14:textId="77777777" w:rsidR="001F5668" w:rsidRPr="0029273D" w:rsidRDefault="001F5668" w:rsidP="007E7D51">
            <w:pPr>
              <w:rPr>
                <w:rFonts w:cstheme="majorBidi"/>
              </w:rPr>
            </w:pPr>
            <w:r w:rsidRPr="0029273D">
              <w:rPr>
                <w:rFonts w:cstheme="majorBidi"/>
              </w:rPr>
              <w:t>AV.io 4K</w:t>
            </w:r>
          </w:p>
        </w:tc>
        <w:tc>
          <w:tcPr>
            <w:tcW w:w="5375" w:type="dxa"/>
          </w:tcPr>
          <w:p w14:paraId="0794AD7B" w14:textId="77777777" w:rsidR="001F5668" w:rsidRPr="0029273D" w:rsidRDefault="001F5668" w:rsidP="007E7D51">
            <w:pPr>
              <w:tabs>
                <w:tab w:val="left" w:pos="3630"/>
              </w:tabs>
              <w:jc w:val="both"/>
              <w:rPr>
                <w:rFonts w:cstheme="majorBidi"/>
              </w:rPr>
            </w:pPr>
            <w:r w:rsidRPr="0029273D">
              <w:rPr>
                <w:rFonts w:cstheme="majorBidi"/>
                <w:noProof/>
              </w:rPr>
              <w:drawing>
                <wp:anchor distT="0" distB="0" distL="114300" distR="114300" simplePos="0" relativeHeight="251649024" behindDoc="1" locked="0" layoutInCell="1" allowOverlap="1" wp14:anchorId="61BD71C1" wp14:editId="6A9FC86D">
                  <wp:simplePos x="0" y="0"/>
                  <wp:positionH relativeFrom="column">
                    <wp:posOffset>2286635</wp:posOffset>
                  </wp:positionH>
                  <wp:positionV relativeFrom="paragraph">
                    <wp:posOffset>24765</wp:posOffset>
                  </wp:positionV>
                  <wp:extent cx="968375" cy="968375"/>
                  <wp:effectExtent l="0" t="0" r="3175" b="3175"/>
                  <wp:wrapNone/>
                  <wp:docPr id="11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68375" cy="968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9273D">
              <w:rPr>
                <w:rFonts w:cstheme="majorBidi"/>
              </w:rPr>
              <w:t>Input connector: HDMI</w:t>
            </w:r>
            <w:r w:rsidRPr="0029273D">
              <w:rPr>
                <w:rFonts w:cstheme="majorBidi"/>
              </w:rPr>
              <w:tab/>
            </w:r>
          </w:p>
          <w:p w14:paraId="6DD000DA" w14:textId="77777777" w:rsidR="001F5668" w:rsidRPr="0029273D" w:rsidRDefault="001F5668" w:rsidP="007E7D51">
            <w:pPr>
              <w:jc w:val="left"/>
              <w:rPr>
                <w:rFonts w:cstheme="majorBidi"/>
              </w:rPr>
            </w:pPr>
            <w:r w:rsidRPr="0029273D">
              <w:rPr>
                <w:rFonts w:cstheme="majorBidi"/>
              </w:rPr>
              <w:t>max resolution: 4096×2160</w:t>
            </w:r>
          </w:p>
          <w:p w14:paraId="5FBD9BBC" w14:textId="77777777" w:rsidR="001F5668" w:rsidRPr="0029273D" w:rsidRDefault="001F5668" w:rsidP="007E7D51">
            <w:pPr>
              <w:jc w:val="left"/>
              <w:rPr>
                <w:rFonts w:cstheme="majorBidi"/>
              </w:rPr>
            </w:pPr>
            <w:r w:rsidRPr="0029273D">
              <w:rPr>
                <w:rFonts w:cstheme="majorBidi"/>
              </w:rPr>
              <w:t>Capture latency: Near-zero</w:t>
            </w:r>
          </w:p>
          <w:p w14:paraId="080C74E9" w14:textId="77777777" w:rsidR="001F5668" w:rsidRPr="0029273D" w:rsidRDefault="001F5668" w:rsidP="007E7D51">
            <w:pPr>
              <w:jc w:val="both"/>
              <w:rPr>
                <w:rFonts w:cstheme="majorBidi"/>
              </w:rPr>
            </w:pPr>
            <w:r w:rsidRPr="0029273D">
              <w:rPr>
                <w:rFonts w:cstheme="majorBidi"/>
              </w:rPr>
              <w:t xml:space="preserve">price: 550$                </w:t>
            </w:r>
          </w:p>
          <w:p w14:paraId="60EDBA8D" w14:textId="43FA9E11" w:rsidR="001F5668" w:rsidRPr="0029273D" w:rsidRDefault="001F5668" w:rsidP="007E7D51">
            <w:pPr>
              <w:jc w:val="both"/>
              <w:rPr>
                <w:rFonts w:cstheme="majorBidi"/>
                <w:i/>
                <w:iCs/>
              </w:rPr>
            </w:pPr>
            <w:r w:rsidRPr="0029273D">
              <w:rPr>
                <w:rFonts w:cstheme="majorBidi"/>
              </w:rPr>
              <w:t xml:space="preserve">                                                 </w:t>
            </w:r>
            <w:r w:rsidRPr="0029273D">
              <w:rPr>
                <w:rFonts w:cstheme="majorBidi"/>
                <w:i/>
                <w:iCs/>
              </w:rPr>
              <w:t>Fig.</w:t>
            </w:r>
            <w:r w:rsidR="00344B0E">
              <w:rPr>
                <w:rFonts w:cstheme="majorBidi"/>
                <w:i/>
                <w:iCs/>
              </w:rPr>
              <w:t>5</w:t>
            </w:r>
            <w:r w:rsidR="00344B0E" w:rsidRPr="0029273D">
              <w:rPr>
                <w:rFonts w:cstheme="majorBidi"/>
              </w:rPr>
              <w:t>AV</w:t>
            </w:r>
            <w:r w:rsidRPr="0029273D">
              <w:rPr>
                <w:rFonts w:cstheme="majorBidi"/>
              </w:rPr>
              <w:t>.io HD.</w:t>
            </w:r>
            <w:r w:rsidRPr="0029273D">
              <w:rPr>
                <w:rFonts w:cstheme="majorBidi"/>
                <w:i/>
                <w:iCs/>
              </w:rPr>
              <w:t>cf[17]</w:t>
            </w:r>
          </w:p>
        </w:tc>
      </w:tr>
      <w:tr w:rsidR="001F5668" w:rsidRPr="0029273D" w14:paraId="207C5858" w14:textId="77777777" w:rsidTr="007E7D51">
        <w:tc>
          <w:tcPr>
            <w:tcW w:w="2461" w:type="dxa"/>
          </w:tcPr>
          <w:p w14:paraId="672C1341" w14:textId="77777777" w:rsidR="001F5668" w:rsidRPr="0029273D" w:rsidRDefault="001F5668" w:rsidP="007E7D51">
            <w:pPr>
              <w:rPr>
                <w:rFonts w:cstheme="majorBidi"/>
              </w:rPr>
            </w:pPr>
            <w:r w:rsidRPr="0029273D">
              <w:rPr>
                <w:rFonts w:cstheme="majorBidi"/>
              </w:rPr>
              <w:t>AV.io HD</w:t>
            </w:r>
          </w:p>
        </w:tc>
        <w:tc>
          <w:tcPr>
            <w:tcW w:w="5375" w:type="dxa"/>
          </w:tcPr>
          <w:p w14:paraId="20EB99BA" w14:textId="77777777" w:rsidR="001F5668" w:rsidRPr="0029273D" w:rsidRDefault="001F5668" w:rsidP="007E7D51">
            <w:pPr>
              <w:jc w:val="left"/>
              <w:rPr>
                <w:rFonts w:cstheme="majorBidi"/>
              </w:rPr>
            </w:pPr>
            <w:r w:rsidRPr="0029273D">
              <w:rPr>
                <w:rFonts w:cstheme="majorBidi"/>
                <w:noProof/>
              </w:rPr>
              <w:drawing>
                <wp:anchor distT="0" distB="0" distL="114300" distR="114300" simplePos="0" relativeHeight="251657216" behindDoc="1" locked="0" layoutInCell="1" allowOverlap="1" wp14:anchorId="16E61F62" wp14:editId="0ED8F3C3">
                  <wp:simplePos x="0" y="0"/>
                  <wp:positionH relativeFrom="column">
                    <wp:posOffset>2305685</wp:posOffset>
                  </wp:positionH>
                  <wp:positionV relativeFrom="paragraph">
                    <wp:posOffset>-62230</wp:posOffset>
                  </wp:positionV>
                  <wp:extent cx="1006475" cy="1006475"/>
                  <wp:effectExtent l="0" t="0" r="3175" b="3175"/>
                  <wp:wrapNone/>
                  <wp:docPr id="115" name="Picture 236" descr="A picture containing toiletry, green, lotio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AV.io_HD_Front.jpg"/>
                          <pic:cNvPicPr/>
                        </pic:nvPicPr>
                        <pic:blipFill>
                          <a:blip r:embed="rId19" cstate="print">
                            <a:extLst>
                              <a:ext uri="{28A0092B-C50C-407E-A947-70E740481C1C}">
                                <a14:useLocalDpi xmlns:a14="http://schemas.microsoft.com/office/drawing/2010/main" val="0"/>
                              </a:ext>
                            </a:extLst>
                          </a:blip>
                          <a:stretch>
                            <a:fillRect/>
                          </a:stretch>
                        </pic:blipFill>
                        <pic:spPr>
                          <a:xfrm flipH="1">
                            <a:off x="0" y="0"/>
                            <a:ext cx="1006475" cy="1006475"/>
                          </a:xfrm>
                          <a:prstGeom prst="rect">
                            <a:avLst/>
                          </a:prstGeom>
                        </pic:spPr>
                      </pic:pic>
                    </a:graphicData>
                  </a:graphic>
                </wp:anchor>
              </w:drawing>
            </w:r>
            <w:r w:rsidRPr="0029273D">
              <w:rPr>
                <w:rFonts w:cstheme="majorBidi"/>
              </w:rPr>
              <w:t>Input connector: DVI and adapter for HDMI</w:t>
            </w:r>
          </w:p>
          <w:p w14:paraId="09754ABE" w14:textId="77777777" w:rsidR="001F5668" w:rsidRPr="0029273D" w:rsidRDefault="001F5668" w:rsidP="007E7D51">
            <w:pPr>
              <w:tabs>
                <w:tab w:val="left" w:pos="3660"/>
              </w:tabs>
              <w:jc w:val="left"/>
              <w:rPr>
                <w:rFonts w:cstheme="majorBidi"/>
              </w:rPr>
            </w:pPr>
            <w:r w:rsidRPr="0029273D">
              <w:rPr>
                <w:rFonts w:cstheme="majorBidi"/>
              </w:rPr>
              <w:lastRenderedPageBreak/>
              <w:t>max resolution: 1920×1200</w:t>
            </w:r>
            <w:r w:rsidRPr="0029273D">
              <w:rPr>
                <w:rFonts w:cstheme="majorBidi"/>
              </w:rPr>
              <w:tab/>
            </w:r>
          </w:p>
          <w:p w14:paraId="73C10A27" w14:textId="77777777" w:rsidR="001F5668" w:rsidRPr="0029273D" w:rsidRDefault="001F5668" w:rsidP="007E7D51">
            <w:pPr>
              <w:jc w:val="left"/>
              <w:rPr>
                <w:rFonts w:cstheme="majorBidi"/>
              </w:rPr>
            </w:pPr>
            <w:r w:rsidRPr="0029273D">
              <w:rPr>
                <w:rFonts w:cstheme="majorBidi"/>
              </w:rPr>
              <w:t>Capture latency: Near-zero</w:t>
            </w:r>
          </w:p>
          <w:p w14:paraId="4FAF5DAC" w14:textId="77777777" w:rsidR="001F5668" w:rsidRPr="0029273D" w:rsidRDefault="001F5668" w:rsidP="007E7D51">
            <w:pPr>
              <w:jc w:val="left"/>
              <w:rPr>
                <w:rFonts w:cstheme="majorBidi"/>
              </w:rPr>
            </w:pPr>
            <w:r w:rsidRPr="0029273D">
              <w:rPr>
                <w:rFonts w:cstheme="majorBidi"/>
              </w:rPr>
              <w:t>price: 400$</w:t>
            </w:r>
          </w:p>
          <w:p w14:paraId="15A971B8" w14:textId="008ECDE4" w:rsidR="001F5668" w:rsidRPr="0029273D" w:rsidRDefault="001F5668" w:rsidP="007E7D51">
            <w:pPr>
              <w:jc w:val="left"/>
              <w:rPr>
                <w:rFonts w:cstheme="majorBidi"/>
                <w:i/>
                <w:iCs/>
              </w:rPr>
            </w:pPr>
            <w:r w:rsidRPr="0029273D">
              <w:rPr>
                <w:rFonts w:cstheme="majorBidi"/>
              </w:rPr>
              <w:t xml:space="preserve">                                                 </w:t>
            </w:r>
            <w:r w:rsidRPr="0029273D">
              <w:rPr>
                <w:rFonts w:cstheme="majorBidi"/>
                <w:i/>
                <w:iCs/>
              </w:rPr>
              <w:t>Fig.</w:t>
            </w:r>
            <w:r w:rsidR="00344B0E">
              <w:rPr>
                <w:rFonts w:cstheme="majorBidi"/>
                <w:i/>
                <w:iCs/>
              </w:rPr>
              <w:t>6</w:t>
            </w:r>
            <w:r w:rsidR="00344B0E" w:rsidRPr="0029273D">
              <w:rPr>
                <w:rFonts w:cstheme="majorBidi"/>
                <w:i/>
                <w:iCs/>
              </w:rPr>
              <w:t xml:space="preserve"> </w:t>
            </w:r>
            <w:r w:rsidRPr="0029273D">
              <w:rPr>
                <w:rFonts w:cstheme="majorBidi"/>
              </w:rPr>
              <w:t>AV.io HD.</w:t>
            </w:r>
            <w:r w:rsidRPr="0029273D">
              <w:rPr>
                <w:rFonts w:cstheme="majorBidi"/>
                <w:i/>
                <w:iCs/>
              </w:rPr>
              <w:t>cf[15]</w:t>
            </w:r>
          </w:p>
        </w:tc>
      </w:tr>
      <w:tr w:rsidR="001F5668" w:rsidRPr="0029273D" w14:paraId="2E8066C3" w14:textId="77777777" w:rsidTr="007E7D51">
        <w:tc>
          <w:tcPr>
            <w:tcW w:w="2461" w:type="dxa"/>
          </w:tcPr>
          <w:p w14:paraId="5D55D9CB" w14:textId="77777777" w:rsidR="001F5668" w:rsidRPr="0029273D" w:rsidRDefault="001F5668" w:rsidP="007E7D51">
            <w:pPr>
              <w:rPr>
                <w:rFonts w:cstheme="majorBidi"/>
              </w:rPr>
            </w:pPr>
            <w:r w:rsidRPr="0029273D">
              <w:rPr>
                <w:rFonts w:cstheme="majorBidi"/>
              </w:rPr>
              <w:lastRenderedPageBreak/>
              <w:t>StarTech</w:t>
            </w:r>
          </w:p>
        </w:tc>
        <w:tc>
          <w:tcPr>
            <w:tcW w:w="5375" w:type="dxa"/>
          </w:tcPr>
          <w:p w14:paraId="419138EE" w14:textId="00D4E0E7" w:rsidR="001F5668" w:rsidRPr="0029273D" w:rsidRDefault="0046023B" w:rsidP="007E7D51">
            <w:pPr>
              <w:tabs>
                <w:tab w:val="left" w:pos="3915"/>
              </w:tabs>
              <w:jc w:val="left"/>
              <w:rPr>
                <w:rFonts w:cstheme="majorBidi"/>
              </w:rPr>
            </w:pPr>
            <w:r w:rsidRPr="0029273D">
              <w:rPr>
                <w:rFonts w:cstheme="majorBidi"/>
                <w:noProof/>
              </w:rPr>
              <w:drawing>
                <wp:anchor distT="0" distB="0" distL="114300" distR="114300" simplePos="0" relativeHeight="251661312" behindDoc="1" locked="0" layoutInCell="1" allowOverlap="1" wp14:anchorId="06B04EA5" wp14:editId="340C447A">
                  <wp:simplePos x="0" y="0"/>
                  <wp:positionH relativeFrom="column">
                    <wp:posOffset>2162175</wp:posOffset>
                  </wp:positionH>
                  <wp:positionV relativeFrom="paragraph">
                    <wp:posOffset>-26458</wp:posOffset>
                  </wp:positionV>
                  <wp:extent cx="1017537" cy="742950"/>
                  <wp:effectExtent l="0" t="0" r="0" b="0"/>
                  <wp:wrapNone/>
                  <wp:docPr id="116" name="Picture 237"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download.jpg"/>
                          <pic:cNvPicPr/>
                        </pic:nvPicPr>
                        <pic:blipFill>
                          <a:blip r:embed="rId20" cstate="print">
                            <a:extLst>
                              <a:ext uri="{28A0092B-C50C-407E-A947-70E740481C1C}">
                                <a14:useLocalDpi xmlns:a14="http://schemas.microsoft.com/office/drawing/2010/main" val="0"/>
                              </a:ext>
                            </a:extLst>
                          </a:blip>
                          <a:stretch>
                            <a:fillRect/>
                          </a:stretch>
                        </pic:blipFill>
                        <pic:spPr>
                          <a:xfrm flipH="1">
                            <a:off x="0" y="0"/>
                            <a:ext cx="1017537" cy="742950"/>
                          </a:xfrm>
                          <a:prstGeom prst="rect">
                            <a:avLst/>
                          </a:prstGeom>
                        </pic:spPr>
                      </pic:pic>
                    </a:graphicData>
                  </a:graphic>
                  <wp14:sizeRelH relativeFrom="margin">
                    <wp14:pctWidth>0</wp14:pctWidth>
                  </wp14:sizeRelH>
                  <wp14:sizeRelV relativeFrom="margin">
                    <wp14:pctHeight>0</wp14:pctHeight>
                  </wp14:sizeRelV>
                </wp:anchor>
              </w:drawing>
            </w:r>
            <w:r w:rsidR="001F5668" w:rsidRPr="0029273D">
              <w:rPr>
                <w:rFonts w:cstheme="majorBidi"/>
              </w:rPr>
              <w:t>Input connector: HDMI</w:t>
            </w:r>
            <w:r w:rsidR="001F5668" w:rsidRPr="0029273D">
              <w:rPr>
                <w:rFonts w:cstheme="majorBidi"/>
              </w:rPr>
              <w:tab/>
            </w:r>
          </w:p>
          <w:p w14:paraId="7B41E9C9" w14:textId="77777777" w:rsidR="001F5668" w:rsidRPr="0029273D" w:rsidRDefault="001F5668" w:rsidP="007E7D51">
            <w:pPr>
              <w:jc w:val="left"/>
              <w:rPr>
                <w:rFonts w:cstheme="majorBidi"/>
              </w:rPr>
            </w:pPr>
            <w:r w:rsidRPr="0029273D">
              <w:rPr>
                <w:rFonts w:cstheme="majorBidi"/>
              </w:rPr>
              <w:t>max resolution: 1920×1200</w:t>
            </w:r>
          </w:p>
          <w:p w14:paraId="2AB2B05E" w14:textId="77777777" w:rsidR="001F5668" w:rsidRPr="0029273D" w:rsidRDefault="001F5668" w:rsidP="007E7D51">
            <w:pPr>
              <w:jc w:val="left"/>
              <w:rPr>
                <w:rFonts w:cstheme="majorBidi"/>
              </w:rPr>
            </w:pPr>
            <w:r w:rsidRPr="0029273D">
              <w:rPr>
                <w:rFonts w:cstheme="majorBidi"/>
              </w:rPr>
              <w:t>Capture latency: 5-10 frames</w:t>
            </w:r>
          </w:p>
          <w:p w14:paraId="2424D2CD" w14:textId="77777777" w:rsidR="001F5668" w:rsidRPr="0029273D" w:rsidRDefault="001F5668" w:rsidP="007E7D51">
            <w:pPr>
              <w:jc w:val="left"/>
              <w:rPr>
                <w:rFonts w:cstheme="majorBidi"/>
              </w:rPr>
            </w:pPr>
            <w:r w:rsidRPr="0029273D">
              <w:rPr>
                <w:rFonts w:cstheme="majorBidi"/>
              </w:rPr>
              <w:t>price: 100$</w:t>
            </w:r>
          </w:p>
          <w:p w14:paraId="33B7D558" w14:textId="017D63E5" w:rsidR="001F5668" w:rsidRPr="0029273D" w:rsidRDefault="001F5668" w:rsidP="007E7D51">
            <w:pPr>
              <w:jc w:val="left"/>
              <w:rPr>
                <w:rFonts w:cstheme="majorBidi"/>
                <w:i/>
                <w:iCs/>
              </w:rPr>
            </w:pPr>
            <w:r w:rsidRPr="0029273D">
              <w:rPr>
                <w:rFonts w:cstheme="majorBidi"/>
              </w:rPr>
              <w:t xml:space="preserve">                                             </w:t>
            </w:r>
            <w:r w:rsidRPr="0029273D">
              <w:rPr>
                <w:rFonts w:cstheme="majorBidi"/>
                <w:i/>
                <w:iCs/>
              </w:rPr>
              <w:t>Fig.</w:t>
            </w:r>
            <w:r w:rsidR="00344B0E">
              <w:rPr>
                <w:rFonts w:cstheme="majorBidi"/>
                <w:i/>
                <w:iCs/>
              </w:rPr>
              <w:t>7</w:t>
            </w:r>
            <w:r w:rsidR="00344B0E" w:rsidRPr="0029273D">
              <w:rPr>
                <w:rFonts w:cstheme="majorBidi"/>
                <w:i/>
                <w:iCs/>
              </w:rPr>
              <w:t xml:space="preserve"> </w:t>
            </w:r>
            <w:r w:rsidRPr="0029273D">
              <w:rPr>
                <w:rFonts w:cstheme="majorBidi"/>
                <w:i/>
                <w:iCs/>
              </w:rPr>
              <w:t>StarTech.cf[18]</w:t>
            </w:r>
          </w:p>
        </w:tc>
      </w:tr>
    </w:tbl>
    <w:p w14:paraId="0EF31FDC" w14:textId="77777777" w:rsidR="001F5668" w:rsidRPr="0029273D" w:rsidRDefault="001F5668" w:rsidP="001F5668">
      <w:pPr>
        <w:spacing w:line="22" w:lineRule="atLeast"/>
        <w:ind w:left="720" w:firstLine="504"/>
        <w:jc w:val="center"/>
        <w:rPr>
          <w:rFonts w:asciiTheme="minorHAnsi" w:hAnsiTheme="minorHAnsi" w:cstheme="majorBidi"/>
          <w:i/>
          <w:iCs/>
          <w:lang w:bidi="ar-SA"/>
        </w:rPr>
      </w:pPr>
      <w:r w:rsidRPr="0029273D">
        <w:rPr>
          <w:rFonts w:cstheme="majorBidi"/>
          <w:i/>
          <w:iCs/>
        </w:rPr>
        <w:t>Table.3 External video capture card specification</w:t>
      </w:r>
    </w:p>
    <w:p w14:paraId="2019E64F" w14:textId="77777777" w:rsidR="001F5668" w:rsidRPr="0029273D" w:rsidRDefault="001F5668" w:rsidP="001F5668">
      <w:pPr>
        <w:spacing w:line="22" w:lineRule="atLeast"/>
        <w:ind w:left="720" w:firstLine="504"/>
        <w:jc w:val="center"/>
        <w:rPr>
          <w:rFonts w:cstheme="majorBidi"/>
        </w:rPr>
      </w:pPr>
    </w:p>
    <w:p w14:paraId="1CA51EB2" w14:textId="426E0748" w:rsidR="001F5668" w:rsidRPr="0029273D" w:rsidRDefault="001F5668" w:rsidP="001F5668">
      <w:pPr>
        <w:spacing w:line="22" w:lineRule="atLeast"/>
        <w:ind w:left="284"/>
        <w:rPr>
          <w:rFonts w:ascii="Times New Roman" w:hAnsi="Times New Roman" w:cs="Times New Roman"/>
        </w:rPr>
      </w:pPr>
      <w:r w:rsidRPr="0029273D">
        <w:rPr>
          <w:rFonts w:ascii="Times New Roman" w:hAnsi="Times New Roman" w:cs="Times New Roman"/>
          <w:b/>
          <w:bCs/>
          <w:u w:val="single"/>
        </w:rPr>
        <w:t>An external video capture card</w:t>
      </w:r>
      <w:r w:rsidRPr="0029273D">
        <w:rPr>
          <w:rFonts w:ascii="Times New Roman" w:hAnsi="Times New Roman" w:cs="Times New Roman"/>
        </w:rPr>
        <w:t>. We need this device as part of the drone Smart Controller to be able to stream the drone video to the portable computation unit (see Fig.</w:t>
      </w:r>
      <w:r w:rsidR="00344B0E">
        <w:rPr>
          <w:rFonts w:ascii="Times New Roman" w:hAnsi="Times New Roman" w:cs="Times New Roman"/>
        </w:rPr>
        <w:t>8</w:t>
      </w:r>
      <w:r w:rsidRPr="0029273D">
        <w:rPr>
          <w:rFonts w:ascii="Times New Roman" w:hAnsi="Times New Roman" w:cs="Times New Roman"/>
        </w:rPr>
        <w:t>). It is not possible to stream the video from the drone controller directly to the PC because both the drone controller and the PC have HDMI outputs and no HDMI input. Therefore, when we are using external video capture card, we can convert the HDMI output of the drone controller to a USB input which goes into the PC. Here, we show a table of devices and their specifications that may satisfy our needs (see Table.3).</w:t>
      </w:r>
    </w:p>
    <w:p w14:paraId="05975CC6" w14:textId="77777777" w:rsidR="001F5668" w:rsidRPr="0029273D" w:rsidRDefault="001F5668" w:rsidP="001F5668">
      <w:pPr>
        <w:spacing w:line="22" w:lineRule="atLeast"/>
        <w:ind w:left="284"/>
        <w:rPr>
          <w:rFonts w:ascii="Times New Roman" w:hAnsi="Times New Roman" w:cs="Times New Roman"/>
        </w:rPr>
      </w:pPr>
      <w:r w:rsidRPr="0029273D">
        <w:rPr>
          <w:rFonts w:ascii="Times New Roman" w:hAnsi="Times New Roman" w:cs="Times New Roman"/>
        </w:rPr>
        <w:t>Our project is a real-time project, that’s why the latency of the external video card should be near-zero (0-2 frames latency). Moreover, we need a HDMI input without the use of any extra adapter, if we choose to use AV.io HD we must use an external adapter for HDMI.</w:t>
      </w:r>
    </w:p>
    <w:p w14:paraId="1ACEBDB2" w14:textId="77777777" w:rsidR="001F5668" w:rsidRPr="0029273D" w:rsidRDefault="001F5668" w:rsidP="001F5668">
      <w:pPr>
        <w:spacing w:line="22" w:lineRule="atLeast"/>
        <w:ind w:left="284"/>
        <w:rPr>
          <w:rFonts w:cstheme="majorBidi"/>
        </w:rPr>
      </w:pPr>
      <w:r w:rsidRPr="0029273D">
        <w:rPr>
          <w:rFonts w:ascii="Times New Roman" w:hAnsi="Times New Roman" w:cs="Times New Roman"/>
        </w:rPr>
        <w:t xml:space="preserve"> After many researches we choose to use AV.io 4K as our external video card. The specifications of the AV.io 4K is rather given in Table.</w:t>
      </w:r>
      <w:r w:rsidRPr="0029273D">
        <w:rPr>
          <w:noProof/>
        </w:rPr>
        <w:drawing>
          <wp:anchor distT="0" distB="0" distL="114300" distR="114300" simplePos="0" relativeHeight="251641856" behindDoc="0" locked="0" layoutInCell="1" allowOverlap="1" wp14:anchorId="2481938B" wp14:editId="55ABBE7B">
            <wp:simplePos x="0" y="0"/>
            <wp:positionH relativeFrom="column">
              <wp:posOffset>2145665</wp:posOffset>
            </wp:positionH>
            <wp:positionV relativeFrom="paragraph">
              <wp:posOffset>454660</wp:posOffset>
            </wp:positionV>
            <wp:extent cx="742950" cy="607695"/>
            <wp:effectExtent l="0" t="0" r="0" b="1905"/>
            <wp:wrapTopAndBottom/>
            <wp:docPr id="117" name="תמונה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42950" cy="607695"/>
                    </a:xfrm>
                    <a:prstGeom prst="rect">
                      <a:avLst/>
                    </a:prstGeom>
                    <a:noFill/>
                  </pic:spPr>
                </pic:pic>
              </a:graphicData>
            </a:graphic>
            <wp14:sizeRelH relativeFrom="margin">
              <wp14:pctWidth>0</wp14:pctWidth>
            </wp14:sizeRelH>
            <wp14:sizeRelV relativeFrom="margin">
              <wp14:pctHeight>0</wp14:pctHeight>
            </wp14:sizeRelV>
          </wp:anchor>
        </w:drawing>
      </w:r>
      <w:r w:rsidRPr="0029273D">
        <w:rPr>
          <w:noProof/>
        </w:rPr>
        <w:drawing>
          <wp:anchor distT="0" distB="0" distL="114300" distR="114300" simplePos="0" relativeHeight="251650048" behindDoc="0" locked="0" layoutInCell="1" allowOverlap="1" wp14:anchorId="710F53BB" wp14:editId="38B75D6F">
            <wp:simplePos x="0" y="0"/>
            <wp:positionH relativeFrom="column">
              <wp:posOffset>2992755</wp:posOffset>
            </wp:positionH>
            <wp:positionV relativeFrom="paragraph">
              <wp:posOffset>406400</wp:posOffset>
            </wp:positionV>
            <wp:extent cx="752475" cy="752475"/>
            <wp:effectExtent l="0" t="0" r="9525" b="9525"/>
            <wp:wrapTopAndBottom/>
            <wp:docPr id="118" name="תמונה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52475" cy="752475"/>
                    </a:xfrm>
                    <a:prstGeom prst="rect">
                      <a:avLst/>
                    </a:prstGeom>
                    <a:noFill/>
                  </pic:spPr>
                </pic:pic>
              </a:graphicData>
            </a:graphic>
            <wp14:sizeRelH relativeFrom="margin">
              <wp14:pctWidth>0</wp14:pctWidth>
            </wp14:sizeRelH>
            <wp14:sizeRelV relativeFrom="margin">
              <wp14:pctHeight>0</wp14:pctHeight>
            </wp14:sizeRelV>
          </wp:anchor>
        </w:drawing>
      </w:r>
      <w:r w:rsidRPr="0029273D">
        <w:rPr>
          <w:rFonts w:ascii="Times New Roman" w:hAnsi="Times New Roman" w:cs="Times New Roman"/>
        </w:rPr>
        <w:t>4</w:t>
      </w:r>
    </w:p>
    <w:p w14:paraId="04A0578B" w14:textId="3B942180" w:rsidR="001F5668" w:rsidRPr="00ED1336" w:rsidRDefault="001F5668" w:rsidP="00ED1336">
      <w:pPr>
        <w:pStyle w:val="a4"/>
        <w:spacing w:line="22" w:lineRule="atLeast"/>
        <w:ind w:left="360" w:firstLine="0"/>
        <w:jc w:val="center"/>
        <w:rPr>
          <w:rFonts w:asciiTheme="majorBidi" w:hAnsiTheme="majorBidi" w:cstheme="majorBidi"/>
        </w:rPr>
      </w:pPr>
      <w:r w:rsidRPr="0029273D">
        <w:rPr>
          <w:rFonts w:asciiTheme="majorBidi" w:hAnsiTheme="majorBidi" w:cstheme="majorBidi"/>
          <w:i/>
          <w:iCs/>
        </w:rPr>
        <w:t xml:space="preserve">Fig. </w:t>
      </w:r>
      <w:r w:rsidR="00344B0E">
        <w:rPr>
          <w:rFonts w:asciiTheme="majorBidi" w:hAnsiTheme="majorBidi" w:cstheme="majorBidi"/>
          <w:i/>
          <w:iCs/>
        </w:rPr>
        <w:t>8</w:t>
      </w:r>
      <w:r w:rsidR="00344B0E" w:rsidRPr="0029273D">
        <w:rPr>
          <w:rFonts w:asciiTheme="majorBidi" w:hAnsiTheme="majorBidi" w:cstheme="majorBidi"/>
          <w:i/>
          <w:iCs/>
        </w:rPr>
        <w:t xml:space="preserve"> </w:t>
      </w:r>
      <w:r w:rsidRPr="0029273D">
        <w:rPr>
          <w:rFonts w:asciiTheme="majorBidi" w:hAnsiTheme="majorBidi" w:cstheme="majorBidi"/>
        </w:rPr>
        <w:t>AV.io HD</w:t>
      </w:r>
      <w:r w:rsidRPr="0029273D">
        <w:rPr>
          <w:rFonts w:asciiTheme="majorBidi" w:hAnsiTheme="majorBidi" w:cstheme="majorBidi"/>
          <w:i/>
          <w:iCs/>
        </w:rPr>
        <w:t>, cf. [15]</w:t>
      </w:r>
    </w:p>
    <w:tbl>
      <w:tblPr>
        <w:tblStyle w:val="af2"/>
        <w:tblW w:w="9104" w:type="dxa"/>
        <w:tblInd w:w="0" w:type="dxa"/>
        <w:tblLook w:val="04A0" w:firstRow="1" w:lastRow="0" w:firstColumn="1" w:lastColumn="0" w:noHBand="0" w:noVBand="1"/>
      </w:tblPr>
      <w:tblGrid>
        <w:gridCol w:w="1694"/>
        <w:gridCol w:w="7410"/>
      </w:tblGrid>
      <w:tr w:rsidR="001F5668" w:rsidRPr="0029273D" w14:paraId="73C4D068" w14:textId="77777777" w:rsidTr="007E7D51">
        <w:trPr>
          <w:trHeight w:val="188"/>
        </w:trPr>
        <w:tc>
          <w:tcPr>
            <w:tcW w:w="1694" w:type="dxa"/>
            <w:tcBorders>
              <w:top w:val="single" w:sz="4" w:space="0" w:color="auto"/>
              <w:left w:val="single" w:sz="4" w:space="0" w:color="auto"/>
              <w:bottom w:val="single" w:sz="4" w:space="0" w:color="auto"/>
              <w:right w:val="single" w:sz="4" w:space="0" w:color="auto"/>
            </w:tcBorders>
            <w:hideMark/>
          </w:tcPr>
          <w:p w14:paraId="164B1F87" w14:textId="77777777" w:rsidR="001F5668" w:rsidRPr="0029273D" w:rsidRDefault="001F5668" w:rsidP="007E7D51">
            <w:pPr>
              <w:spacing w:after="0" w:line="22" w:lineRule="atLeast"/>
              <w:jc w:val="left"/>
              <w:rPr>
                <w:rFonts w:asciiTheme="minorHAnsi" w:eastAsia="Times New Roman" w:hAnsiTheme="minorHAnsi" w:cstheme="majorBidi"/>
              </w:rPr>
            </w:pPr>
            <w:r w:rsidRPr="0029273D">
              <w:rPr>
                <w:rFonts w:eastAsia="Times New Roman" w:cstheme="majorBidi"/>
              </w:rPr>
              <w:t>Interface</w:t>
            </w:r>
          </w:p>
        </w:tc>
        <w:tc>
          <w:tcPr>
            <w:tcW w:w="7410" w:type="dxa"/>
            <w:tcBorders>
              <w:top w:val="single" w:sz="4" w:space="0" w:color="auto"/>
              <w:left w:val="single" w:sz="4" w:space="0" w:color="auto"/>
              <w:bottom w:val="single" w:sz="4" w:space="0" w:color="auto"/>
              <w:right w:val="single" w:sz="4" w:space="0" w:color="auto"/>
            </w:tcBorders>
            <w:hideMark/>
          </w:tcPr>
          <w:p w14:paraId="5B054214" w14:textId="77777777" w:rsidR="001F5668" w:rsidRPr="0029273D" w:rsidRDefault="001F5668" w:rsidP="007E7D51">
            <w:pPr>
              <w:spacing w:after="0" w:line="22" w:lineRule="atLeast"/>
              <w:jc w:val="left"/>
              <w:rPr>
                <w:rFonts w:eastAsia="Times New Roman" w:cstheme="majorBidi"/>
              </w:rPr>
            </w:pPr>
            <w:r w:rsidRPr="0029273D">
              <w:rPr>
                <w:rFonts w:eastAsia="Times New Roman" w:cstheme="majorBidi"/>
              </w:rPr>
              <w:t>USB 3.0, USB 2.0</w:t>
            </w:r>
          </w:p>
        </w:tc>
      </w:tr>
      <w:tr w:rsidR="001F5668" w:rsidRPr="0029273D" w14:paraId="2A7DEB92" w14:textId="77777777" w:rsidTr="007E7D51">
        <w:trPr>
          <w:trHeight w:val="188"/>
        </w:trPr>
        <w:tc>
          <w:tcPr>
            <w:tcW w:w="1694" w:type="dxa"/>
            <w:tcBorders>
              <w:top w:val="single" w:sz="4" w:space="0" w:color="auto"/>
              <w:left w:val="single" w:sz="4" w:space="0" w:color="auto"/>
              <w:bottom w:val="single" w:sz="4" w:space="0" w:color="auto"/>
              <w:right w:val="single" w:sz="4" w:space="0" w:color="auto"/>
            </w:tcBorders>
            <w:hideMark/>
          </w:tcPr>
          <w:p w14:paraId="607C0922" w14:textId="77777777" w:rsidR="001F5668" w:rsidRPr="0029273D" w:rsidRDefault="001F5668" w:rsidP="007E7D51">
            <w:pPr>
              <w:spacing w:after="0" w:line="22" w:lineRule="atLeast"/>
              <w:rPr>
                <w:rFonts w:eastAsia="Times New Roman" w:cstheme="majorBidi"/>
              </w:rPr>
            </w:pPr>
            <w:r w:rsidRPr="0029273D">
              <w:rPr>
                <w:rFonts w:eastAsia="Times New Roman" w:cstheme="majorBidi"/>
              </w:rPr>
              <w:t>OS drivers</w:t>
            </w:r>
          </w:p>
        </w:tc>
        <w:tc>
          <w:tcPr>
            <w:tcW w:w="7410" w:type="dxa"/>
            <w:tcBorders>
              <w:top w:val="single" w:sz="4" w:space="0" w:color="auto"/>
              <w:left w:val="single" w:sz="4" w:space="0" w:color="auto"/>
              <w:bottom w:val="single" w:sz="4" w:space="0" w:color="auto"/>
              <w:right w:val="single" w:sz="4" w:space="0" w:color="auto"/>
            </w:tcBorders>
            <w:hideMark/>
          </w:tcPr>
          <w:p w14:paraId="1177582A" w14:textId="77777777" w:rsidR="001F5668" w:rsidRPr="0029273D" w:rsidRDefault="001F5668" w:rsidP="007E7D51">
            <w:pPr>
              <w:spacing w:after="0" w:line="22" w:lineRule="atLeast"/>
              <w:jc w:val="left"/>
              <w:rPr>
                <w:rFonts w:eastAsia="Times New Roman" w:cstheme="majorBidi"/>
              </w:rPr>
            </w:pPr>
            <w:r w:rsidRPr="0029273D">
              <w:rPr>
                <w:rFonts w:eastAsia="Times New Roman" w:cstheme="majorBidi"/>
              </w:rPr>
              <w:t>UVC and UAC device</w:t>
            </w:r>
          </w:p>
        </w:tc>
      </w:tr>
      <w:tr w:rsidR="001F5668" w:rsidRPr="0029273D" w14:paraId="54EF3F0F" w14:textId="77777777" w:rsidTr="007E7D51">
        <w:trPr>
          <w:trHeight w:val="188"/>
        </w:trPr>
        <w:tc>
          <w:tcPr>
            <w:tcW w:w="1694" w:type="dxa"/>
            <w:tcBorders>
              <w:top w:val="single" w:sz="4" w:space="0" w:color="auto"/>
              <w:left w:val="single" w:sz="4" w:space="0" w:color="auto"/>
              <w:bottom w:val="single" w:sz="4" w:space="0" w:color="auto"/>
              <w:right w:val="single" w:sz="4" w:space="0" w:color="auto"/>
            </w:tcBorders>
            <w:hideMark/>
          </w:tcPr>
          <w:p w14:paraId="3BC30F3D" w14:textId="77777777" w:rsidR="001F5668" w:rsidRPr="0029273D" w:rsidRDefault="001F5668" w:rsidP="007E7D51">
            <w:pPr>
              <w:spacing w:after="0" w:line="22" w:lineRule="atLeast"/>
              <w:rPr>
                <w:rFonts w:eastAsia="Times New Roman" w:cstheme="majorBidi"/>
              </w:rPr>
            </w:pPr>
            <w:r w:rsidRPr="0029273D">
              <w:rPr>
                <w:rFonts w:eastAsia="Times New Roman" w:cstheme="majorBidi"/>
              </w:rPr>
              <w:t>Dimensions</w:t>
            </w:r>
          </w:p>
        </w:tc>
        <w:tc>
          <w:tcPr>
            <w:tcW w:w="7410" w:type="dxa"/>
            <w:tcBorders>
              <w:top w:val="single" w:sz="4" w:space="0" w:color="auto"/>
              <w:left w:val="single" w:sz="4" w:space="0" w:color="auto"/>
              <w:bottom w:val="single" w:sz="4" w:space="0" w:color="auto"/>
              <w:right w:val="single" w:sz="4" w:space="0" w:color="auto"/>
            </w:tcBorders>
            <w:hideMark/>
          </w:tcPr>
          <w:p w14:paraId="452C70C6" w14:textId="77777777" w:rsidR="001F5668" w:rsidRPr="0029273D" w:rsidRDefault="001F5668" w:rsidP="007E7D51">
            <w:pPr>
              <w:spacing w:after="0" w:line="22" w:lineRule="atLeast"/>
              <w:rPr>
                <w:rFonts w:eastAsia="Times New Roman" w:cstheme="majorBidi"/>
              </w:rPr>
            </w:pPr>
            <w:r w:rsidRPr="0029273D">
              <w:rPr>
                <w:rFonts w:eastAsia="Times New Roman" w:cstheme="majorBidi"/>
              </w:rPr>
              <w:t>3.54″ × 2.36″ × 0.91″ (90 mm × 60 mm × 23 mm)</w:t>
            </w:r>
          </w:p>
        </w:tc>
      </w:tr>
      <w:tr w:rsidR="001F5668" w:rsidRPr="0029273D" w14:paraId="073109AB" w14:textId="77777777" w:rsidTr="007E7D51">
        <w:trPr>
          <w:trHeight w:val="177"/>
        </w:trPr>
        <w:tc>
          <w:tcPr>
            <w:tcW w:w="1694" w:type="dxa"/>
            <w:tcBorders>
              <w:top w:val="single" w:sz="4" w:space="0" w:color="auto"/>
              <w:left w:val="single" w:sz="4" w:space="0" w:color="auto"/>
              <w:bottom w:val="single" w:sz="4" w:space="0" w:color="auto"/>
              <w:right w:val="single" w:sz="4" w:space="0" w:color="auto"/>
            </w:tcBorders>
            <w:hideMark/>
          </w:tcPr>
          <w:p w14:paraId="79530833" w14:textId="77777777" w:rsidR="001F5668" w:rsidRPr="0029273D" w:rsidRDefault="001F5668" w:rsidP="007E7D51">
            <w:pPr>
              <w:spacing w:after="0" w:line="22" w:lineRule="atLeast"/>
              <w:rPr>
                <w:rFonts w:eastAsia="Times New Roman" w:cstheme="majorBidi"/>
              </w:rPr>
            </w:pPr>
            <w:r w:rsidRPr="0029273D">
              <w:rPr>
                <w:rFonts w:eastAsia="Times New Roman" w:cstheme="majorBidi"/>
              </w:rPr>
              <w:t>Connectors</w:t>
            </w:r>
          </w:p>
        </w:tc>
        <w:tc>
          <w:tcPr>
            <w:tcW w:w="7410" w:type="dxa"/>
            <w:tcBorders>
              <w:top w:val="single" w:sz="4" w:space="0" w:color="auto"/>
              <w:left w:val="single" w:sz="4" w:space="0" w:color="auto"/>
              <w:bottom w:val="single" w:sz="4" w:space="0" w:color="auto"/>
              <w:right w:val="single" w:sz="4" w:space="0" w:color="auto"/>
            </w:tcBorders>
            <w:hideMark/>
          </w:tcPr>
          <w:p w14:paraId="016E7FFF" w14:textId="77777777" w:rsidR="001F5668" w:rsidRPr="0029273D" w:rsidRDefault="001F5668" w:rsidP="007E7D51">
            <w:pPr>
              <w:spacing w:after="0" w:line="22" w:lineRule="atLeast"/>
              <w:jc w:val="left"/>
              <w:rPr>
                <w:rFonts w:eastAsia="Times New Roman" w:cstheme="majorBidi"/>
              </w:rPr>
            </w:pPr>
            <w:r w:rsidRPr="0029273D">
              <w:rPr>
                <w:rFonts w:eastAsia="Times New Roman" w:cstheme="majorBidi"/>
              </w:rPr>
              <w:t>DVI-I (integrated, digital &amp; analog), USB 3.0 B-Type connector</w:t>
            </w:r>
          </w:p>
        </w:tc>
      </w:tr>
      <w:tr w:rsidR="001F5668" w:rsidRPr="0029273D" w14:paraId="614AF819" w14:textId="77777777" w:rsidTr="007E7D51">
        <w:trPr>
          <w:trHeight w:val="188"/>
        </w:trPr>
        <w:tc>
          <w:tcPr>
            <w:tcW w:w="1694" w:type="dxa"/>
            <w:tcBorders>
              <w:top w:val="single" w:sz="4" w:space="0" w:color="auto"/>
              <w:left w:val="single" w:sz="4" w:space="0" w:color="auto"/>
              <w:bottom w:val="single" w:sz="4" w:space="0" w:color="auto"/>
              <w:right w:val="single" w:sz="4" w:space="0" w:color="auto"/>
            </w:tcBorders>
            <w:hideMark/>
          </w:tcPr>
          <w:p w14:paraId="7F4CA927" w14:textId="77777777" w:rsidR="001F5668" w:rsidRPr="0029273D" w:rsidRDefault="001F5668" w:rsidP="007E7D51">
            <w:pPr>
              <w:spacing w:after="0" w:line="22" w:lineRule="atLeast"/>
              <w:rPr>
                <w:rFonts w:eastAsia="Times New Roman" w:cstheme="majorBidi"/>
              </w:rPr>
            </w:pPr>
            <w:r w:rsidRPr="0029273D">
              <w:rPr>
                <w:rFonts w:eastAsia="Times New Roman" w:cstheme="majorBidi"/>
              </w:rPr>
              <w:t>Input</w:t>
            </w:r>
          </w:p>
        </w:tc>
        <w:tc>
          <w:tcPr>
            <w:tcW w:w="7410" w:type="dxa"/>
            <w:tcBorders>
              <w:top w:val="single" w:sz="4" w:space="0" w:color="auto"/>
              <w:left w:val="single" w:sz="4" w:space="0" w:color="auto"/>
              <w:bottom w:val="single" w:sz="4" w:space="0" w:color="auto"/>
              <w:right w:val="single" w:sz="4" w:space="0" w:color="auto"/>
            </w:tcBorders>
            <w:hideMark/>
          </w:tcPr>
          <w:p w14:paraId="3B02462D" w14:textId="77777777" w:rsidR="001F5668" w:rsidRPr="0029273D" w:rsidRDefault="001F5668" w:rsidP="007E7D51">
            <w:pPr>
              <w:spacing w:after="0" w:line="22" w:lineRule="atLeast"/>
              <w:jc w:val="left"/>
              <w:rPr>
                <w:rFonts w:eastAsia="Times New Roman" w:cstheme="majorBidi"/>
              </w:rPr>
            </w:pPr>
            <w:r w:rsidRPr="0029273D">
              <w:rPr>
                <w:rFonts w:eastAsia="Times New Roman" w:cstheme="majorBidi"/>
              </w:rPr>
              <w:t>HDMI (including audio), DVI, VGA</w:t>
            </w:r>
          </w:p>
        </w:tc>
      </w:tr>
      <w:tr w:rsidR="001F5668" w:rsidRPr="0029273D" w14:paraId="46FEF46B" w14:textId="77777777" w:rsidTr="007E7D51">
        <w:trPr>
          <w:trHeight w:val="188"/>
        </w:trPr>
        <w:tc>
          <w:tcPr>
            <w:tcW w:w="1694" w:type="dxa"/>
            <w:tcBorders>
              <w:top w:val="single" w:sz="4" w:space="0" w:color="auto"/>
              <w:left w:val="single" w:sz="4" w:space="0" w:color="auto"/>
              <w:bottom w:val="single" w:sz="4" w:space="0" w:color="auto"/>
              <w:right w:val="single" w:sz="4" w:space="0" w:color="auto"/>
            </w:tcBorders>
            <w:hideMark/>
          </w:tcPr>
          <w:p w14:paraId="141CC96D" w14:textId="77777777" w:rsidR="001F5668" w:rsidRPr="0029273D" w:rsidRDefault="001F5668" w:rsidP="007E7D51">
            <w:pPr>
              <w:spacing w:after="0" w:line="22" w:lineRule="atLeast"/>
              <w:rPr>
                <w:rFonts w:eastAsia="Times New Roman" w:cstheme="majorBidi"/>
              </w:rPr>
            </w:pPr>
            <w:r w:rsidRPr="0029273D">
              <w:rPr>
                <w:rFonts w:eastAsia="Times New Roman" w:cstheme="majorBidi"/>
              </w:rPr>
              <w:t>Input resolution</w:t>
            </w:r>
          </w:p>
        </w:tc>
        <w:tc>
          <w:tcPr>
            <w:tcW w:w="7410" w:type="dxa"/>
            <w:tcBorders>
              <w:top w:val="single" w:sz="4" w:space="0" w:color="auto"/>
              <w:left w:val="single" w:sz="4" w:space="0" w:color="auto"/>
              <w:bottom w:val="single" w:sz="4" w:space="0" w:color="auto"/>
              <w:right w:val="single" w:sz="4" w:space="0" w:color="auto"/>
            </w:tcBorders>
            <w:hideMark/>
          </w:tcPr>
          <w:p w14:paraId="2F68151E" w14:textId="77777777" w:rsidR="001F5668" w:rsidRPr="0029273D" w:rsidRDefault="001F5668" w:rsidP="007E7D51">
            <w:pPr>
              <w:spacing w:after="0" w:line="22" w:lineRule="atLeast"/>
              <w:jc w:val="left"/>
              <w:rPr>
                <w:rFonts w:eastAsia="Times New Roman" w:cstheme="majorBidi"/>
              </w:rPr>
            </w:pPr>
            <w:r w:rsidRPr="0029273D">
              <w:rPr>
                <w:rFonts w:eastAsia="Times New Roman" w:cstheme="majorBidi"/>
              </w:rPr>
              <w:t>Up to 1920×1200</w:t>
            </w:r>
          </w:p>
        </w:tc>
      </w:tr>
      <w:tr w:rsidR="001F5668" w:rsidRPr="0029273D" w14:paraId="34E085E5" w14:textId="77777777" w:rsidTr="007E7D51">
        <w:trPr>
          <w:trHeight w:val="188"/>
        </w:trPr>
        <w:tc>
          <w:tcPr>
            <w:tcW w:w="1694" w:type="dxa"/>
            <w:tcBorders>
              <w:top w:val="single" w:sz="4" w:space="0" w:color="auto"/>
              <w:left w:val="single" w:sz="4" w:space="0" w:color="auto"/>
              <w:bottom w:val="single" w:sz="4" w:space="0" w:color="auto"/>
              <w:right w:val="single" w:sz="4" w:space="0" w:color="auto"/>
            </w:tcBorders>
            <w:hideMark/>
          </w:tcPr>
          <w:p w14:paraId="3DF38284" w14:textId="77777777" w:rsidR="001F5668" w:rsidRPr="0029273D" w:rsidRDefault="001F5668" w:rsidP="007E7D51">
            <w:pPr>
              <w:spacing w:after="0" w:line="22" w:lineRule="atLeast"/>
              <w:rPr>
                <w:rFonts w:eastAsia="Times New Roman" w:cstheme="majorBidi"/>
              </w:rPr>
            </w:pPr>
            <w:r w:rsidRPr="0029273D">
              <w:rPr>
                <w:rFonts w:eastAsia="Times New Roman" w:cstheme="majorBidi"/>
              </w:rPr>
              <w:t>Capture latency</w:t>
            </w:r>
          </w:p>
        </w:tc>
        <w:tc>
          <w:tcPr>
            <w:tcW w:w="7410" w:type="dxa"/>
            <w:tcBorders>
              <w:top w:val="single" w:sz="4" w:space="0" w:color="auto"/>
              <w:left w:val="single" w:sz="4" w:space="0" w:color="auto"/>
              <w:bottom w:val="single" w:sz="4" w:space="0" w:color="auto"/>
              <w:right w:val="single" w:sz="4" w:space="0" w:color="auto"/>
            </w:tcBorders>
            <w:hideMark/>
          </w:tcPr>
          <w:p w14:paraId="41E2CD08" w14:textId="77777777" w:rsidR="001F5668" w:rsidRPr="0029273D" w:rsidRDefault="001F5668" w:rsidP="007E7D51">
            <w:pPr>
              <w:spacing w:after="0" w:line="22" w:lineRule="atLeast"/>
              <w:jc w:val="left"/>
              <w:rPr>
                <w:rFonts w:eastAsia="Times New Roman" w:cstheme="majorBidi"/>
              </w:rPr>
            </w:pPr>
            <w:r w:rsidRPr="0029273D">
              <w:rPr>
                <w:rFonts w:eastAsia="Times New Roman" w:cstheme="majorBidi"/>
              </w:rPr>
              <w:t>Near-zero. However, third-party applications may contribute to capture delay.</w:t>
            </w:r>
          </w:p>
        </w:tc>
      </w:tr>
      <w:tr w:rsidR="001F5668" w:rsidRPr="0029273D" w14:paraId="7E12B0BC" w14:textId="77777777" w:rsidTr="007E7D51">
        <w:trPr>
          <w:trHeight w:val="188"/>
        </w:trPr>
        <w:tc>
          <w:tcPr>
            <w:tcW w:w="1694" w:type="dxa"/>
            <w:tcBorders>
              <w:top w:val="single" w:sz="4" w:space="0" w:color="auto"/>
              <w:left w:val="single" w:sz="4" w:space="0" w:color="auto"/>
              <w:bottom w:val="single" w:sz="4" w:space="0" w:color="auto"/>
              <w:right w:val="single" w:sz="4" w:space="0" w:color="auto"/>
            </w:tcBorders>
            <w:hideMark/>
          </w:tcPr>
          <w:p w14:paraId="247D81CD" w14:textId="77777777" w:rsidR="001F5668" w:rsidRPr="0029273D" w:rsidRDefault="001F5668" w:rsidP="007E7D51">
            <w:pPr>
              <w:spacing w:after="0" w:line="22" w:lineRule="atLeast"/>
              <w:rPr>
                <w:rFonts w:eastAsia="Times New Roman" w:cstheme="majorBidi"/>
              </w:rPr>
            </w:pPr>
            <w:r w:rsidRPr="0029273D">
              <w:rPr>
                <w:rFonts w:eastAsia="Times New Roman" w:cstheme="majorBidi"/>
              </w:rPr>
              <w:t>HDMI Audio (input)</w:t>
            </w:r>
          </w:p>
        </w:tc>
        <w:tc>
          <w:tcPr>
            <w:tcW w:w="7410" w:type="dxa"/>
            <w:tcBorders>
              <w:top w:val="single" w:sz="4" w:space="0" w:color="auto"/>
              <w:left w:val="single" w:sz="4" w:space="0" w:color="auto"/>
              <w:bottom w:val="single" w:sz="4" w:space="0" w:color="auto"/>
              <w:right w:val="single" w:sz="4" w:space="0" w:color="auto"/>
            </w:tcBorders>
            <w:hideMark/>
          </w:tcPr>
          <w:p w14:paraId="7DE9669E" w14:textId="77777777" w:rsidR="001F5668" w:rsidRPr="0029273D" w:rsidRDefault="001F5668" w:rsidP="007E7D51">
            <w:pPr>
              <w:spacing w:after="0" w:line="22" w:lineRule="atLeast"/>
              <w:jc w:val="left"/>
              <w:rPr>
                <w:rFonts w:eastAsia="Times New Roman" w:cstheme="majorBidi"/>
              </w:rPr>
            </w:pPr>
            <w:r w:rsidRPr="0029273D">
              <w:rPr>
                <w:rFonts w:eastAsia="Times New Roman" w:cstheme="majorBidi"/>
              </w:rPr>
              <w:t>16-bit and 24-bit PCM encoded audio at 32 kHz, 44.1 kHz, and 48 kHz sampling rates</w:t>
            </w:r>
          </w:p>
        </w:tc>
      </w:tr>
      <w:tr w:rsidR="001F5668" w:rsidRPr="0029273D" w14:paraId="455F7BDC" w14:textId="77777777" w:rsidTr="007E7D51">
        <w:trPr>
          <w:trHeight w:val="188"/>
        </w:trPr>
        <w:tc>
          <w:tcPr>
            <w:tcW w:w="1694" w:type="dxa"/>
            <w:tcBorders>
              <w:top w:val="single" w:sz="4" w:space="0" w:color="auto"/>
              <w:left w:val="single" w:sz="4" w:space="0" w:color="auto"/>
              <w:bottom w:val="single" w:sz="4" w:space="0" w:color="auto"/>
              <w:right w:val="single" w:sz="4" w:space="0" w:color="auto"/>
            </w:tcBorders>
            <w:hideMark/>
          </w:tcPr>
          <w:p w14:paraId="2E130785" w14:textId="77777777" w:rsidR="001F5668" w:rsidRPr="0029273D" w:rsidRDefault="001F5668" w:rsidP="007E7D51">
            <w:pPr>
              <w:spacing w:after="0" w:line="22" w:lineRule="atLeast"/>
              <w:rPr>
                <w:rFonts w:eastAsia="Times New Roman" w:cstheme="majorBidi"/>
              </w:rPr>
            </w:pPr>
            <w:r w:rsidRPr="0029273D">
              <w:rPr>
                <w:rFonts w:eastAsia="Times New Roman" w:cstheme="majorBidi"/>
              </w:rPr>
              <w:t>OS Support</w:t>
            </w:r>
          </w:p>
        </w:tc>
        <w:tc>
          <w:tcPr>
            <w:tcW w:w="7410" w:type="dxa"/>
            <w:tcBorders>
              <w:top w:val="single" w:sz="4" w:space="0" w:color="auto"/>
              <w:left w:val="single" w:sz="4" w:space="0" w:color="auto"/>
              <w:bottom w:val="single" w:sz="4" w:space="0" w:color="auto"/>
              <w:right w:val="single" w:sz="4" w:space="0" w:color="auto"/>
            </w:tcBorders>
            <w:hideMark/>
          </w:tcPr>
          <w:p w14:paraId="2B145076" w14:textId="77777777" w:rsidR="001F5668" w:rsidRPr="0029273D" w:rsidRDefault="001F5668" w:rsidP="007E7D51">
            <w:pPr>
              <w:spacing w:after="0" w:line="22" w:lineRule="atLeast"/>
              <w:jc w:val="left"/>
              <w:rPr>
                <w:rFonts w:eastAsia="Times New Roman" w:cstheme="majorBidi"/>
              </w:rPr>
            </w:pPr>
            <w:r w:rsidRPr="0029273D">
              <w:rPr>
                <w:rFonts w:eastAsia="Times New Roman" w:cstheme="majorBidi"/>
              </w:rPr>
              <w:t>Windows 7, Windows 8.1, Windows 10, Mac OS X 10.10 and up, Linux distribution with kernel 3.5.0 or higher supported</w:t>
            </w:r>
          </w:p>
        </w:tc>
      </w:tr>
    </w:tbl>
    <w:p w14:paraId="7B1F7B37" w14:textId="77777777" w:rsidR="001F5668" w:rsidRPr="0029273D" w:rsidRDefault="001F5668" w:rsidP="001F5668">
      <w:pPr>
        <w:pStyle w:val="a4"/>
        <w:spacing w:line="22" w:lineRule="atLeast"/>
        <w:ind w:left="360" w:firstLine="0"/>
        <w:rPr>
          <w:rFonts w:asciiTheme="majorBidi" w:hAnsiTheme="majorBidi" w:cstheme="majorBidi"/>
          <w:i/>
          <w:iCs/>
        </w:rPr>
      </w:pPr>
    </w:p>
    <w:p w14:paraId="01C6D416" w14:textId="77777777" w:rsidR="001F5668" w:rsidRPr="0029273D" w:rsidRDefault="001F5668" w:rsidP="001F5668">
      <w:pPr>
        <w:pStyle w:val="a4"/>
        <w:spacing w:line="22" w:lineRule="atLeast"/>
        <w:ind w:left="360" w:firstLine="0"/>
        <w:jc w:val="center"/>
        <w:rPr>
          <w:rFonts w:asciiTheme="majorBidi" w:hAnsiTheme="majorBidi" w:cstheme="majorBidi"/>
          <w:i/>
          <w:iCs/>
        </w:rPr>
      </w:pPr>
      <w:r w:rsidRPr="0029273D">
        <w:rPr>
          <w:rFonts w:asciiTheme="majorBidi" w:hAnsiTheme="majorBidi" w:cstheme="majorBidi"/>
          <w:i/>
          <w:iCs/>
        </w:rPr>
        <w:t>Table .4 AV.io specification table</w:t>
      </w:r>
    </w:p>
    <w:p w14:paraId="43C30112" w14:textId="77777777" w:rsidR="001F5668" w:rsidRPr="0029273D" w:rsidRDefault="001F5668" w:rsidP="001F5668">
      <w:pPr>
        <w:spacing w:line="22" w:lineRule="atLeast"/>
        <w:rPr>
          <w:rFonts w:asciiTheme="minorHAnsi" w:hAnsiTheme="minorHAnsi" w:cstheme="majorBidi"/>
        </w:rPr>
      </w:pPr>
    </w:p>
    <w:p w14:paraId="2B0CE868" w14:textId="77777777" w:rsidR="001F5668" w:rsidRPr="0029273D" w:rsidRDefault="001F5668" w:rsidP="001F5668">
      <w:pPr>
        <w:spacing w:line="22" w:lineRule="atLeast"/>
        <w:ind w:left="284"/>
        <w:rPr>
          <w:rFonts w:cstheme="majorBidi"/>
        </w:rPr>
      </w:pPr>
      <w:r w:rsidRPr="0029273D">
        <w:rPr>
          <w:rFonts w:cstheme="majorBidi"/>
        </w:rPr>
        <w:t xml:space="preserve">DJI Mavic Pro 2 Drone has a transmission system that allows the user to transmit radio signals to long range (8 KM). </w:t>
      </w:r>
    </w:p>
    <w:p w14:paraId="293CB899" w14:textId="77777777" w:rsidR="001F5668" w:rsidRPr="0029273D" w:rsidRDefault="001F5668" w:rsidP="001F5668">
      <w:pPr>
        <w:pStyle w:val="a4"/>
        <w:spacing w:line="22" w:lineRule="atLeast"/>
        <w:ind w:left="284"/>
        <w:rPr>
          <w:rFonts w:asciiTheme="majorBidi" w:hAnsiTheme="majorBidi" w:cstheme="majorBidi"/>
        </w:rPr>
      </w:pPr>
      <w:r w:rsidRPr="0029273D">
        <w:rPr>
          <w:rFonts w:asciiTheme="majorBidi" w:hAnsiTheme="majorBidi" w:cstheme="majorBidi"/>
          <w:u w:val="single"/>
        </w:rPr>
        <w:t>Advantages</w:t>
      </w:r>
      <w:r w:rsidRPr="0029273D">
        <w:rPr>
          <w:rFonts w:asciiTheme="majorBidi" w:hAnsiTheme="majorBidi" w:cstheme="majorBidi"/>
        </w:rPr>
        <w:t>: We do not need any internet connection. Moreover, this method ensures real-time computation.</w:t>
      </w:r>
    </w:p>
    <w:p w14:paraId="19827EC1" w14:textId="77777777" w:rsidR="001F5668" w:rsidRPr="0029273D" w:rsidRDefault="001F5668" w:rsidP="001F5668">
      <w:pPr>
        <w:pStyle w:val="a4"/>
        <w:spacing w:line="22" w:lineRule="atLeast"/>
        <w:ind w:left="284"/>
        <w:rPr>
          <w:rFonts w:cstheme="majorBidi"/>
        </w:rPr>
      </w:pPr>
      <w:r w:rsidRPr="0029273D">
        <w:rPr>
          <w:rFonts w:asciiTheme="majorBidi" w:hAnsiTheme="majorBidi" w:cstheme="majorBidi"/>
          <w:u w:val="single"/>
        </w:rPr>
        <w:t>Disadvantages</w:t>
      </w:r>
      <w:r w:rsidRPr="0029273D">
        <w:rPr>
          <w:rFonts w:asciiTheme="majorBidi" w:hAnsiTheme="majorBidi" w:cstheme="majorBidi"/>
        </w:rPr>
        <w:t xml:space="preserve">: we need a portable computation unit, which must have a </w:t>
      </w:r>
      <w:r w:rsidRPr="0029273D">
        <w:rPr>
          <w:rStyle w:val="a7"/>
          <w:rFonts w:asciiTheme="majorBidi" w:hAnsiTheme="majorBidi" w:cstheme="majorBidi"/>
          <w:sz w:val="22"/>
          <w:szCs w:val="22"/>
        </w:rPr>
        <w:t xml:space="preserve">USB port, say a </w:t>
      </w:r>
      <w:r w:rsidRPr="0029273D">
        <w:rPr>
          <w:rFonts w:asciiTheme="majorBidi" w:hAnsiTheme="majorBidi" w:cstheme="majorBidi"/>
        </w:rPr>
        <w:t xml:space="preserve">laptop. Also, we need to use an external video capture card. In addition, we must make sure that the portable computation unit should be placed in a two-meter radius because of the HDMI cable length. </w:t>
      </w:r>
    </w:p>
    <w:p w14:paraId="3E457C4B" w14:textId="77777777" w:rsidR="001F5668" w:rsidRPr="0029273D" w:rsidRDefault="001F5668" w:rsidP="001F5668">
      <w:pPr>
        <w:spacing w:line="22" w:lineRule="atLeast"/>
        <w:ind w:left="284"/>
        <w:rPr>
          <w:rFonts w:cstheme="majorBidi"/>
        </w:rPr>
      </w:pPr>
      <w:r w:rsidRPr="0029273D">
        <w:rPr>
          <w:rFonts w:cstheme="majorBidi"/>
        </w:rPr>
        <w:t>We will list the minimal requirements for the laptop in the following Table 5, as listed in the AV.io 4K technical specifications, cf. [19].</w:t>
      </w:r>
    </w:p>
    <w:tbl>
      <w:tblPr>
        <w:tblStyle w:val="af2"/>
        <w:tblW w:w="8948" w:type="dxa"/>
        <w:tblInd w:w="585" w:type="dxa"/>
        <w:tblLook w:val="04A0" w:firstRow="1" w:lastRow="0" w:firstColumn="1" w:lastColumn="0" w:noHBand="0" w:noVBand="1"/>
      </w:tblPr>
      <w:tblGrid>
        <w:gridCol w:w="4325"/>
        <w:gridCol w:w="4623"/>
      </w:tblGrid>
      <w:tr w:rsidR="001F5668" w:rsidRPr="0029273D" w14:paraId="7BAE1CFC" w14:textId="77777777" w:rsidTr="007E7D51">
        <w:tc>
          <w:tcPr>
            <w:tcW w:w="4325" w:type="dxa"/>
            <w:tcBorders>
              <w:top w:val="single" w:sz="4" w:space="0" w:color="auto"/>
              <w:left w:val="single" w:sz="4" w:space="0" w:color="auto"/>
              <w:bottom w:val="single" w:sz="4" w:space="0" w:color="auto"/>
              <w:right w:val="single" w:sz="4" w:space="0" w:color="auto"/>
            </w:tcBorders>
          </w:tcPr>
          <w:p w14:paraId="0ABE1C58" w14:textId="77777777" w:rsidR="001F5668" w:rsidRPr="0029273D" w:rsidRDefault="001F5668" w:rsidP="007E7D51">
            <w:pPr>
              <w:spacing w:after="0" w:line="22" w:lineRule="atLeast"/>
              <w:rPr>
                <w:rFonts w:asciiTheme="minorHAnsi" w:hAnsiTheme="minorHAnsi" w:cstheme="majorBidi"/>
              </w:rPr>
            </w:pPr>
          </w:p>
        </w:tc>
        <w:tc>
          <w:tcPr>
            <w:tcW w:w="4623" w:type="dxa"/>
            <w:tcBorders>
              <w:top w:val="single" w:sz="4" w:space="0" w:color="auto"/>
              <w:left w:val="single" w:sz="4" w:space="0" w:color="auto"/>
              <w:bottom w:val="single" w:sz="4" w:space="0" w:color="auto"/>
              <w:right w:val="single" w:sz="4" w:space="0" w:color="auto"/>
            </w:tcBorders>
            <w:hideMark/>
          </w:tcPr>
          <w:p w14:paraId="3A52204E" w14:textId="77777777" w:rsidR="001F5668" w:rsidRPr="0029273D" w:rsidRDefault="001F5668" w:rsidP="007E7D51">
            <w:pPr>
              <w:spacing w:after="0" w:line="22" w:lineRule="atLeast"/>
              <w:rPr>
                <w:rFonts w:cstheme="majorBidi"/>
              </w:rPr>
            </w:pPr>
            <w:r w:rsidRPr="0029273D">
              <w:rPr>
                <w:rFonts w:eastAsia="Times New Roman" w:cstheme="majorBidi"/>
              </w:rPr>
              <w:t>Specification</w:t>
            </w:r>
          </w:p>
        </w:tc>
      </w:tr>
      <w:tr w:rsidR="001F5668" w:rsidRPr="0029273D" w14:paraId="6C2CD288" w14:textId="77777777" w:rsidTr="007E7D51">
        <w:tc>
          <w:tcPr>
            <w:tcW w:w="4325" w:type="dxa"/>
            <w:tcBorders>
              <w:top w:val="single" w:sz="4" w:space="0" w:color="auto"/>
              <w:left w:val="single" w:sz="4" w:space="0" w:color="auto"/>
              <w:bottom w:val="single" w:sz="4" w:space="0" w:color="auto"/>
              <w:right w:val="single" w:sz="4" w:space="0" w:color="auto"/>
            </w:tcBorders>
            <w:hideMark/>
          </w:tcPr>
          <w:p w14:paraId="619AE8C7" w14:textId="77777777" w:rsidR="001F5668" w:rsidRPr="0029273D" w:rsidRDefault="001F5668" w:rsidP="007E7D51">
            <w:pPr>
              <w:spacing w:after="0" w:line="22" w:lineRule="atLeast"/>
              <w:rPr>
                <w:rFonts w:cstheme="majorBidi"/>
              </w:rPr>
            </w:pPr>
            <w:r w:rsidRPr="0029273D">
              <w:rPr>
                <w:rFonts w:cstheme="majorBidi"/>
              </w:rPr>
              <w:t>CPU</w:t>
            </w:r>
          </w:p>
        </w:tc>
        <w:tc>
          <w:tcPr>
            <w:tcW w:w="4623" w:type="dxa"/>
            <w:tcBorders>
              <w:top w:val="single" w:sz="4" w:space="0" w:color="auto"/>
              <w:left w:val="single" w:sz="4" w:space="0" w:color="auto"/>
              <w:bottom w:val="single" w:sz="4" w:space="0" w:color="auto"/>
              <w:right w:val="single" w:sz="4" w:space="0" w:color="auto"/>
            </w:tcBorders>
            <w:hideMark/>
          </w:tcPr>
          <w:p w14:paraId="0EE1169A" w14:textId="77777777" w:rsidR="001F5668" w:rsidRPr="0029273D" w:rsidRDefault="001F5668" w:rsidP="007E7D51">
            <w:pPr>
              <w:spacing w:after="0" w:line="22" w:lineRule="atLeast"/>
              <w:rPr>
                <w:rFonts w:cstheme="majorBidi"/>
              </w:rPr>
            </w:pPr>
            <w:r w:rsidRPr="0029273D">
              <w:rPr>
                <w:rFonts w:cstheme="majorBidi"/>
              </w:rPr>
              <w:t xml:space="preserve">Intel core i7-7700 / </w:t>
            </w:r>
            <w:proofErr w:type="spellStart"/>
            <w:r w:rsidRPr="0029273D">
              <w:rPr>
                <w:rFonts w:cstheme="majorBidi"/>
              </w:rPr>
              <w:t>Amd</w:t>
            </w:r>
            <w:proofErr w:type="spellEnd"/>
            <w:r w:rsidRPr="0029273D">
              <w:rPr>
                <w:rFonts w:cstheme="majorBidi"/>
              </w:rPr>
              <w:t xml:space="preserve"> Ryzen </w:t>
            </w:r>
            <w:r w:rsidRPr="0029273D">
              <w:rPr>
                <w:rFonts w:cstheme="majorBidi"/>
                <w:shd w:val="clear" w:color="auto" w:fill="FFFFFF"/>
              </w:rPr>
              <w:t>7 2700X</w:t>
            </w:r>
          </w:p>
        </w:tc>
      </w:tr>
      <w:tr w:rsidR="001F5668" w:rsidRPr="0029273D" w14:paraId="767B2A10" w14:textId="77777777" w:rsidTr="007E7D51">
        <w:tc>
          <w:tcPr>
            <w:tcW w:w="4325" w:type="dxa"/>
            <w:tcBorders>
              <w:top w:val="single" w:sz="4" w:space="0" w:color="auto"/>
              <w:left w:val="single" w:sz="4" w:space="0" w:color="auto"/>
              <w:bottom w:val="single" w:sz="4" w:space="0" w:color="auto"/>
              <w:right w:val="single" w:sz="4" w:space="0" w:color="auto"/>
            </w:tcBorders>
            <w:hideMark/>
          </w:tcPr>
          <w:p w14:paraId="0E959B47" w14:textId="77777777" w:rsidR="001F5668" w:rsidRPr="0029273D" w:rsidRDefault="001F5668" w:rsidP="007E7D51">
            <w:pPr>
              <w:spacing w:after="0" w:line="22" w:lineRule="atLeast"/>
              <w:rPr>
                <w:rFonts w:cstheme="majorBidi"/>
              </w:rPr>
            </w:pPr>
            <w:r w:rsidRPr="0029273D">
              <w:rPr>
                <w:rFonts w:cstheme="majorBidi"/>
              </w:rPr>
              <w:t>GPU</w:t>
            </w:r>
          </w:p>
        </w:tc>
        <w:tc>
          <w:tcPr>
            <w:tcW w:w="4623" w:type="dxa"/>
            <w:tcBorders>
              <w:top w:val="single" w:sz="4" w:space="0" w:color="auto"/>
              <w:left w:val="single" w:sz="4" w:space="0" w:color="auto"/>
              <w:bottom w:val="single" w:sz="4" w:space="0" w:color="auto"/>
              <w:right w:val="single" w:sz="4" w:space="0" w:color="auto"/>
            </w:tcBorders>
            <w:hideMark/>
          </w:tcPr>
          <w:p w14:paraId="1C72AD9D" w14:textId="77777777" w:rsidR="001F5668" w:rsidRPr="0029273D" w:rsidRDefault="001F5668" w:rsidP="007E7D51">
            <w:pPr>
              <w:spacing w:after="0" w:line="22" w:lineRule="atLeast"/>
              <w:rPr>
                <w:rFonts w:cstheme="majorBidi"/>
              </w:rPr>
            </w:pPr>
            <w:r w:rsidRPr="0029273D">
              <w:rPr>
                <w:rFonts w:cstheme="majorBidi"/>
              </w:rPr>
              <w:t xml:space="preserve">Nvidia </w:t>
            </w:r>
            <w:proofErr w:type="spellStart"/>
            <w:r w:rsidRPr="0029273D">
              <w:rPr>
                <w:rFonts w:cstheme="majorBidi"/>
              </w:rPr>
              <w:t>Gtx</w:t>
            </w:r>
            <w:proofErr w:type="spellEnd"/>
            <w:r w:rsidRPr="0029273D">
              <w:rPr>
                <w:rFonts w:cstheme="majorBidi"/>
              </w:rPr>
              <w:t xml:space="preserve"> 1050ti </w:t>
            </w:r>
          </w:p>
        </w:tc>
      </w:tr>
      <w:tr w:rsidR="001F5668" w:rsidRPr="0029273D" w14:paraId="67892223" w14:textId="77777777" w:rsidTr="007E7D51">
        <w:tc>
          <w:tcPr>
            <w:tcW w:w="4325" w:type="dxa"/>
            <w:tcBorders>
              <w:top w:val="single" w:sz="4" w:space="0" w:color="auto"/>
              <w:left w:val="single" w:sz="4" w:space="0" w:color="auto"/>
              <w:bottom w:val="single" w:sz="4" w:space="0" w:color="auto"/>
              <w:right w:val="single" w:sz="4" w:space="0" w:color="auto"/>
            </w:tcBorders>
            <w:hideMark/>
          </w:tcPr>
          <w:p w14:paraId="6E099355" w14:textId="77777777" w:rsidR="001F5668" w:rsidRPr="0029273D" w:rsidRDefault="001F5668" w:rsidP="007E7D51">
            <w:pPr>
              <w:spacing w:after="0" w:line="22" w:lineRule="atLeast"/>
              <w:rPr>
                <w:rFonts w:cstheme="majorBidi"/>
              </w:rPr>
            </w:pPr>
            <w:r w:rsidRPr="0029273D">
              <w:rPr>
                <w:rFonts w:cstheme="majorBidi"/>
              </w:rPr>
              <w:t>Ram</w:t>
            </w:r>
          </w:p>
        </w:tc>
        <w:tc>
          <w:tcPr>
            <w:tcW w:w="4623" w:type="dxa"/>
            <w:tcBorders>
              <w:top w:val="single" w:sz="4" w:space="0" w:color="auto"/>
              <w:left w:val="single" w:sz="4" w:space="0" w:color="auto"/>
              <w:bottom w:val="single" w:sz="4" w:space="0" w:color="auto"/>
              <w:right w:val="single" w:sz="4" w:space="0" w:color="auto"/>
            </w:tcBorders>
            <w:hideMark/>
          </w:tcPr>
          <w:p w14:paraId="006616E6" w14:textId="77777777" w:rsidR="001F5668" w:rsidRPr="0029273D" w:rsidRDefault="001F5668" w:rsidP="007E7D51">
            <w:pPr>
              <w:spacing w:after="0" w:line="22" w:lineRule="atLeast"/>
              <w:rPr>
                <w:rFonts w:cstheme="majorBidi"/>
              </w:rPr>
            </w:pPr>
            <w:r w:rsidRPr="0029273D">
              <w:rPr>
                <w:rFonts w:cstheme="majorBidi"/>
              </w:rPr>
              <w:t xml:space="preserve">16 Gb </w:t>
            </w:r>
          </w:p>
        </w:tc>
      </w:tr>
      <w:tr w:rsidR="001F5668" w:rsidRPr="0029273D" w14:paraId="083C5D46" w14:textId="77777777" w:rsidTr="007E7D51">
        <w:tc>
          <w:tcPr>
            <w:tcW w:w="4325" w:type="dxa"/>
            <w:tcBorders>
              <w:top w:val="single" w:sz="4" w:space="0" w:color="auto"/>
              <w:left w:val="single" w:sz="4" w:space="0" w:color="auto"/>
              <w:bottom w:val="single" w:sz="4" w:space="0" w:color="auto"/>
              <w:right w:val="single" w:sz="4" w:space="0" w:color="auto"/>
            </w:tcBorders>
            <w:hideMark/>
          </w:tcPr>
          <w:p w14:paraId="12EF757B" w14:textId="77777777" w:rsidR="001F5668" w:rsidRPr="0029273D" w:rsidRDefault="001F5668" w:rsidP="007E7D51">
            <w:pPr>
              <w:spacing w:after="0" w:line="22" w:lineRule="atLeast"/>
              <w:rPr>
                <w:rFonts w:cstheme="majorBidi"/>
              </w:rPr>
            </w:pPr>
            <w:r w:rsidRPr="0029273D">
              <w:rPr>
                <w:rFonts w:cstheme="majorBidi"/>
              </w:rPr>
              <w:t>Laptop battery</w:t>
            </w:r>
          </w:p>
        </w:tc>
        <w:tc>
          <w:tcPr>
            <w:tcW w:w="4623" w:type="dxa"/>
            <w:tcBorders>
              <w:top w:val="single" w:sz="4" w:space="0" w:color="auto"/>
              <w:left w:val="single" w:sz="4" w:space="0" w:color="auto"/>
              <w:bottom w:val="single" w:sz="4" w:space="0" w:color="auto"/>
              <w:right w:val="single" w:sz="4" w:space="0" w:color="auto"/>
            </w:tcBorders>
            <w:hideMark/>
          </w:tcPr>
          <w:p w14:paraId="077AAC9B" w14:textId="77777777" w:rsidR="001F5668" w:rsidRPr="0029273D" w:rsidRDefault="001F5668" w:rsidP="007E7D51">
            <w:pPr>
              <w:spacing w:after="0" w:line="22" w:lineRule="atLeast"/>
              <w:rPr>
                <w:rFonts w:cstheme="majorBidi"/>
              </w:rPr>
            </w:pPr>
            <w:r w:rsidRPr="0029273D">
              <w:rPr>
                <w:rFonts w:cstheme="majorBidi"/>
              </w:rPr>
              <w:t xml:space="preserve">5500 </w:t>
            </w:r>
            <w:proofErr w:type="spellStart"/>
            <w:r w:rsidRPr="0029273D">
              <w:rPr>
                <w:rFonts w:cstheme="majorBidi"/>
              </w:rPr>
              <w:t>mAh</w:t>
            </w:r>
            <w:proofErr w:type="spellEnd"/>
          </w:p>
        </w:tc>
      </w:tr>
      <w:tr w:rsidR="001F5668" w:rsidRPr="0029273D" w14:paraId="27E302AA" w14:textId="77777777" w:rsidTr="007E7D51">
        <w:tc>
          <w:tcPr>
            <w:tcW w:w="4325" w:type="dxa"/>
            <w:tcBorders>
              <w:top w:val="single" w:sz="4" w:space="0" w:color="auto"/>
              <w:left w:val="single" w:sz="4" w:space="0" w:color="auto"/>
              <w:bottom w:val="single" w:sz="4" w:space="0" w:color="auto"/>
              <w:right w:val="single" w:sz="4" w:space="0" w:color="auto"/>
            </w:tcBorders>
            <w:hideMark/>
          </w:tcPr>
          <w:p w14:paraId="0ED30B4B" w14:textId="77777777" w:rsidR="001F5668" w:rsidRPr="0029273D" w:rsidRDefault="001F5668" w:rsidP="007E7D51">
            <w:pPr>
              <w:spacing w:after="0" w:line="22" w:lineRule="atLeast"/>
              <w:rPr>
                <w:rFonts w:cstheme="majorBidi"/>
              </w:rPr>
            </w:pPr>
            <w:r w:rsidRPr="0029273D">
              <w:rPr>
                <w:rFonts w:cstheme="majorBidi"/>
              </w:rPr>
              <w:t xml:space="preserve">Operating System </w:t>
            </w:r>
          </w:p>
        </w:tc>
        <w:tc>
          <w:tcPr>
            <w:tcW w:w="4623" w:type="dxa"/>
            <w:tcBorders>
              <w:top w:val="single" w:sz="4" w:space="0" w:color="auto"/>
              <w:left w:val="single" w:sz="4" w:space="0" w:color="auto"/>
              <w:bottom w:val="single" w:sz="4" w:space="0" w:color="auto"/>
              <w:right w:val="single" w:sz="4" w:space="0" w:color="auto"/>
            </w:tcBorders>
            <w:hideMark/>
          </w:tcPr>
          <w:p w14:paraId="5164ECF3" w14:textId="77777777" w:rsidR="001F5668" w:rsidRPr="0029273D" w:rsidRDefault="001F5668" w:rsidP="007E7D51">
            <w:pPr>
              <w:spacing w:after="0" w:line="22" w:lineRule="atLeast"/>
              <w:rPr>
                <w:rFonts w:cstheme="majorBidi"/>
              </w:rPr>
            </w:pPr>
            <w:r w:rsidRPr="0029273D">
              <w:rPr>
                <w:rFonts w:cstheme="majorBidi"/>
              </w:rPr>
              <w:t>Windows 10</w:t>
            </w:r>
          </w:p>
        </w:tc>
      </w:tr>
      <w:tr w:rsidR="001F5668" w:rsidRPr="0029273D" w14:paraId="66905314" w14:textId="77777777" w:rsidTr="007E7D51">
        <w:tc>
          <w:tcPr>
            <w:tcW w:w="4325" w:type="dxa"/>
            <w:tcBorders>
              <w:top w:val="single" w:sz="4" w:space="0" w:color="auto"/>
              <w:left w:val="single" w:sz="4" w:space="0" w:color="auto"/>
              <w:bottom w:val="single" w:sz="4" w:space="0" w:color="auto"/>
              <w:right w:val="single" w:sz="4" w:space="0" w:color="auto"/>
            </w:tcBorders>
            <w:hideMark/>
          </w:tcPr>
          <w:p w14:paraId="4AEA0C2C" w14:textId="77777777" w:rsidR="001F5668" w:rsidRPr="0029273D" w:rsidRDefault="001F5668" w:rsidP="007E7D51">
            <w:pPr>
              <w:spacing w:after="0" w:line="22" w:lineRule="atLeast"/>
              <w:rPr>
                <w:rFonts w:cstheme="majorBidi"/>
              </w:rPr>
            </w:pPr>
            <w:r w:rsidRPr="0029273D">
              <w:rPr>
                <w:rFonts w:cstheme="majorBidi"/>
              </w:rPr>
              <w:t xml:space="preserve">Ports </w:t>
            </w:r>
          </w:p>
        </w:tc>
        <w:tc>
          <w:tcPr>
            <w:tcW w:w="4623" w:type="dxa"/>
            <w:tcBorders>
              <w:top w:val="single" w:sz="4" w:space="0" w:color="auto"/>
              <w:left w:val="single" w:sz="4" w:space="0" w:color="auto"/>
              <w:bottom w:val="single" w:sz="4" w:space="0" w:color="auto"/>
              <w:right w:val="single" w:sz="4" w:space="0" w:color="auto"/>
            </w:tcBorders>
            <w:hideMark/>
          </w:tcPr>
          <w:p w14:paraId="0FE1DAB7" w14:textId="77777777" w:rsidR="001F5668" w:rsidRPr="0029273D" w:rsidRDefault="001F5668" w:rsidP="007E7D51">
            <w:pPr>
              <w:spacing w:after="0" w:line="22" w:lineRule="atLeast"/>
              <w:rPr>
                <w:rFonts w:cstheme="majorBidi"/>
              </w:rPr>
            </w:pPr>
            <w:r w:rsidRPr="0029273D">
              <w:rPr>
                <w:rFonts w:cstheme="majorBidi"/>
              </w:rPr>
              <w:t xml:space="preserve">1X USB 2.0 Port </w:t>
            </w:r>
          </w:p>
        </w:tc>
      </w:tr>
    </w:tbl>
    <w:p w14:paraId="49D013BC" w14:textId="77777777" w:rsidR="001F5668" w:rsidRPr="0029273D" w:rsidRDefault="001F5668" w:rsidP="001F5668">
      <w:pPr>
        <w:spacing w:line="22" w:lineRule="atLeast"/>
        <w:ind w:firstLine="0"/>
        <w:jc w:val="both"/>
        <w:rPr>
          <w:rFonts w:cstheme="majorBidi"/>
          <w:i/>
          <w:iCs/>
        </w:rPr>
      </w:pPr>
    </w:p>
    <w:p w14:paraId="4E91FB99" w14:textId="77777777" w:rsidR="001F5668" w:rsidRPr="0029273D" w:rsidRDefault="001F5668" w:rsidP="001F5668">
      <w:pPr>
        <w:spacing w:line="22" w:lineRule="atLeast"/>
        <w:jc w:val="center"/>
        <w:rPr>
          <w:rFonts w:cstheme="majorBidi"/>
          <w:i/>
          <w:iCs/>
        </w:rPr>
      </w:pPr>
      <w:r w:rsidRPr="0029273D">
        <w:rPr>
          <w:rFonts w:cstheme="majorBidi"/>
          <w:i/>
          <w:iCs/>
        </w:rPr>
        <w:t>Table .5 Laptop requirements</w:t>
      </w:r>
    </w:p>
    <w:p w14:paraId="66157F07" w14:textId="77777777" w:rsidR="001F5668" w:rsidRPr="0029273D" w:rsidRDefault="001F5668" w:rsidP="00476720">
      <w:pPr>
        <w:pStyle w:val="a4"/>
        <w:spacing w:line="22" w:lineRule="atLeast"/>
        <w:ind w:left="0" w:firstLine="284"/>
        <w:jc w:val="both"/>
        <w:rPr>
          <w:rFonts w:asciiTheme="majorBidi" w:hAnsiTheme="majorBidi" w:cstheme="majorBidi"/>
          <w:sz w:val="24"/>
          <w:szCs w:val="24"/>
        </w:rPr>
      </w:pPr>
    </w:p>
    <w:p w14:paraId="44B8811D" w14:textId="2EBEAE39" w:rsidR="00E06E13" w:rsidRPr="0029273D" w:rsidRDefault="000223AD" w:rsidP="009642A4">
      <w:pPr>
        <w:pStyle w:val="10"/>
        <w:numPr>
          <w:ilvl w:val="1"/>
          <w:numId w:val="71"/>
        </w:numPr>
        <w:spacing w:line="22" w:lineRule="atLeast"/>
        <w:jc w:val="both"/>
        <w:rPr>
          <w:b/>
          <w:bCs/>
          <w:color w:val="auto"/>
          <w:szCs w:val="22"/>
        </w:rPr>
      </w:pPr>
      <w:r w:rsidRPr="0029273D">
        <w:rPr>
          <w:b/>
          <w:bCs/>
          <w:color w:val="auto"/>
          <w:szCs w:val="22"/>
        </w:rPr>
        <w:t>Cam</w:t>
      </w:r>
      <w:r w:rsidR="003C6E41" w:rsidRPr="0029273D">
        <w:rPr>
          <w:b/>
          <w:bCs/>
          <w:color w:val="auto"/>
          <w:szCs w:val="22"/>
        </w:rPr>
        <w:t>o</w:t>
      </w:r>
      <w:r w:rsidRPr="0029273D">
        <w:rPr>
          <w:b/>
          <w:bCs/>
          <w:color w:val="auto"/>
          <w:szCs w:val="22"/>
        </w:rPr>
        <w:t>uflage</w:t>
      </w:r>
      <w:r w:rsidR="00A9128C" w:rsidRPr="0029273D">
        <w:rPr>
          <w:b/>
          <w:bCs/>
          <w:color w:val="auto"/>
          <w:szCs w:val="22"/>
        </w:rPr>
        <w:t xml:space="preserve"> Detection</w:t>
      </w:r>
    </w:p>
    <w:p w14:paraId="02AF1FB3" w14:textId="6B118732" w:rsidR="00EA17C7" w:rsidRPr="0029273D" w:rsidRDefault="00EA17C7" w:rsidP="005247EC">
      <w:pPr>
        <w:pStyle w:val="a4"/>
        <w:spacing w:line="22" w:lineRule="atLeast"/>
        <w:ind w:left="0"/>
        <w:jc w:val="both"/>
        <w:rPr>
          <w:rFonts w:asciiTheme="majorBidi" w:hAnsiTheme="majorBidi" w:cstheme="majorBidi"/>
        </w:rPr>
      </w:pPr>
      <w:r w:rsidRPr="0029273D">
        <w:rPr>
          <w:rFonts w:asciiTheme="majorBidi" w:hAnsiTheme="majorBidi" w:cstheme="majorBidi"/>
        </w:rPr>
        <w:t xml:space="preserve">Camouflage related work can be divided into two big classes. The first is the camouflage assessment and design. The second is camouflage detection. Camouflage Identification Systems (CIS) or </w:t>
      </w:r>
      <w:proofErr w:type="spellStart"/>
      <w:r w:rsidRPr="0029273D">
        <w:rPr>
          <w:rFonts w:asciiTheme="majorBidi" w:hAnsiTheme="majorBidi" w:cstheme="majorBidi"/>
        </w:rPr>
        <w:t>Decamouflaging</w:t>
      </w:r>
      <w:proofErr w:type="spellEnd"/>
      <w:r w:rsidRPr="0029273D">
        <w:rPr>
          <w:rFonts w:asciiTheme="majorBidi" w:hAnsiTheme="majorBidi" w:cstheme="majorBidi"/>
        </w:rPr>
        <w:t xml:space="preserve"> are use in order to reveal the target object from its background, means discriminating foreground object from camouflaged image. There are many potential applications of CISs like discriminating enemies in war field, detecting defects in product during manufacturing, identifying duplicate products during logistics, etc. So, concept of </w:t>
      </w:r>
      <w:proofErr w:type="spellStart"/>
      <w:r w:rsidRPr="0029273D">
        <w:rPr>
          <w:rFonts w:asciiTheme="majorBidi" w:hAnsiTheme="majorBidi" w:cstheme="majorBidi"/>
        </w:rPr>
        <w:t>Decamouflaging</w:t>
      </w:r>
      <w:proofErr w:type="spellEnd"/>
      <w:r w:rsidRPr="0029273D">
        <w:rPr>
          <w:rFonts w:asciiTheme="majorBidi" w:hAnsiTheme="majorBidi" w:cstheme="majorBidi"/>
        </w:rPr>
        <w:t xml:space="preserve"> is how to detect specific texture to identify from the provided background.</w:t>
      </w:r>
    </w:p>
    <w:p w14:paraId="37BF005D" w14:textId="77777777" w:rsidR="00432C59" w:rsidRPr="0029273D" w:rsidRDefault="00432C59" w:rsidP="005247EC">
      <w:pPr>
        <w:pStyle w:val="a4"/>
        <w:spacing w:line="22" w:lineRule="atLeast"/>
        <w:ind w:left="0"/>
        <w:jc w:val="both"/>
        <w:rPr>
          <w:rFonts w:asciiTheme="majorBidi" w:hAnsiTheme="majorBidi" w:cstheme="majorBidi"/>
        </w:rPr>
      </w:pPr>
    </w:p>
    <w:p w14:paraId="11F51EB4" w14:textId="340A5E95" w:rsidR="00E06E13" w:rsidRPr="0029273D" w:rsidRDefault="000563EA" w:rsidP="009642A4">
      <w:pPr>
        <w:pStyle w:val="a4"/>
        <w:numPr>
          <w:ilvl w:val="2"/>
          <w:numId w:val="71"/>
        </w:numPr>
        <w:spacing w:line="22" w:lineRule="atLeast"/>
        <w:jc w:val="both"/>
        <w:rPr>
          <w:rFonts w:asciiTheme="majorBidi" w:hAnsiTheme="majorBidi" w:cstheme="majorBidi"/>
          <w:b/>
          <w:bCs/>
        </w:rPr>
      </w:pPr>
      <w:r w:rsidRPr="0029273D">
        <w:rPr>
          <w:rFonts w:asciiTheme="majorBidi" w:hAnsiTheme="majorBidi" w:cstheme="majorBidi"/>
          <w:b/>
          <w:bCs/>
        </w:rPr>
        <w:t>C</w:t>
      </w:r>
      <w:r w:rsidR="00EA17C7" w:rsidRPr="0029273D">
        <w:rPr>
          <w:rFonts w:asciiTheme="majorBidi" w:hAnsiTheme="majorBidi" w:cstheme="majorBidi"/>
          <w:b/>
          <w:bCs/>
        </w:rPr>
        <w:t xml:space="preserve">olor </w:t>
      </w:r>
      <w:r w:rsidRPr="0029273D">
        <w:rPr>
          <w:rFonts w:asciiTheme="majorBidi" w:hAnsiTheme="majorBidi" w:cstheme="majorBidi"/>
          <w:b/>
          <w:bCs/>
        </w:rPr>
        <w:t>B</w:t>
      </w:r>
      <w:r w:rsidR="00EA17C7" w:rsidRPr="0029273D">
        <w:rPr>
          <w:rFonts w:asciiTheme="majorBidi" w:hAnsiTheme="majorBidi" w:cstheme="majorBidi"/>
          <w:b/>
          <w:bCs/>
        </w:rPr>
        <w:t xml:space="preserve">ased </w:t>
      </w:r>
      <w:r w:rsidRPr="0029273D">
        <w:rPr>
          <w:rFonts w:asciiTheme="majorBidi" w:hAnsiTheme="majorBidi" w:cstheme="majorBidi"/>
          <w:b/>
          <w:bCs/>
        </w:rPr>
        <w:t>A</w:t>
      </w:r>
      <w:r w:rsidR="00EA17C7" w:rsidRPr="0029273D">
        <w:rPr>
          <w:rFonts w:asciiTheme="majorBidi" w:hAnsiTheme="majorBidi" w:cstheme="majorBidi"/>
          <w:b/>
          <w:bCs/>
        </w:rPr>
        <w:t>lgorith</w:t>
      </w:r>
      <w:r w:rsidR="00735F16" w:rsidRPr="0029273D">
        <w:rPr>
          <w:rFonts w:asciiTheme="majorBidi" w:hAnsiTheme="majorBidi" w:cstheme="majorBidi"/>
          <w:b/>
          <w:bCs/>
        </w:rPr>
        <w:t>m</w:t>
      </w:r>
      <w:r w:rsidR="00310699" w:rsidRPr="0029273D">
        <w:rPr>
          <w:rFonts w:asciiTheme="majorBidi" w:hAnsiTheme="majorBidi" w:cstheme="majorBidi"/>
          <w:b/>
          <w:bCs/>
        </w:rPr>
        <w:t xml:space="preserve">      </w:t>
      </w:r>
    </w:p>
    <w:p w14:paraId="6093D75E" w14:textId="77777777" w:rsidR="00EA17C7" w:rsidRPr="0029273D" w:rsidRDefault="00EA17C7" w:rsidP="005247EC">
      <w:pPr>
        <w:pStyle w:val="a4"/>
        <w:spacing w:line="22" w:lineRule="atLeast"/>
        <w:ind w:left="0"/>
        <w:jc w:val="both"/>
        <w:rPr>
          <w:rFonts w:asciiTheme="majorBidi" w:hAnsiTheme="majorBidi" w:cstheme="majorBidi"/>
        </w:rPr>
      </w:pPr>
      <w:r w:rsidRPr="0029273D">
        <w:rPr>
          <w:rFonts w:asciiTheme="majorBidi" w:hAnsiTheme="majorBidi" w:cstheme="majorBidi"/>
        </w:rPr>
        <w:t>An RGB image can be viewed as three different images (a red scale image, a green scale image and a blue scale image) stacked on top of each other. An RGB image is basically a M*N*3 array of color pixel, where each color pixel is associated with three values which correspond to red, blue and green color component of RGB image at a specified spatial location. So, the color of any pixel is determined by the combination of the red, green, and blue intensities stored in each color plane at the pixel’s location.</w:t>
      </w:r>
    </w:p>
    <w:p w14:paraId="22BA1687" w14:textId="77777777" w:rsidR="00EA17C7" w:rsidRPr="0029273D" w:rsidRDefault="00EA17C7" w:rsidP="00714D1C">
      <w:pPr>
        <w:pStyle w:val="a4"/>
        <w:spacing w:line="22" w:lineRule="atLeast"/>
        <w:ind w:left="0"/>
        <w:jc w:val="both"/>
        <w:rPr>
          <w:rFonts w:asciiTheme="majorBidi" w:hAnsiTheme="majorBidi" w:cstheme="majorBidi"/>
        </w:rPr>
      </w:pPr>
      <w:r w:rsidRPr="0029273D">
        <w:rPr>
          <w:rFonts w:asciiTheme="majorBidi" w:hAnsiTheme="majorBidi" w:cstheme="majorBidi"/>
        </w:rPr>
        <w:t xml:space="preserve">Determining the strengths of the different colorants is pleasant by placing the integers between 0 and 255 for each of the variables R, G and B. 0 means not illuminating the pixel at all, and 255 is a full-color illumination symbol. </w:t>
      </w:r>
    </w:p>
    <w:p w14:paraId="57FF09AA" w14:textId="77777777" w:rsidR="00EA17C7" w:rsidRPr="0029273D" w:rsidRDefault="00EA17C7" w:rsidP="00E46BA6">
      <w:pPr>
        <w:pStyle w:val="a4"/>
        <w:spacing w:line="22" w:lineRule="atLeast"/>
        <w:ind w:left="0"/>
        <w:jc w:val="both"/>
        <w:rPr>
          <w:rFonts w:asciiTheme="majorBidi" w:hAnsiTheme="majorBidi" w:cstheme="majorBidi"/>
        </w:rPr>
      </w:pPr>
      <w:r w:rsidRPr="0029273D">
        <w:rPr>
          <w:rFonts w:asciiTheme="majorBidi" w:hAnsiTheme="majorBidi" w:cstheme="majorBidi"/>
        </w:rPr>
        <w:t>It is acceptable to translate numbers to the hexadecimal base (base 16), where only 2 characters are needed to represent numbers in the above range. In this way, each of the three primary colors (RGB) assigns two characters from left to right.</w:t>
      </w:r>
    </w:p>
    <w:p w14:paraId="6E22A9AE" w14:textId="77777777" w:rsidR="00EA17C7" w:rsidRPr="0029273D" w:rsidRDefault="00EA17C7" w:rsidP="00E46BA6">
      <w:pPr>
        <w:pStyle w:val="a4"/>
        <w:spacing w:line="22" w:lineRule="atLeast"/>
        <w:ind w:left="0"/>
        <w:jc w:val="both"/>
        <w:rPr>
          <w:rFonts w:asciiTheme="majorBidi" w:hAnsiTheme="majorBidi" w:cstheme="majorBidi"/>
        </w:rPr>
      </w:pPr>
      <w:r w:rsidRPr="0029273D">
        <w:rPr>
          <w:rFonts w:asciiTheme="majorBidi" w:hAnsiTheme="majorBidi" w:cstheme="majorBidi"/>
        </w:rPr>
        <w:lastRenderedPageBreak/>
        <w:t>In each color the range is from 00 to FF (from 0 to 255 in decimal), which represent influence of the same color. Because each component can create 256 different shades, the number of different colors that can be represented in this way is 256 with the power of three which are 16,777,216 different colors.</w:t>
      </w:r>
    </w:p>
    <w:p w14:paraId="42D459C5" w14:textId="77777777" w:rsidR="00EA17C7" w:rsidRPr="0029273D" w:rsidRDefault="00EA17C7" w:rsidP="00E46BA6">
      <w:pPr>
        <w:pStyle w:val="a4"/>
        <w:spacing w:line="22" w:lineRule="atLeast"/>
        <w:ind w:left="0"/>
        <w:jc w:val="both"/>
        <w:rPr>
          <w:rFonts w:asciiTheme="majorBidi" w:hAnsiTheme="majorBidi" w:cstheme="majorBidi"/>
        </w:rPr>
      </w:pPr>
    </w:p>
    <w:p w14:paraId="6784A139" w14:textId="3E8A1E3D" w:rsidR="00EA17C7" w:rsidRPr="0029273D" w:rsidRDefault="00EA17C7" w:rsidP="00E46BA6">
      <w:pPr>
        <w:pStyle w:val="a4"/>
        <w:spacing w:line="22" w:lineRule="atLeast"/>
        <w:ind w:left="0"/>
        <w:jc w:val="both"/>
        <w:rPr>
          <w:rFonts w:asciiTheme="majorBidi" w:hAnsiTheme="majorBidi" w:cstheme="majorBidi"/>
        </w:rPr>
      </w:pPr>
      <w:r w:rsidRPr="0029273D">
        <w:rPr>
          <w:rFonts w:asciiTheme="majorBidi" w:hAnsiTheme="majorBidi" w:cstheme="majorBidi"/>
        </w:rPr>
        <w:t>To specify a value for grayscale, use the following: 0 means black, 255 means white. In between</w:t>
      </w:r>
      <w:r w:rsidR="00D37D58" w:rsidRPr="0029273D">
        <w:rPr>
          <w:rFonts w:asciiTheme="majorBidi" w:hAnsiTheme="majorBidi" w:cstheme="majorBidi"/>
        </w:rPr>
        <w:t>, every</w:t>
      </w:r>
      <w:r w:rsidRPr="0029273D">
        <w:rPr>
          <w:rFonts w:asciiTheme="majorBidi" w:hAnsiTheme="majorBidi" w:cstheme="majorBidi"/>
        </w:rPr>
        <w:t xml:space="preserve"> other number — 50, 87, 162, 209, and so on — is a shade of gray ranging from black to white.</w:t>
      </w:r>
    </w:p>
    <w:p w14:paraId="6629EC8F" w14:textId="6A2039F6" w:rsidR="00EA17C7" w:rsidRPr="0029273D" w:rsidRDefault="00EA17C7" w:rsidP="00E46BA6">
      <w:pPr>
        <w:pStyle w:val="a4"/>
        <w:spacing w:line="22" w:lineRule="atLeast"/>
        <w:ind w:left="0"/>
        <w:jc w:val="both"/>
        <w:rPr>
          <w:rFonts w:asciiTheme="majorBidi" w:hAnsiTheme="majorBidi" w:cstheme="majorBidi"/>
        </w:rPr>
      </w:pPr>
      <w:r w:rsidRPr="0029273D">
        <w:rPr>
          <w:rFonts w:asciiTheme="majorBidi" w:hAnsiTheme="majorBidi" w:cstheme="majorBidi"/>
        </w:rPr>
        <w:t>Color images are represented as three dimensional arrays, a collection of three two dimensional arrays, one each for red, green, and blue channels. There are lots of ways to convert RGB image to grayscale image. Here you are some of the methods: cf. [</w:t>
      </w:r>
      <w:r w:rsidR="001130F4" w:rsidRPr="0029273D">
        <w:rPr>
          <w:rFonts w:asciiTheme="majorBidi" w:hAnsiTheme="majorBidi" w:cstheme="majorBidi"/>
        </w:rPr>
        <w:t>3</w:t>
      </w:r>
      <w:r w:rsidRPr="0029273D">
        <w:rPr>
          <w:rFonts w:asciiTheme="majorBidi" w:hAnsiTheme="majorBidi" w:cstheme="majorBidi"/>
        </w:rPr>
        <w:t>], [</w:t>
      </w:r>
      <w:r w:rsidR="001130F4" w:rsidRPr="0029273D">
        <w:rPr>
          <w:rFonts w:asciiTheme="majorBidi" w:hAnsiTheme="majorBidi" w:cstheme="majorBidi"/>
        </w:rPr>
        <w:t>4</w:t>
      </w:r>
      <w:r w:rsidRPr="0029273D">
        <w:rPr>
          <w:rFonts w:asciiTheme="majorBidi" w:hAnsiTheme="majorBidi" w:cstheme="majorBidi"/>
        </w:rPr>
        <w:t>]:</w:t>
      </w:r>
    </w:p>
    <w:p w14:paraId="71651685" w14:textId="2372CAA0" w:rsidR="00EA17C7" w:rsidRPr="0029273D" w:rsidRDefault="00EA17C7" w:rsidP="00E46BA6">
      <w:pPr>
        <w:pStyle w:val="a4"/>
        <w:numPr>
          <w:ilvl w:val="0"/>
          <w:numId w:val="49"/>
        </w:numPr>
        <w:spacing w:line="22" w:lineRule="atLeast"/>
        <w:jc w:val="both"/>
        <w:rPr>
          <w:rFonts w:asciiTheme="majorBidi" w:hAnsiTheme="majorBidi" w:cstheme="majorBidi"/>
        </w:rPr>
      </w:pPr>
      <w:r w:rsidRPr="0029273D">
        <w:rPr>
          <w:rFonts w:asciiTheme="majorBidi" w:hAnsiTheme="majorBidi" w:cstheme="majorBidi"/>
        </w:rPr>
        <w:t>Simple averaging – We take the average of three colors. Since it is an RGB image, it means that we have to add R to G and B and then divide the sum by 3 to get the desired grayscale image, by the following formula: Gray = (R+G+B)/3</w:t>
      </w:r>
    </w:p>
    <w:p w14:paraId="4E1DCDB9" w14:textId="1CFEE2D3" w:rsidR="00EA17C7" w:rsidRPr="0029273D" w:rsidRDefault="00EA17C7" w:rsidP="00E46BA6">
      <w:pPr>
        <w:pStyle w:val="a4"/>
        <w:numPr>
          <w:ilvl w:val="0"/>
          <w:numId w:val="49"/>
        </w:numPr>
        <w:spacing w:line="22" w:lineRule="atLeast"/>
        <w:jc w:val="both"/>
        <w:rPr>
          <w:rFonts w:asciiTheme="majorBidi" w:hAnsiTheme="majorBidi" w:cstheme="majorBidi"/>
        </w:rPr>
      </w:pPr>
      <w:r w:rsidRPr="0029273D">
        <w:rPr>
          <w:rFonts w:asciiTheme="majorBidi" w:hAnsiTheme="majorBidi" w:cstheme="majorBidi"/>
        </w:rPr>
        <w:t>Weighted average - Averages the values, but it forms a weighted average to account for human perception by the following formulas: Gray = 0.3R + 0.59G + 0.11B or Gray = 0.2126R + 0.7152G + 0.0722B or Gray = 0.299R + 0.587G + 0.114B</w:t>
      </w:r>
    </w:p>
    <w:p w14:paraId="686A1124" w14:textId="5672A070" w:rsidR="00EA17C7" w:rsidRPr="0029273D" w:rsidRDefault="00EA17C7" w:rsidP="00E46BA6">
      <w:pPr>
        <w:pStyle w:val="a4"/>
        <w:numPr>
          <w:ilvl w:val="0"/>
          <w:numId w:val="49"/>
        </w:numPr>
        <w:spacing w:line="22" w:lineRule="atLeast"/>
        <w:jc w:val="both"/>
        <w:rPr>
          <w:rFonts w:asciiTheme="majorBidi" w:hAnsiTheme="majorBidi" w:cstheme="majorBidi"/>
        </w:rPr>
      </w:pPr>
      <w:r w:rsidRPr="0029273D">
        <w:rPr>
          <w:rFonts w:asciiTheme="majorBidi" w:hAnsiTheme="majorBidi" w:cstheme="majorBidi"/>
        </w:rPr>
        <w:t>Desaturation - Averages the most prominent and least prominent colors by the following formula: Gray = (min(R,G,B) + max(R,G,B))/2</w:t>
      </w:r>
    </w:p>
    <w:p w14:paraId="4820713D" w14:textId="7B6CD58D" w:rsidR="00EA17C7" w:rsidRPr="0029273D" w:rsidRDefault="00EA17C7" w:rsidP="00C472D2">
      <w:pPr>
        <w:pStyle w:val="a4"/>
        <w:numPr>
          <w:ilvl w:val="0"/>
          <w:numId w:val="49"/>
        </w:numPr>
        <w:spacing w:line="22" w:lineRule="atLeast"/>
        <w:jc w:val="both"/>
        <w:rPr>
          <w:rFonts w:asciiTheme="majorBidi" w:hAnsiTheme="majorBidi" w:cstheme="majorBidi"/>
        </w:rPr>
      </w:pPr>
      <w:r w:rsidRPr="0029273D">
        <w:rPr>
          <w:rFonts w:asciiTheme="majorBidi" w:hAnsiTheme="majorBidi" w:cstheme="majorBidi"/>
        </w:rPr>
        <w:t>Custom number of gray shades - Usually a grayscale image has intensities that range between 0 to 255. If one wants to reduce the number of shades, one can divide the interval [0, 255] in a number of subintervals equal with the number of grey shades that we want to use. Let p &lt; 256 be the number of shades we want to use. We consider the intervals:</w:t>
      </w:r>
    </w:p>
    <w:p w14:paraId="1FA4FEDD" w14:textId="1486A996" w:rsidR="00EA17C7" w:rsidRPr="0029273D" w:rsidRDefault="00252C5A" w:rsidP="00C472D2">
      <w:pPr>
        <w:pStyle w:val="a4"/>
        <w:spacing w:line="22" w:lineRule="atLeast"/>
        <w:jc w:val="both"/>
        <w:rPr>
          <w:rFonts w:asciiTheme="majorBidi" w:hAnsiTheme="majorBidi" w:cstheme="majorBidi"/>
        </w:rPr>
      </w:pPr>
      <m:oMath>
        <m:sSub>
          <m:sSubPr>
            <m:ctrlPr>
              <w:rPr>
                <w:rFonts w:ascii="Cambria Math" w:hAnsi="Cambria Math" w:cstheme="majorBidi"/>
                <w:i/>
              </w:rPr>
            </m:ctrlPr>
          </m:sSubPr>
          <m:e>
            <m:r>
              <w:rPr>
                <w:rFonts w:ascii="Cambria Math" w:hAnsi="Cambria Math" w:cstheme="majorBidi"/>
              </w:rPr>
              <m:t>[α</m:t>
            </m:r>
          </m:e>
          <m:sub>
            <m:r>
              <w:rPr>
                <w:rFonts w:ascii="Cambria Math" w:hAnsi="Cambria Math" w:cstheme="majorBidi"/>
              </w:rPr>
              <m:t>0</m:t>
            </m:r>
          </m:sub>
        </m:sSub>
        <m:r>
          <w:rPr>
            <w:rFonts w:ascii="Cambria Math" w:hAnsi="Cambria Math" w:cstheme="majorBidi"/>
          </w:rPr>
          <m:t>=0,</m:t>
        </m:r>
        <m:sSub>
          <m:sSubPr>
            <m:ctrlPr>
              <w:rPr>
                <w:rFonts w:ascii="Cambria Math" w:hAnsi="Cambria Math" w:cstheme="majorBidi"/>
                <w:i/>
              </w:rPr>
            </m:ctrlPr>
          </m:sSubPr>
          <m:e>
            <m:r>
              <w:rPr>
                <w:rFonts w:ascii="Cambria Math" w:hAnsi="Cambria Math" w:cstheme="majorBidi"/>
              </w:rPr>
              <m:t>α</m:t>
            </m:r>
          </m:e>
          <m:sub>
            <m:r>
              <w:rPr>
                <w:rFonts w:ascii="Cambria Math" w:hAnsi="Cambria Math" w:cstheme="majorBidi"/>
              </w:rPr>
              <m:t>1</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[α</m:t>
            </m:r>
          </m:e>
          <m:sub>
            <m:r>
              <w:rPr>
                <w:rFonts w:ascii="Cambria Math" w:hAnsi="Cambria Math" w:cstheme="majorBidi"/>
              </w:rPr>
              <m:t>1</m:t>
            </m:r>
          </m:sub>
        </m:sSub>
        <m:sSub>
          <m:sSubPr>
            <m:ctrlPr>
              <w:rPr>
                <w:rFonts w:ascii="Cambria Math" w:hAnsi="Cambria Math" w:cstheme="majorBidi"/>
                <w:i/>
              </w:rPr>
            </m:ctrlPr>
          </m:sSubPr>
          <m:e>
            <m:r>
              <w:rPr>
                <w:rFonts w:ascii="Cambria Math" w:hAnsi="Cambria Math" w:cstheme="majorBidi"/>
              </w:rPr>
              <m:t>α</m:t>
            </m:r>
          </m:e>
          <m:sub>
            <m:r>
              <w:rPr>
                <w:rFonts w:ascii="Cambria Math" w:hAnsi="Cambria Math" w:cstheme="majorBidi"/>
              </w:rPr>
              <m:t>2</m:t>
            </m:r>
          </m:sub>
        </m:sSub>
        <m:r>
          <w:rPr>
            <w:rFonts w:ascii="Cambria Math" w:hAnsi="Cambria Math" w:cstheme="majorBidi"/>
          </w:rPr>
          <m:t>),</m:t>
        </m:r>
        <m:r>
          <w:rPr>
            <w:rFonts w:ascii="Cambria Math" w:hAnsi="Cambria Math" w:cstheme="majorBidi" w:hint="eastAsia"/>
          </w:rPr>
          <m:t>…</m:t>
        </m:r>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rPr>
              <m:t>[α</m:t>
            </m:r>
          </m:e>
          <m:sub>
            <m:r>
              <w:rPr>
                <w:rFonts w:ascii="Cambria Math" w:hAnsi="Cambria Math" w:cstheme="majorBidi"/>
              </w:rPr>
              <m:t>p-1</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α</m:t>
            </m:r>
          </m:e>
          <m:sub>
            <m:r>
              <w:rPr>
                <w:rFonts w:ascii="Cambria Math" w:hAnsi="Cambria Math" w:cstheme="majorBidi"/>
              </w:rPr>
              <m:t>p</m:t>
            </m:r>
          </m:sub>
        </m:sSub>
        <m:r>
          <w:rPr>
            <w:rFonts w:ascii="Cambria Math" w:hAnsi="Cambria Math" w:cstheme="majorBidi"/>
          </w:rPr>
          <m:t>=255],</m:t>
        </m:r>
        <m:sSub>
          <m:sSubPr>
            <m:ctrlPr>
              <w:rPr>
                <w:rFonts w:ascii="Cambria Math" w:hAnsi="Cambria Math" w:cstheme="majorBidi"/>
                <w:i/>
              </w:rPr>
            </m:ctrlPr>
          </m:sSubPr>
          <m:e>
            <m:r>
              <w:rPr>
                <w:rFonts w:ascii="Cambria Math" w:hAnsi="Cambria Math" w:cstheme="majorBidi"/>
              </w:rPr>
              <m:t>α</m:t>
            </m:r>
          </m:e>
          <m:sub>
            <m:r>
              <w:rPr>
                <w:rFonts w:ascii="Cambria Math" w:hAnsi="Cambria Math" w:cstheme="majorBidi"/>
              </w:rPr>
              <m:t>i</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α</m:t>
            </m:r>
          </m:e>
          <m:sub>
            <m:r>
              <w:rPr>
                <w:rFonts w:ascii="Cambria Math" w:hAnsi="Cambria Math" w:cstheme="majorBidi"/>
              </w:rPr>
              <m:t>i-1</m:t>
            </m:r>
          </m:sub>
        </m:sSub>
        <m:r>
          <w:rPr>
            <w:rFonts w:ascii="Cambria Math" w:hAnsi="Cambria Math" w:cstheme="majorBidi"/>
          </w:rPr>
          <m:t>=255/p</m:t>
        </m:r>
      </m:oMath>
      <w:r w:rsidR="00EA17C7" w:rsidRPr="0029273D">
        <w:rPr>
          <w:rFonts w:asciiTheme="majorBidi" w:hAnsiTheme="majorBidi" w:cstheme="majorBidi"/>
        </w:rPr>
        <w:t xml:space="preserve">. All the pixels with intensities in interval </w:t>
      </w:r>
      <w:r w:rsidR="00EA17C7" w:rsidRPr="0029273D">
        <w:rPr>
          <w:rFonts w:ascii="Cambria Math" w:eastAsia="Cambria Math" w:hAnsi="Cambria Math" w:cs="Cambria Math" w:hint="eastAsia"/>
        </w:rPr>
        <w:t>〖</w:t>
      </w:r>
      <w:r w:rsidR="00EA17C7" w:rsidRPr="0029273D">
        <w:rPr>
          <w:rFonts w:asciiTheme="majorBidi" w:hAnsiTheme="majorBidi" w:cstheme="majorBidi"/>
        </w:rPr>
        <w:t>[α</w:t>
      </w:r>
      <w:r w:rsidR="00EA17C7" w:rsidRPr="0029273D">
        <w:rPr>
          <w:rFonts w:ascii="Cambria Math" w:eastAsia="Cambria Math" w:hAnsi="Cambria Math" w:cs="Cambria Math" w:hint="eastAsia"/>
        </w:rPr>
        <w:t>〗</w:t>
      </w:r>
      <w:r w:rsidR="00EA17C7" w:rsidRPr="0029273D">
        <w:rPr>
          <w:rFonts w:asciiTheme="majorBidi" w:hAnsiTheme="majorBidi" w:cstheme="majorBidi"/>
        </w:rPr>
        <w:t>_(i-1),α_</w:t>
      </w:r>
      <w:proofErr w:type="spellStart"/>
      <w:r w:rsidR="00EA17C7" w:rsidRPr="0029273D">
        <w:rPr>
          <w:rFonts w:asciiTheme="majorBidi" w:hAnsiTheme="majorBidi" w:cstheme="majorBidi"/>
        </w:rPr>
        <w:t>i</w:t>
      </w:r>
      <w:proofErr w:type="spellEnd"/>
      <w:r w:rsidR="00EA17C7" w:rsidRPr="0029273D">
        <w:rPr>
          <w:rFonts w:asciiTheme="majorBidi" w:hAnsiTheme="majorBidi" w:cstheme="majorBidi"/>
        </w:rPr>
        <w:t>) will be set to a common value (the middle point of the interval, for example). If we have a color image then, first, compute one of the weighted average of the color components or simple average and finally apply the algorithm described below. The algorithm:</w:t>
      </w:r>
    </w:p>
    <w:p w14:paraId="17D225A0" w14:textId="77777777" w:rsidR="00EA17C7" w:rsidRPr="0029273D" w:rsidRDefault="00EA17C7" w:rsidP="006624F5">
      <w:pPr>
        <w:pStyle w:val="a4"/>
        <w:spacing w:line="22" w:lineRule="atLeast"/>
        <w:jc w:val="both"/>
        <w:rPr>
          <w:rFonts w:asciiTheme="majorBidi" w:hAnsiTheme="majorBidi" w:cstheme="majorBidi"/>
        </w:rPr>
      </w:pPr>
      <w:r w:rsidRPr="0029273D">
        <w:rPr>
          <w:rFonts w:asciiTheme="majorBidi" w:hAnsiTheme="majorBidi" w:cstheme="majorBidi"/>
        </w:rPr>
        <w:t>Algorithm convention:</w:t>
      </w:r>
    </w:p>
    <w:p w14:paraId="32C05912" w14:textId="0F93F027" w:rsidR="000F7F36" w:rsidRPr="0029273D" w:rsidRDefault="00EA17C7" w:rsidP="006624F5">
      <w:pPr>
        <w:pStyle w:val="a4"/>
        <w:spacing w:line="22" w:lineRule="atLeast"/>
        <w:jc w:val="both"/>
        <w:rPr>
          <w:rFonts w:asciiTheme="majorBidi" w:hAnsiTheme="majorBidi" w:cstheme="majorBidi"/>
        </w:rPr>
      </w:pPr>
      <w:proofErr w:type="spellStart"/>
      <w:r w:rsidRPr="0029273D">
        <w:rPr>
          <w:rFonts w:asciiTheme="majorBidi" w:hAnsiTheme="majorBidi" w:cstheme="majorBidi"/>
        </w:rPr>
        <w:t>NumberOfShades</w:t>
      </w:r>
      <w:proofErr w:type="spellEnd"/>
      <w:r w:rsidRPr="0029273D">
        <w:rPr>
          <w:rFonts w:asciiTheme="majorBidi" w:hAnsiTheme="majorBidi" w:cstheme="majorBidi"/>
        </w:rPr>
        <w:t xml:space="preserve"> will be the number of shades we want to use. This number is determined by the user, he chooses how many shades he wants to have</w:t>
      </w:r>
    </w:p>
    <w:p w14:paraId="7C30A6DA" w14:textId="28CD1865" w:rsidR="000F7F36" w:rsidRPr="0029273D" w:rsidRDefault="000F7F36" w:rsidP="006624F5">
      <w:pPr>
        <w:pStyle w:val="a4"/>
        <w:spacing w:line="22" w:lineRule="atLeast"/>
        <w:jc w:val="both"/>
        <w:rPr>
          <w:rFonts w:asciiTheme="majorBidi" w:hAnsiTheme="majorBidi" w:cstheme="majorBidi"/>
        </w:rPr>
      </w:pPr>
      <w:r w:rsidRPr="0029273D">
        <w:rPr>
          <w:noProof/>
        </w:rPr>
        <w:drawing>
          <wp:anchor distT="0" distB="0" distL="114300" distR="114300" simplePos="0" relativeHeight="251627520" behindDoc="0" locked="0" layoutInCell="1" allowOverlap="1" wp14:anchorId="3973DF00" wp14:editId="6D88429D">
            <wp:simplePos x="0" y="0"/>
            <wp:positionH relativeFrom="column">
              <wp:posOffset>2905125</wp:posOffset>
            </wp:positionH>
            <wp:positionV relativeFrom="paragraph">
              <wp:posOffset>135890</wp:posOffset>
            </wp:positionV>
            <wp:extent cx="638175" cy="2606040"/>
            <wp:effectExtent l="0" t="0" r="9525" b="3810"/>
            <wp:wrapTopAndBottom/>
            <wp:docPr id="127" name="Picture 127"/>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rotWithShape="1">
                    <a:blip r:embed="rId23">
                      <a:extLst>
                        <a:ext uri="{28A0092B-C50C-407E-A947-70E740481C1C}">
                          <a14:useLocalDpi xmlns:a14="http://schemas.microsoft.com/office/drawing/2010/main" val="0"/>
                        </a:ext>
                      </a:extLst>
                    </a:blip>
                    <a:srcRect l="4707" t="1953" r="1127"/>
                    <a:stretch/>
                  </pic:blipFill>
                  <pic:spPr bwMode="auto">
                    <a:xfrm>
                      <a:off x="0" y="0"/>
                      <a:ext cx="638175" cy="2606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882F73" w14:textId="12ECA760" w:rsidR="000F7F36" w:rsidRPr="0029273D" w:rsidRDefault="000F7F36" w:rsidP="000165C0">
      <w:pPr>
        <w:pStyle w:val="a4"/>
        <w:spacing w:line="22" w:lineRule="atLeast"/>
        <w:ind w:left="0"/>
        <w:jc w:val="center"/>
        <w:rPr>
          <w:rFonts w:asciiTheme="majorBidi" w:hAnsiTheme="majorBidi" w:cstheme="majorBidi"/>
          <w:noProof/>
        </w:rPr>
      </w:pPr>
      <w:r w:rsidRPr="0029273D">
        <w:rPr>
          <w:rFonts w:asciiTheme="majorBidi" w:hAnsiTheme="majorBidi" w:cstheme="majorBidi"/>
        </w:rPr>
        <w:t xml:space="preserve">                        </w:t>
      </w:r>
      <w:r w:rsidRPr="0029273D">
        <w:rPr>
          <w:rFonts w:asciiTheme="majorBidi" w:hAnsiTheme="majorBidi" w:cstheme="majorBidi"/>
          <w:i/>
          <w:iCs/>
          <w:noProof/>
        </w:rPr>
        <w:t xml:space="preserve">Fig. </w:t>
      </w:r>
      <w:r w:rsidR="00344B0E">
        <w:rPr>
          <w:rFonts w:asciiTheme="majorBidi" w:hAnsiTheme="majorBidi" w:cstheme="majorBidi"/>
          <w:i/>
          <w:iCs/>
          <w:noProof/>
        </w:rPr>
        <w:t>9</w:t>
      </w:r>
      <w:r w:rsidR="00344B0E" w:rsidRPr="0029273D">
        <w:rPr>
          <w:rFonts w:asciiTheme="majorBidi" w:hAnsiTheme="majorBidi" w:cstheme="majorBidi"/>
          <w:i/>
          <w:iCs/>
          <w:noProof/>
        </w:rPr>
        <w:t xml:space="preserve"> </w:t>
      </w:r>
      <w:r w:rsidRPr="0029273D">
        <w:rPr>
          <w:rFonts w:asciiTheme="majorBidi" w:hAnsiTheme="majorBidi" w:cstheme="majorBidi"/>
          <w:i/>
          <w:iCs/>
          <w:noProof/>
        </w:rPr>
        <w:t>Grayscale range</w:t>
      </w:r>
    </w:p>
    <w:p w14:paraId="77932DBD" w14:textId="2291112A" w:rsidR="000F7F36" w:rsidRPr="0029273D" w:rsidRDefault="000F7F36" w:rsidP="000165C0">
      <w:pPr>
        <w:pStyle w:val="a4"/>
        <w:spacing w:line="22" w:lineRule="atLeast"/>
        <w:jc w:val="both"/>
        <w:rPr>
          <w:rFonts w:asciiTheme="majorBidi" w:hAnsiTheme="majorBidi" w:cstheme="majorBidi"/>
        </w:rPr>
      </w:pPr>
    </w:p>
    <w:p w14:paraId="389005A8" w14:textId="77777777" w:rsidR="000F7F36" w:rsidRPr="0029273D" w:rsidRDefault="000F7F36" w:rsidP="000165C0">
      <w:pPr>
        <w:pStyle w:val="a4"/>
        <w:spacing w:line="22" w:lineRule="atLeast"/>
        <w:jc w:val="both"/>
        <w:rPr>
          <w:rFonts w:asciiTheme="majorBidi" w:hAnsiTheme="majorBidi" w:cstheme="majorBidi"/>
        </w:rPr>
      </w:pPr>
    </w:p>
    <w:p w14:paraId="73FA2D95" w14:textId="644EA800" w:rsidR="00EA17C7" w:rsidRPr="0029273D" w:rsidRDefault="00EA17C7" w:rsidP="000165C0">
      <w:pPr>
        <w:pStyle w:val="a4"/>
        <w:spacing w:line="22" w:lineRule="atLeast"/>
        <w:jc w:val="both"/>
        <w:rPr>
          <w:rFonts w:asciiTheme="majorBidi" w:hAnsiTheme="majorBidi" w:cstheme="majorBidi"/>
        </w:rPr>
      </w:pPr>
      <w:r w:rsidRPr="0029273D">
        <w:rPr>
          <w:rFonts w:asciiTheme="majorBidi" w:hAnsiTheme="majorBidi" w:cstheme="majorBidi"/>
        </w:rPr>
        <w:t xml:space="preserve"> in his image, based on his needs. The possible values are 1 to 256 and the default value is 256.</w:t>
      </w:r>
    </w:p>
    <w:p w14:paraId="5FB3B1C0" w14:textId="46AF3ACC" w:rsidR="00EA17C7" w:rsidRPr="0029273D" w:rsidRDefault="00EA17C7" w:rsidP="00D02006">
      <w:pPr>
        <w:pStyle w:val="a4"/>
        <w:spacing w:line="22" w:lineRule="atLeast"/>
        <w:jc w:val="both"/>
        <w:rPr>
          <w:rFonts w:asciiTheme="majorBidi" w:hAnsiTheme="majorBidi" w:cstheme="majorBidi"/>
        </w:rPr>
      </w:pPr>
      <w:r w:rsidRPr="0029273D">
        <w:rPr>
          <w:rFonts w:asciiTheme="majorBidi" w:hAnsiTheme="majorBidi" w:cstheme="majorBidi"/>
        </w:rPr>
        <w:lastRenderedPageBreak/>
        <w:t>Conversion</w:t>
      </w:r>
      <w:r w:rsidR="00C7687E" w:rsidRPr="0029273D">
        <w:rPr>
          <w:rFonts w:asciiTheme="majorBidi" w:hAnsiTheme="majorBidi" w:cstheme="majorBidi"/>
        </w:rPr>
        <w:t xml:space="preserve"> </w:t>
      </w:r>
      <w:r w:rsidRPr="0029273D">
        <w:rPr>
          <w:rFonts w:asciiTheme="majorBidi" w:hAnsiTheme="majorBidi" w:cstheme="majorBidi"/>
        </w:rPr>
        <w:t>Factor is the number or formula you need to convert a measurement in one set of units to the same measurement in another set of units. In our case the default value of Conversion</w:t>
      </w:r>
      <w:r w:rsidR="00C7687E" w:rsidRPr="0029273D">
        <w:rPr>
          <w:rFonts w:asciiTheme="majorBidi" w:hAnsiTheme="majorBidi" w:cstheme="majorBidi"/>
        </w:rPr>
        <w:t xml:space="preserve"> </w:t>
      </w:r>
      <w:r w:rsidRPr="0029273D">
        <w:rPr>
          <w:rFonts w:asciiTheme="majorBidi" w:hAnsiTheme="majorBidi" w:cstheme="majorBidi"/>
        </w:rPr>
        <w:t>Factor will be 1.</w:t>
      </w:r>
    </w:p>
    <w:p w14:paraId="0BB70013" w14:textId="704A1249" w:rsidR="00EA17C7" w:rsidRPr="0029273D" w:rsidRDefault="00EA17C7" w:rsidP="00D02006">
      <w:pPr>
        <w:pStyle w:val="a4"/>
        <w:spacing w:line="22" w:lineRule="atLeast"/>
        <w:jc w:val="both"/>
        <w:rPr>
          <w:rFonts w:asciiTheme="majorBidi" w:hAnsiTheme="majorBidi" w:cstheme="majorBidi"/>
        </w:rPr>
      </w:pPr>
      <w:r w:rsidRPr="0029273D">
        <w:rPr>
          <w:rFonts w:asciiTheme="majorBidi" w:hAnsiTheme="majorBidi" w:cstheme="majorBidi"/>
        </w:rPr>
        <w:t>Custom number of gray shades algorithm:</w:t>
      </w:r>
    </w:p>
    <w:p w14:paraId="64AC6C09" w14:textId="77777777" w:rsidR="00310699" w:rsidRPr="0029273D" w:rsidRDefault="00310699">
      <w:pPr>
        <w:pStyle w:val="a4"/>
        <w:spacing w:line="22" w:lineRule="atLeast"/>
        <w:jc w:val="both"/>
        <w:rPr>
          <w:rFonts w:asciiTheme="majorBidi" w:hAnsiTheme="majorBidi" w:cstheme="majorBidi"/>
        </w:rPr>
      </w:pPr>
    </w:p>
    <w:p w14:paraId="068A8CE8" w14:textId="71C5B1AF" w:rsidR="00EA17C7" w:rsidRPr="0029273D" w:rsidRDefault="00EA17C7">
      <w:pPr>
        <w:pStyle w:val="a4"/>
        <w:spacing w:line="22" w:lineRule="atLeast"/>
        <w:jc w:val="both"/>
        <w:rPr>
          <w:rFonts w:ascii="Courier New" w:hAnsi="Courier New" w:cs="Courier New"/>
          <w:sz w:val="20"/>
          <w:szCs w:val="20"/>
        </w:rPr>
      </w:pPr>
      <w:proofErr w:type="spellStart"/>
      <w:r w:rsidRPr="0029273D">
        <w:rPr>
          <w:rFonts w:ascii="Courier New" w:hAnsi="Courier New" w:cs="Courier New"/>
          <w:sz w:val="20"/>
          <w:szCs w:val="20"/>
        </w:rPr>
        <w:t>ConversionFactor</w:t>
      </w:r>
      <w:proofErr w:type="spellEnd"/>
      <w:r w:rsidRPr="0029273D">
        <w:rPr>
          <w:rFonts w:ascii="Courier New" w:hAnsi="Courier New" w:cs="Courier New"/>
          <w:sz w:val="20"/>
          <w:szCs w:val="20"/>
        </w:rPr>
        <w:t xml:space="preserve"> = 255 / (</w:t>
      </w:r>
      <w:proofErr w:type="spellStart"/>
      <w:r w:rsidRPr="0029273D">
        <w:rPr>
          <w:rFonts w:ascii="Courier New" w:hAnsi="Courier New" w:cs="Courier New"/>
          <w:sz w:val="20"/>
          <w:szCs w:val="20"/>
        </w:rPr>
        <w:t>NumberOfShades</w:t>
      </w:r>
      <w:proofErr w:type="spellEnd"/>
      <w:r w:rsidRPr="0029273D">
        <w:rPr>
          <w:rFonts w:ascii="Courier New" w:hAnsi="Courier New" w:cs="Courier New"/>
          <w:sz w:val="20"/>
          <w:szCs w:val="20"/>
        </w:rPr>
        <w:t xml:space="preserve"> – 1);</w:t>
      </w:r>
    </w:p>
    <w:p w14:paraId="0C4C5602" w14:textId="483E75EB" w:rsidR="00EA17C7" w:rsidRPr="0029273D" w:rsidRDefault="00EA17C7">
      <w:pPr>
        <w:pStyle w:val="a4"/>
        <w:spacing w:line="22" w:lineRule="atLeast"/>
        <w:jc w:val="both"/>
        <w:rPr>
          <w:rFonts w:ascii="Courier New" w:hAnsi="Courier New" w:cs="Courier New"/>
          <w:sz w:val="20"/>
          <w:szCs w:val="20"/>
        </w:rPr>
      </w:pPr>
      <w:proofErr w:type="spellStart"/>
      <w:r w:rsidRPr="0029273D">
        <w:rPr>
          <w:rFonts w:ascii="Courier New" w:hAnsi="Courier New" w:cs="Courier New"/>
          <w:sz w:val="20"/>
          <w:szCs w:val="20"/>
        </w:rPr>
        <w:t>AverageValue</w:t>
      </w:r>
      <w:proofErr w:type="spellEnd"/>
      <w:r w:rsidRPr="0029273D">
        <w:rPr>
          <w:rFonts w:ascii="Courier New" w:hAnsi="Courier New" w:cs="Courier New"/>
          <w:sz w:val="20"/>
          <w:szCs w:val="20"/>
        </w:rPr>
        <w:t xml:space="preserve"> = (Red + Green + Blue) / 3;</w:t>
      </w:r>
    </w:p>
    <w:p w14:paraId="678C4744" w14:textId="45B9764D" w:rsidR="00EA17C7" w:rsidRPr="0029273D" w:rsidRDefault="00EA17C7">
      <w:pPr>
        <w:pStyle w:val="a4"/>
        <w:spacing w:line="22" w:lineRule="atLeast"/>
        <w:jc w:val="both"/>
        <w:rPr>
          <w:rFonts w:ascii="Courier New" w:hAnsi="Courier New" w:cs="Courier New"/>
          <w:sz w:val="20"/>
          <w:szCs w:val="20"/>
        </w:rPr>
      </w:pPr>
      <w:r w:rsidRPr="0029273D">
        <w:rPr>
          <w:rFonts w:ascii="Courier New" w:hAnsi="Courier New" w:cs="Courier New"/>
          <w:sz w:val="20"/>
          <w:szCs w:val="20"/>
        </w:rPr>
        <w:t>Gray = Integer((</w:t>
      </w:r>
      <w:proofErr w:type="spellStart"/>
      <w:r w:rsidRPr="0029273D">
        <w:rPr>
          <w:rFonts w:ascii="Courier New" w:hAnsi="Courier New" w:cs="Courier New"/>
          <w:sz w:val="20"/>
          <w:szCs w:val="20"/>
        </w:rPr>
        <w:t>AverageValue</w:t>
      </w:r>
      <w:proofErr w:type="spellEnd"/>
      <w:r w:rsidRPr="0029273D">
        <w:rPr>
          <w:rFonts w:ascii="Courier New" w:hAnsi="Courier New" w:cs="Courier New"/>
          <w:sz w:val="20"/>
          <w:szCs w:val="20"/>
        </w:rPr>
        <w:t xml:space="preserve"> / </w:t>
      </w:r>
      <w:proofErr w:type="spellStart"/>
      <w:r w:rsidRPr="0029273D">
        <w:rPr>
          <w:rFonts w:ascii="Courier New" w:hAnsi="Courier New" w:cs="Courier New"/>
          <w:sz w:val="20"/>
          <w:szCs w:val="20"/>
        </w:rPr>
        <w:t>ConversionFactor</w:t>
      </w:r>
      <w:proofErr w:type="spellEnd"/>
      <w:r w:rsidRPr="0029273D">
        <w:rPr>
          <w:rFonts w:ascii="Courier New" w:hAnsi="Courier New" w:cs="Courier New"/>
          <w:sz w:val="20"/>
          <w:szCs w:val="20"/>
        </w:rPr>
        <w:t xml:space="preserve">) + 0.5) * </w:t>
      </w:r>
      <w:proofErr w:type="spellStart"/>
      <w:proofErr w:type="gramStart"/>
      <w:r w:rsidRPr="0029273D">
        <w:rPr>
          <w:rFonts w:ascii="Courier New" w:hAnsi="Courier New" w:cs="Courier New"/>
          <w:sz w:val="20"/>
          <w:szCs w:val="20"/>
        </w:rPr>
        <w:t>ConversionFactor</w:t>
      </w:r>
      <w:proofErr w:type="spellEnd"/>
      <w:r w:rsidRPr="0029273D">
        <w:rPr>
          <w:rFonts w:ascii="Courier New" w:hAnsi="Courier New" w:cs="Courier New"/>
          <w:sz w:val="20"/>
          <w:szCs w:val="20"/>
        </w:rPr>
        <w:t>;</w:t>
      </w:r>
      <w:proofErr w:type="gramEnd"/>
    </w:p>
    <w:p w14:paraId="76FC4A6D" w14:textId="77777777" w:rsidR="00310699" w:rsidRPr="0029273D" w:rsidRDefault="00310699">
      <w:pPr>
        <w:pStyle w:val="a4"/>
        <w:spacing w:line="22" w:lineRule="atLeast"/>
        <w:jc w:val="both"/>
        <w:rPr>
          <w:rFonts w:ascii="Courier New" w:hAnsi="Courier New" w:cs="Courier New"/>
          <w:sz w:val="20"/>
          <w:szCs w:val="20"/>
        </w:rPr>
      </w:pPr>
    </w:p>
    <w:p w14:paraId="0B96F2EB" w14:textId="1188E8D5" w:rsidR="00EA17C7" w:rsidRPr="0029273D" w:rsidRDefault="00EA17C7">
      <w:pPr>
        <w:pStyle w:val="a4"/>
        <w:numPr>
          <w:ilvl w:val="0"/>
          <w:numId w:val="50"/>
        </w:numPr>
        <w:spacing w:line="22" w:lineRule="atLeast"/>
        <w:jc w:val="both"/>
        <w:rPr>
          <w:rFonts w:ascii="Times New Roman" w:hAnsi="Times New Roman" w:cs="Times New Roman"/>
        </w:rPr>
      </w:pPr>
      <w:r w:rsidRPr="0029273D">
        <w:rPr>
          <w:rFonts w:ascii="Times New Roman" w:hAnsi="Times New Roman" w:cs="Times New Roman"/>
        </w:rPr>
        <w:t>Custom number of grey shades with error-diffusion dithering - We explain error diffusion using an example. Consider the case of transforming a grayscale image into a binary one. The first pixel in the image is dark grey, assume it has 65 intensity, being closer to 0 (black) than to 255 (pure white) the pixel will be assigned to 0. Error diffusion works by spreading the error of each calculation to neighboring unvisited pixels. If it finds a pixel of 85 gray, it too determines that 85 is closer to 0 than to 255 and so it would make the pixel black. The error diffusion algorithm makes note of the “error” in its conversion, specifically, that the first gray pixel we have forced to black was actually 65 steps away from black. When it moves to the next pixel, the error diffusion algorithm adds the error of the previous pixel to the current pixel. If the next pixel is 85 gray, instead of simply forcing that to black as well, the algorithm adds the error of 65 from the previous pixel. This results in a value of 150, which is actually closer to 255, and thus closer to white. The Floyd-Steinberg Dithering algorithm is using the following diffusion mask:</w:t>
      </w:r>
    </w:p>
    <w:p w14:paraId="38F1D479" w14:textId="77777777" w:rsidR="00EA17C7" w:rsidRPr="0029273D" w:rsidRDefault="00EA17C7">
      <w:pPr>
        <w:pStyle w:val="a4"/>
        <w:spacing w:line="22" w:lineRule="atLeast"/>
        <w:ind w:left="0"/>
        <w:jc w:val="both"/>
        <w:rPr>
          <w:rFonts w:ascii="Times New Roman" w:hAnsi="Times New Roman" w:cs="Times New Roman"/>
        </w:rPr>
      </w:pPr>
      <w:r w:rsidRPr="0029273D">
        <w:rPr>
          <w:rFonts w:ascii="Times New Roman" w:hAnsi="Times New Roman" w:cs="Times New Roman"/>
        </w:rPr>
        <w:tab/>
      </w:r>
    </w:p>
    <w:p w14:paraId="5C0782A6" w14:textId="77777777" w:rsidR="00EA17C7" w:rsidRPr="0029273D" w:rsidRDefault="00252C5A" w:rsidP="000F59EE">
      <w:pPr>
        <w:pStyle w:val="a4"/>
        <w:spacing w:line="22" w:lineRule="atLeast"/>
        <w:ind w:left="0"/>
        <w:rPr>
          <w:rFonts w:ascii="Times New Roman" w:hAnsi="Times New Roman" w:cs="Times New Roman"/>
        </w:rPr>
      </w:pPr>
      <m:oMathPara>
        <m:oMath>
          <m:m>
            <m:mPr>
              <m:mcs>
                <m:mc>
                  <m:mcPr>
                    <m:count m:val="3"/>
                    <m:mcJc m:val="center"/>
                  </m:mcPr>
                </m:mc>
              </m:mcs>
              <m:ctrlPr>
                <w:rPr>
                  <w:rFonts w:ascii="Cambria Math" w:hAnsi="Cambria Math" w:cs="Times New Roman"/>
                  <w:i/>
                </w:rPr>
              </m:ctrlPr>
            </m:mPr>
            <m:mr>
              <m:e>
                <m:r>
                  <w:rPr>
                    <w:rFonts w:ascii="Cambria Math" w:hAnsi="Cambria Math" w:cs="Times New Roman"/>
                  </w:rPr>
                  <m:t>#</m:t>
                </m:r>
              </m:e>
              <m:e>
                <m:r>
                  <w:rPr>
                    <w:rFonts w:ascii="Cambria Math" w:hAnsi="Cambria Math" w:cs="Times New Roman"/>
                  </w:rPr>
                  <m:t>*</m:t>
                </m:r>
              </m:e>
              <m:e>
                <m:f>
                  <m:fPr>
                    <m:ctrlPr>
                      <w:rPr>
                        <w:rFonts w:ascii="Cambria Math" w:hAnsi="Cambria Math" w:cs="Times New Roman"/>
                        <w:i/>
                      </w:rPr>
                    </m:ctrlPr>
                  </m:fPr>
                  <m:num>
                    <m:r>
                      <w:rPr>
                        <w:rFonts w:ascii="Cambria Math" w:hAnsi="Cambria Math" w:cs="Times New Roman"/>
                      </w:rPr>
                      <m:t>7</m:t>
                    </m:r>
                  </m:num>
                  <m:den>
                    <m:r>
                      <w:rPr>
                        <w:rFonts w:ascii="Cambria Math" w:hAnsi="Cambria Math" w:cs="Times New Roman"/>
                      </w:rPr>
                      <m:t>16</m:t>
                    </m:r>
                  </m:den>
                </m:f>
              </m:e>
            </m:mr>
            <m:mr>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16</m:t>
                    </m:r>
                  </m:den>
                </m:f>
              </m:e>
              <m:e>
                <m:f>
                  <m:fPr>
                    <m:ctrlPr>
                      <w:rPr>
                        <w:rFonts w:ascii="Cambria Math" w:hAnsi="Cambria Math" w:cs="Times New Roman"/>
                        <w:i/>
                      </w:rPr>
                    </m:ctrlPr>
                  </m:fPr>
                  <m:num>
                    <m:r>
                      <w:rPr>
                        <w:rFonts w:ascii="Cambria Math" w:hAnsi="Cambria Math" w:cs="Times New Roman"/>
                      </w:rPr>
                      <m:t>5</m:t>
                    </m:r>
                  </m:num>
                  <m:den>
                    <m:r>
                      <w:rPr>
                        <w:rFonts w:ascii="Cambria Math" w:hAnsi="Cambria Math" w:cs="Times New Roman"/>
                      </w:rPr>
                      <m:t>16</m:t>
                    </m:r>
                  </m:den>
                </m:f>
              </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16</m:t>
                    </m:r>
                  </m:den>
                </m:f>
              </m:e>
            </m:mr>
          </m:m>
        </m:oMath>
      </m:oMathPara>
    </w:p>
    <w:p w14:paraId="795FCECC" w14:textId="77777777" w:rsidR="00EA17C7" w:rsidRPr="0029273D" w:rsidRDefault="00EA17C7" w:rsidP="00ED6A8D">
      <w:pPr>
        <w:pStyle w:val="a4"/>
        <w:spacing w:line="22" w:lineRule="atLeast"/>
        <w:ind w:left="0"/>
        <w:jc w:val="both"/>
        <w:rPr>
          <w:rFonts w:ascii="Times New Roman" w:hAnsi="Times New Roman" w:cs="Times New Roman"/>
        </w:rPr>
      </w:pPr>
    </w:p>
    <w:p w14:paraId="6B8D5AD2" w14:textId="77777777" w:rsidR="00EA17C7" w:rsidRPr="0029273D" w:rsidRDefault="00EA17C7" w:rsidP="00ED6A8D">
      <w:pPr>
        <w:pStyle w:val="a4"/>
        <w:spacing w:line="22" w:lineRule="atLeast"/>
        <w:jc w:val="both"/>
        <w:rPr>
          <w:rFonts w:ascii="Times New Roman" w:hAnsi="Times New Roman" w:cs="Times New Roman"/>
        </w:rPr>
      </w:pPr>
      <w:r w:rsidRPr="0029273D">
        <w:rPr>
          <w:rFonts w:ascii="Times New Roman" w:hAnsi="Times New Roman" w:cs="Times New Roman"/>
        </w:rPr>
        <w:t>The * marks the position of the currently processed. The error is diffused only on pixels that were not already visited (the pixel marked # is left unchanged, because it was already processed.</w:t>
      </w:r>
    </w:p>
    <w:p w14:paraId="28E22E17" w14:textId="77777777" w:rsidR="00EA17C7" w:rsidRPr="0029273D" w:rsidRDefault="00EA17C7" w:rsidP="00ED6A8D">
      <w:pPr>
        <w:pStyle w:val="a4"/>
        <w:spacing w:line="22" w:lineRule="atLeast"/>
        <w:jc w:val="both"/>
        <w:rPr>
          <w:rFonts w:ascii="Times New Roman" w:hAnsi="Times New Roman" w:cs="Times New Roman"/>
        </w:rPr>
      </w:pPr>
      <w:r w:rsidRPr="0029273D">
        <w:rPr>
          <w:rFonts w:ascii="Times New Roman" w:hAnsi="Times New Roman" w:cs="Times New Roman"/>
        </w:rPr>
        <w:t>Basic Floyd-Steinberg dithering algorithm:</w:t>
      </w:r>
    </w:p>
    <w:p w14:paraId="080EEF51" w14:textId="77777777" w:rsidR="00EA17C7" w:rsidRPr="0029273D" w:rsidRDefault="00EA17C7" w:rsidP="008C225C">
      <w:pPr>
        <w:pStyle w:val="a4"/>
        <w:spacing w:line="22" w:lineRule="atLeast"/>
        <w:jc w:val="both"/>
        <w:rPr>
          <w:rFonts w:ascii="Courier New" w:hAnsi="Courier New" w:cs="Courier New"/>
          <w:sz w:val="20"/>
          <w:szCs w:val="20"/>
        </w:rPr>
      </w:pPr>
      <w:r w:rsidRPr="0029273D">
        <w:rPr>
          <w:rFonts w:asciiTheme="majorBidi" w:hAnsiTheme="majorBidi" w:cstheme="majorBidi"/>
        </w:rPr>
        <w:tab/>
      </w:r>
      <w:r w:rsidRPr="0029273D">
        <w:rPr>
          <w:rFonts w:ascii="Courier New" w:hAnsi="Courier New" w:cs="Courier New"/>
          <w:sz w:val="20"/>
          <w:szCs w:val="20"/>
        </w:rPr>
        <w:t>I = input image</w:t>
      </w:r>
    </w:p>
    <w:p w14:paraId="3FFFAA6D" w14:textId="77777777" w:rsidR="00EA17C7" w:rsidRPr="0029273D" w:rsidRDefault="00EA17C7" w:rsidP="008C225C">
      <w:pPr>
        <w:pStyle w:val="a4"/>
        <w:spacing w:line="22" w:lineRule="atLeast"/>
        <w:jc w:val="both"/>
        <w:rPr>
          <w:rFonts w:ascii="Courier New" w:hAnsi="Courier New" w:cs="Courier New"/>
          <w:sz w:val="20"/>
          <w:szCs w:val="20"/>
        </w:rPr>
      </w:pPr>
      <w:r w:rsidRPr="0029273D">
        <w:rPr>
          <w:rFonts w:ascii="Courier New" w:hAnsi="Courier New" w:cs="Courier New"/>
          <w:sz w:val="20"/>
          <w:szCs w:val="20"/>
        </w:rPr>
        <w:tab/>
      </w:r>
      <w:proofErr w:type="spellStart"/>
      <w:r w:rsidRPr="0029273D">
        <w:rPr>
          <w:rFonts w:ascii="Courier New" w:hAnsi="Courier New" w:cs="Courier New"/>
          <w:sz w:val="20"/>
          <w:szCs w:val="20"/>
        </w:rPr>
        <w:t>OutputImage</w:t>
      </w:r>
      <w:proofErr w:type="spellEnd"/>
      <w:r w:rsidRPr="0029273D">
        <w:rPr>
          <w:rFonts w:ascii="Courier New" w:hAnsi="Courier New" w:cs="Courier New"/>
          <w:sz w:val="20"/>
          <w:szCs w:val="20"/>
        </w:rPr>
        <w:t xml:space="preserve"> = 0;</w:t>
      </w:r>
    </w:p>
    <w:p w14:paraId="4E39F3AF" w14:textId="77777777" w:rsidR="00EA17C7" w:rsidRPr="0029273D" w:rsidRDefault="00EA17C7" w:rsidP="008C225C">
      <w:pPr>
        <w:pStyle w:val="a4"/>
        <w:spacing w:line="22" w:lineRule="atLeast"/>
        <w:jc w:val="both"/>
        <w:rPr>
          <w:rFonts w:ascii="Courier New" w:hAnsi="Courier New" w:cs="Courier New"/>
          <w:sz w:val="20"/>
          <w:szCs w:val="20"/>
        </w:rPr>
      </w:pPr>
      <w:r w:rsidRPr="0029273D">
        <w:rPr>
          <w:rFonts w:ascii="Courier New" w:hAnsi="Courier New" w:cs="Courier New"/>
          <w:sz w:val="20"/>
          <w:szCs w:val="20"/>
        </w:rPr>
        <w:tab/>
        <w:t>for I = 1 to m</w:t>
      </w:r>
    </w:p>
    <w:p w14:paraId="2046637B" w14:textId="77777777" w:rsidR="00EA17C7" w:rsidRPr="0029273D" w:rsidRDefault="00EA17C7" w:rsidP="00476720">
      <w:pPr>
        <w:pStyle w:val="a4"/>
        <w:spacing w:line="22" w:lineRule="atLeast"/>
        <w:jc w:val="both"/>
        <w:rPr>
          <w:rFonts w:ascii="Courier New" w:hAnsi="Courier New" w:cs="Courier New"/>
          <w:sz w:val="20"/>
          <w:szCs w:val="20"/>
        </w:rPr>
      </w:pPr>
      <w:r w:rsidRPr="0029273D">
        <w:rPr>
          <w:rFonts w:ascii="Courier New" w:hAnsi="Courier New" w:cs="Courier New"/>
          <w:sz w:val="20"/>
          <w:szCs w:val="20"/>
        </w:rPr>
        <w:tab/>
      </w:r>
      <w:r w:rsidRPr="0029273D">
        <w:rPr>
          <w:rFonts w:ascii="Courier New" w:hAnsi="Courier New" w:cs="Courier New"/>
          <w:sz w:val="20"/>
          <w:szCs w:val="20"/>
        </w:rPr>
        <w:tab/>
        <w:t>for j = 0 to n</w:t>
      </w:r>
    </w:p>
    <w:p w14:paraId="47633688" w14:textId="77777777" w:rsidR="00EA17C7" w:rsidRPr="0029273D" w:rsidRDefault="00EA17C7" w:rsidP="00476720">
      <w:pPr>
        <w:pStyle w:val="a4"/>
        <w:spacing w:line="22" w:lineRule="atLeast"/>
        <w:jc w:val="both"/>
        <w:rPr>
          <w:rFonts w:ascii="Courier New" w:hAnsi="Courier New" w:cs="Courier New"/>
          <w:sz w:val="20"/>
          <w:szCs w:val="20"/>
        </w:rPr>
      </w:pPr>
      <w:r w:rsidRPr="0029273D">
        <w:rPr>
          <w:rFonts w:ascii="Courier New" w:hAnsi="Courier New" w:cs="Courier New"/>
          <w:sz w:val="20"/>
          <w:szCs w:val="20"/>
        </w:rPr>
        <w:tab/>
      </w:r>
      <w:r w:rsidRPr="0029273D">
        <w:rPr>
          <w:rFonts w:ascii="Courier New" w:hAnsi="Courier New" w:cs="Courier New"/>
          <w:sz w:val="20"/>
          <w:szCs w:val="20"/>
        </w:rPr>
        <w:tab/>
      </w:r>
      <w:r w:rsidRPr="0029273D">
        <w:rPr>
          <w:rFonts w:ascii="Courier New" w:hAnsi="Courier New" w:cs="Courier New"/>
          <w:sz w:val="20"/>
          <w:szCs w:val="20"/>
        </w:rPr>
        <w:tab/>
      </w:r>
      <w:proofErr w:type="spellStart"/>
      <w:r w:rsidRPr="0029273D">
        <w:rPr>
          <w:rFonts w:ascii="Courier New" w:hAnsi="Courier New" w:cs="Courier New"/>
          <w:sz w:val="20"/>
          <w:szCs w:val="20"/>
        </w:rPr>
        <w:t>OutputImage</w:t>
      </w:r>
      <w:proofErr w:type="spellEnd"/>
      <w:r w:rsidRPr="0029273D">
        <w:rPr>
          <w:rFonts w:ascii="Courier New" w:hAnsi="Courier New" w:cs="Courier New"/>
          <w:sz w:val="20"/>
          <w:szCs w:val="20"/>
        </w:rPr>
        <w:t>[</w:t>
      </w:r>
      <w:proofErr w:type="spellStart"/>
      <w:r w:rsidRPr="0029273D">
        <w:rPr>
          <w:rFonts w:ascii="Courier New" w:hAnsi="Courier New" w:cs="Courier New"/>
          <w:sz w:val="20"/>
          <w:szCs w:val="20"/>
        </w:rPr>
        <w:t>i,j</w:t>
      </w:r>
      <w:proofErr w:type="spellEnd"/>
      <w:r w:rsidRPr="0029273D">
        <w:rPr>
          <w:rFonts w:ascii="Courier New" w:hAnsi="Courier New" w:cs="Courier New"/>
          <w:sz w:val="20"/>
          <w:szCs w:val="20"/>
        </w:rPr>
        <w:t xml:space="preserve">] = </w:t>
      </w:r>
      <w:proofErr w:type="spellStart"/>
      <w:r w:rsidRPr="0029273D">
        <w:rPr>
          <w:rFonts w:ascii="Courier New" w:hAnsi="Courier New" w:cs="Courier New"/>
          <w:sz w:val="20"/>
          <w:szCs w:val="20"/>
        </w:rPr>
        <w:t>NearestColor</w:t>
      </w:r>
      <w:proofErr w:type="spellEnd"/>
      <w:r w:rsidRPr="0029273D">
        <w:rPr>
          <w:rFonts w:ascii="Courier New" w:hAnsi="Courier New" w:cs="Courier New"/>
          <w:sz w:val="20"/>
          <w:szCs w:val="20"/>
        </w:rPr>
        <w:t>(I[</w:t>
      </w:r>
      <w:proofErr w:type="spellStart"/>
      <w:r w:rsidRPr="0029273D">
        <w:rPr>
          <w:rFonts w:ascii="Courier New" w:hAnsi="Courier New" w:cs="Courier New"/>
          <w:sz w:val="20"/>
          <w:szCs w:val="20"/>
        </w:rPr>
        <w:t>i,j</w:t>
      </w:r>
      <w:proofErr w:type="spellEnd"/>
      <w:r w:rsidRPr="0029273D">
        <w:rPr>
          <w:rFonts w:ascii="Courier New" w:hAnsi="Courier New" w:cs="Courier New"/>
          <w:sz w:val="20"/>
          <w:szCs w:val="20"/>
        </w:rPr>
        <w:t>]</w:t>
      </w:r>
      <w:proofErr w:type="gramStart"/>
      <w:r w:rsidRPr="0029273D">
        <w:rPr>
          <w:rFonts w:ascii="Courier New" w:hAnsi="Courier New" w:cs="Courier New"/>
          <w:sz w:val="20"/>
          <w:szCs w:val="20"/>
        </w:rPr>
        <w:t>);</w:t>
      </w:r>
      <w:proofErr w:type="gramEnd"/>
    </w:p>
    <w:p w14:paraId="442FD8DF" w14:textId="77777777" w:rsidR="00EA17C7" w:rsidRPr="0029273D" w:rsidRDefault="00EA17C7" w:rsidP="005247EC">
      <w:pPr>
        <w:pStyle w:val="a4"/>
        <w:spacing w:line="22" w:lineRule="atLeast"/>
        <w:jc w:val="both"/>
        <w:rPr>
          <w:rFonts w:ascii="Courier New" w:hAnsi="Courier New" w:cs="Courier New"/>
          <w:sz w:val="20"/>
          <w:szCs w:val="20"/>
        </w:rPr>
      </w:pPr>
      <w:r w:rsidRPr="0029273D">
        <w:rPr>
          <w:rFonts w:ascii="Courier New" w:hAnsi="Courier New" w:cs="Courier New"/>
          <w:sz w:val="20"/>
          <w:szCs w:val="20"/>
        </w:rPr>
        <w:tab/>
      </w:r>
      <w:r w:rsidRPr="0029273D">
        <w:rPr>
          <w:rFonts w:ascii="Courier New" w:hAnsi="Courier New" w:cs="Courier New"/>
          <w:sz w:val="20"/>
          <w:szCs w:val="20"/>
        </w:rPr>
        <w:tab/>
      </w:r>
      <w:r w:rsidRPr="0029273D">
        <w:rPr>
          <w:rFonts w:ascii="Courier New" w:hAnsi="Courier New" w:cs="Courier New"/>
          <w:sz w:val="20"/>
          <w:szCs w:val="20"/>
        </w:rPr>
        <w:tab/>
        <w:t>err = I[</w:t>
      </w:r>
      <w:proofErr w:type="spellStart"/>
      <w:r w:rsidRPr="0029273D">
        <w:rPr>
          <w:rFonts w:ascii="Courier New" w:hAnsi="Courier New" w:cs="Courier New"/>
          <w:sz w:val="20"/>
          <w:szCs w:val="20"/>
        </w:rPr>
        <w:t>i,j</w:t>
      </w:r>
      <w:proofErr w:type="spellEnd"/>
      <w:r w:rsidRPr="0029273D">
        <w:rPr>
          <w:rFonts w:ascii="Courier New" w:hAnsi="Courier New" w:cs="Courier New"/>
          <w:sz w:val="20"/>
          <w:szCs w:val="20"/>
        </w:rPr>
        <w:t xml:space="preserve">] – </w:t>
      </w:r>
      <w:proofErr w:type="spellStart"/>
      <w:r w:rsidRPr="0029273D">
        <w:rPr>
          <w:rFonts w:ascii="Courier New" w:hAnsi="Courier New" w:cs="Courier New"/>
          <w:sz w:val="20"/>
          <w:szCs w:val="20"/>
        </w:rPr>
        <w:t>OutputImage</w:t>
      </w:r>
      <w:proofErr w:type="spellEnd"/>
      <w:r w:rsidRPr="0029273D">
        <w:rPr>
          <w:rFonts w:ascii="Courier New" w:hAnsi="Courier New" w:cs="Courier New"/>
          <w:sz w:val="20"/>
          <w:szCs w:val="20"/>
        </w:rPr>
        <w:t>[</w:t>
      </w:r>
      <w:proofErr w:type="spellStart"/>
      <w:r w:rsidRPr="0029273D">
        <w:rPr>
          <w:rFonts w:ascii="Courier New" w:hAnsi="Courier New" w:cs="Courier New"/>
          <w:sz w:val="20"/>
          <w:szCs w:val="20"/>
        </w:rPr>
        <w:t>i,j</w:t>
      </w:r>
      <w:proofErr w:type="spellEnd"/>
      <w:proofErr w:type="gramStart"/>
      <w:r w:rsidRPr="0029273D">
        <w:rPr>
          <w:rFonts w:ascii="Courier New" w:hAnsi="Courier New" w:cs="Courier New"/>
          <w:sz w:val="20"/>
          <w:szCs w:val="20"/>
        </w:rPr>
        <w:t>];</w:t>
      </w:r>
      <w:proofErr w:type="gramEnd"/>
    </w:p>
    <w:p w14:paraId="7A9FB834" w14:textId="77777777" w:rsidR="00EA17C7" w:rsidRPr="0029273D" w:rsidRDefault="00EA17C7" w:rsidP="005247EC">
      <w:pPr>
        <w:pStyle w:val="a4"/>
        <w:spacing w:line="22" w:lineRule="atLeast"/>
        <w:jc w:val="both"/>
        <w:rPr>
          <w:rFonts w:ascii="Courier New" w:hAnsi="Courier New" w:cs="Courier New"/>
          <w:sz w:val="20"/>
          <w:szCs w:val="20"/>
        </w:rPr>
      </w:pPr>
      <w:r w:rsidRPr="0029273D">
        <w:rPr>
          <w:rFonts w:ascii="Courier New" w:hAnsi="Courier New" w:cs="Courier New"/>
          <w:sz w:val="20"/>
          <w:szCs w:val="20"/>
        </w:rPr>
        <w:tab/>
      </w:r>
      <w:r w:rsidRPr="0029273D">
        <w:rPr>
          <w:rFonts w:ascii="Courier New" w:hAnsi="Courier New" w:cs="Courier New"/>
          <w:sz w:val="20"/>
          <w:szCs w:val="20"/>
        </w:rPr>
        <w:tab/>
      </w:r>
      <w:r w:rsidRPr="0029273D">
        <w:rPr>
          <w:rFonts w:ascii="Courier New" w:hAnsi="Courier New" w:cs="Courier New"/>
          <w:sz w:val="20"/>
          <w:szCs w:val="20"/>
        </w:rPr>
        <w:tab/>
        <w:t>I[i,j+1] += err * (7/16</w:t>
      </w:r>
      <w:proofErr w:type="gramStart"/>
      <w:r w:rsidRPr="0029273D">
        <w:rPr>
          <w:rFonts w:ascii="Courier New" w:hAnsi="Courier New" w:cs="Courier New"/>
          <w:sz w:val="20"/>
          <w:szCs w:val="20"/>
        </w:rPr>
        <w:t>);</w:t>
      </w:r>
      <w:proofErr w:type="gramEnd"/>
    </w:p>
    <w:p w14:paraId="5C6A90E2" w14:textId="77777777" w:rsidR="00EA17C7" w:rsidRPr="0029273D" w:rsidRDefault="00EA17C7" w:rsidP="005247EC">
      <w:pPr>
        <w:pStyle w:val="a4"/>
        <w:spacing w:line="22" w:lineRule="atLeast"/>
        <w:jc w:val="both"/>
        <w:rPr>
          <w:rFonts w:ascii="Courier New" w:hAnsi="Courier New" w:cs="Courier New"/>
          <w:sz w:val="20"/>
          <w:szCs w:val="20"/>
        </w:rPr>
      </w:pPr>
      <w:r w:rsidRPr="0029273D">
        <w:rPr>
          <w:rFonts w:ascii="Courier New" w:hAnsi="Courier New" w:cs="Courier New"/>
          <w:sz w:val="20"/>
          <w:szCs w:val="20"/>
        </w:rPr>
        <w:tab/>
      </w:r>
      <w:r w:rsidRPr="0029273D">
        <w:rPr>
          <w:rFonts w:ascii="Courier New" w:hAnsi="Courier New" w:cs="Courier New"/>
          <w:sz w:val="20"/>
          <w:szCs w:val="20"/>
        </w:rPr>
        <w:tab/>
      </w:r>
      <w:r w:rsidRPr="0029273D">
        <w:rPr>
          <w:rFonts w:ascii="Courier New" w:hAnsi="Courier New" w:cs="Courier New"/>
          <w:sz w:val="20"/>
          <w:szCs w:val="20"/>
        </w:rPr>
        <w:tab/>
        <w:t>I[i+1,j-1] + = err * (3/16</w:t>
      </w:r>
      <w:proofErr w:type="gramStart"/>
      <w:r w:rsidRPr="0029273D">
        <w:rPr>
          <w:rFonts w:ascii="Courier New" w:hAnsi="Courier New" w:cs="Courier New"/>
          <w:sz w:val="20"/>
          <w:szCs w:val="20"/>
        </w:rPr>
        <w:t>);</w:t>
      </w:r>
      <w:proofErr w:type="gramEnd"/>
    </w:p>
    <w:p w14:paraId="7F4520D0" w14:textId="77777777" w:rsidR="00EA17C7" w:rsidRPr="0029273D" w:rsidRDefault="00EA17C7" w:rsidP="005247EC">
      <w:pPr>
        <w:pStyle w:val="a4"/>
        <w:spacing w:line="22" w:lineRule="atLeast"/>
        <w:jc w:val="both"/>
        <w:rPr>
          <w:rFonts w:ascii="Courier New" w:hAnsi="Courier New" w:cs="Courier New"/>
          <w:sz w:val="20"/>
          <w:szCs w:val="20"/>
        </w:rPr>
      </w:pPr>
      <w:r w:rsidRPr="0029273D">
        <w:rPr>
          <w:rFonts w:ascii="Courier New" w:hAnsi="Courier New" w:cs="Courier New"/>
          <w:sz w:val="20"/>
          <w:szCs w:val="20"/>
        </w:rPr>
        <w:tab/>
      </w:r>
      <w:r w:rsidRPr="0029273D">
        <w:rPr>
          <w:rFonts w:ascii="Courier New" w:hAnsi="Courier New" w:cs="Courier New"/>
          <w:sz w:val="20"/>
          <w:szCs w:val="20"/>
        </w:rPr>
        <w:tab/>
      </w:r>
      <w:r w:rsidRPr="0029273D">
        <w:rPr>
          <w:rFonts w:ascii="Courier New" w:hAnsi="Courier New" w:cs="Courier New"/>
          <w:sz w:val="20"/>
          <w:szCs w:val="20"/>
        </w:rPr>
        <w:tab/>
        <w:t>I[i+1,j] + = err * (5/16</w:t>
      </w:r>
      <w:proofErr w:type="gramStart"/>
      <w:r w:rsidRPr="0029273D">
        <w:rPr>
          <w:rFonts w:ascii="Courier New" w:hAnsi="Courier New" w:cs="Courier New"/>
          <w:sz w:val="20"/>
          <w:szCs w:val="20"/>
        </w:rPr>
        <w:t>);</w:t>
      </w:r>
      <w:proofErr w:type="gramEnd"/>
    </w:p>
    <w:p w14:paraId="1A08CF4A" w14:textId="77777777" w:rsidR="00EA17C7" w:rsidRPr="0029273D" w:rsidRDefault="00EA17C7" w:rsidP="00714D1C">
      <w:pPr>
        <w:pStyle w:val="a4"/>
        <w:spacing w:line="22" w:lineRule="atLeast"/>
        <w:jc w:val="both"/>
        <w:rPr>
          <w:rFonts w:ascii="Courier New" w:hAnsi="Courier New" w:cs="Courier New"/>
          <w:sz w:val="20"/>
          <w:szCs w:val="20"/>
        </w:rPr>
      </w:pPr>
      <w:r w:rsidRPr="0029273D">
        <w:rPr>
          <w:rFonts w:ascii="Courier New" w:hAnsi="Courier New" w:cs="Courier New"/>
          <w:sz w:val="20"/>
          <w:szCs w:val="20"/>
        </w:rPr>
        <w:tab/>
      </w:r>
      <w:r w:rsidRPr="0029273D">
        <w:rPr>
          <w:rFonts w:ascii="Courier New" w:hAnsi="Courier New" w:cs="Courier New"/>
          <w:sz w:val="20"/>
          <w:szCs w:val="20"/>
        </w:rPr>
        <w:tab/>
      </w:r>
      <w:r w:rsidRPr="0029273D">
        <w:rPr>
          <w:rFonts w:ascii="Courier New" w:hAnsi="Courier New" w:cs="Courier New"/>
          <w:sz w:val="20"/>
          <w:szCs w:val="20"/>
        </w:rPr>
        <w:tab/>
        <w:t>I[i+1,j+1] + = err * (1/16</w:t>
      </w:r>
      <w:proofErr w:type="gramStart"/>
      <w:r w:rsidRPr="0029273D">
        <w:rPr>
          <w:rFonts w:ascii="Courier New" w:hAnsi="Courier New" w:cs="Courier New"/>
          <w:sz w:val="20"/>
          <w:szCs w:val="20"/>
        </w:rPr>
        <w:t>);</w:t>
      </w:r>
      <w:proofErr w:type="gramEnd"/>
    </w:p>
    <w:p w14:paraId="5F0509F2" w14:textId="77777777" w:rsidR="00EA17C7" w:rsidRPr="0029273D" w:rsidRDefault="00EA17C7" w:rsidP="00E46BA6">
      <w:pPr>
        <w:pStyle w:val="a4"/>
        <w:spacing w:line="22" w:lineRule="atLeast"/>
        <w:jc w:val="both"/>
        <w:rPr>
          <w:rFonts w:ascii="Courier New" w:hAnsi="Courier New" w:cs="Courier New"/>
          <w:sz w:val="20"/>
          <w:szCs w:val="20"/>
        </w:rPr>
      </w:pPr>
      <w:r w:rsidRPr="0029273D">
        <w:rPr>
          <w:rFonts w:ascii="Courier New" w:hAnsi="Courier New" w:cs="Courier New"/>
          <w:sz w:val="20"/>
          <w:szCs w:val="20"/>
        </w:rPr>
        <w:tab/>
      </w:r>
      <w:r w:rsidRPr="0029273D">
        <w:rPr>
          <w:rFonts w:ascii="Courier New" w:hAnsi="Courier New" w:cs="Courier New"/>
          <w:sz w:val="20"/>
          <w:szCs w:val="20"/>
        </w:rPr>
        <w:tab/>
        <w:t>end for j</w:t>
      </w:r>
    </w:p>
    <w:p w14:paraId="5F5B6E5E" w14:textId="77777777" w:rsidR="00EA17C7" w:rsidRPr="0029273D" w:rsidRDefault="00EA17C7" w:rsidP="00E46BA6">
      <w:pPr>
        <w:pStyle w:val="a4"/>
        <w:spacing w:line="22" w:lineRule="atLeast"/>
        <w:jc w:val="both"/>
        <w:rPr>
          <w:rFonts w:ascii="Courier New" w:hAnsi="Courier New" w:cs="Courier New"/>
          <w:sz w:val="20"/>
          <w:szCs w:val="20"/>
        </w:rPr>
      </w:pPr>
      <w:r w:rsidRPr="0029273D">
        <w:rPr>
          <w:rFonts w:ascii="Courier New" w:hAnsi="Courier New" w:cs="Courier New"/>
          <w:sz w:val="20"/>
          <w:szCs w:val="20"/>
        </w:rPr>
        <w:tab/>
        <w:t xml:space="preserve">end for </w:t>
      </w:r>
      <w:proofErr w:type="spellStart"/>
      <w:r w:rsidRPr="0029273D">
        <w:rPr>
          <w:rFonts w:ascii="Courier New" w:hAnsi="Courier New" w:cs="Courier New"/>
          <w:sz w:val="20"/>
          <w:szCs w:val="20"/>
        </w:rPr>
        <w:t>i</w:t>
      </w:r>
      <w:proofErr w:type="spellEnd"/>
    </w:p>
    <w:p w14:paraId="51A5E3BD" w14:textId="533DA7DE" w:rsidR="00EA17C7" w:rsidRPr="0029273D" w:rsidRDefault="00EA17C7" w:rsidP="00C472D2">
      <w:pPr>
        <w:pStyle w:val="a4"/>
        <w:numPr>
          <w:ilvl w:val="0"/>
          <w:numId w:val="50"/>
        </w:numPr>
        <w:spacing w:line="22" w:lineRule="atLeast"/>
        <w:jc w:val="both"/>
        <w:rPr>
          <w:rFonts w:asciiTheme="majorBidi" w:hAnsiTheme="majorBidi" w:cstheme="majorBidi"/>
        </w:rPr>
      </w:pPr>
      <w:r w:rsidRPr="0029273D">
        <w:rPr>
          <w:rFonts w:asciiTheme="majorBidi" w:hAnsiTheme="majorBidi" w:cstheme="majorBidi"/>
        </w:rPr>
        <w:t xml:space="preserve">Decomposition – </w:t>
      </w:r>
    </w:p>
    <w:p w14:paraId="641EB076" w14:textId="3AA894BE" w:rsidR="00EA17C7" w:rsidRPr="0029273D" w:rsidRDefault="00EA17C7" w:rsidP="006624F5">
      <w:pPr>
        <w:pStyle w:val="a4"/>
        <w:numPr>
          <w:ilvl w:val="0"/>
          <w:numId w:val="29"/>
        </w:numPr>
        <w:spacing w:line="22" w:lineRule="atLeast"/>
        <w:ind w:left="1440"/>
        <w:jc w:val="both"/>
        <w:rPr>
          <w:rFonts w:asciiTheme="majorBidi" w:hAnsiTheme="majorBidi" w:cstheme="majorBidi"/>
        </w:rPr>
      </w:pPr>
      <w:r w:rsidRPr="0029273D">
        <w:rPr>
          <w:rFonts w:asciiTheme="majorBidi" w:hAnsiTheme="majorBidi" w:cstheme="majorBidi"/>
        </w:rPr>
        <w:t>Maximum by the following formula: Gray = max(R,G,B)</w:t>
      </w:r>
    </w:p>
    <w:p w14:paraId="086480CD" w14:textId="635C1F2A" w:rsidR="00EA17C7" w:rsidRPr="0029273D" w:rsidRDefault="00EA17C7" w:rsidP="006624F5">
      <w:pPr>
        <w:pStyle w:val="a4"/>
        <w:numPr>
          <w:ilvl w:val="0"/>
          <w:numId w:val="29"/>
        </w:numPr>
        <w:spacing w:line="22" w:lineRule="atLeast"/>
        <w:ind w:left="1440"/>
        <w:jc w:val="both"/>
        <w:rPr>
          <w:rFonts w:asciiTheme="majorBidi" w:hAnsiTheme="majorBidi" w:cstheme="majorBidi"/>
        </w:rPr>
      </w:pPr>
      <w:r w:rsidRPr="0029273D">
        <w:rPr>
          <w:rFonts w:asciiTheme="majorBidi" w:hAnsiTheme="majorBidi" w:cstheme="majorBidi"/>
        </w:rPr>
        <w:t>Minimum by the following formula: Gray = min(R,G,B)</w:t>
      </w:r>
    </w:p>
    <w:p w14:paraId="60246BD7" w14:textId="77777777" w:rsidR="00310699" w:rsidRPr="0029273D" w:rsidRDefault="00310699" w:rsidP="006624F5">
      <w:pPr>
        <w:pStyle w:val="a4"/>
        <w:spacing w:line="22" w:lineRule="atLeast"/>
        <w:ind w:left="1440"/>
        <w:jc w:val="both"/>
        <w:rPr>
          <w:rFonts w:asciiTheme="majorBidi" w:hAnsiTheme="majorBidi" w:cstheme="majorBidi"/>
        </w:rPr>
      </w:pPr>
    </w:p>
    <w:p w14:paraId="3FF0B578" w14:textId="4A45949D" w:rsidR="00EA17C7" w:rsidRPr="0029273D" w:rsidRDefault="00EA17C7" w:rsidP="006624F5">
      <w:pPr>
        <w:pStyle w:val="a4"/>
        <w:spacing w:line="22" w:lineRule="atLeast"/>
        <w:ind w:left="0"/>
        <w:jc w:val="both"/>
        <w:rPr>
          <w:rFonts w:ascii="Times New Roman" w:hAnsi="Times New Roman" w:cs="Times New Roman"/>
        </w:rPr>
      </w:pPr>
      <w:r w:rsidRPr="0029273D">
        <w:rPr>
          <w:rFonts w:ascii="Times New Roman" w:hAnsi="Times New Roman" w:cs="Times New Roman"/>
        </w:rPr>
        <w:t>At the beginning we will try to convert with the simple averaging method, because it’s the simplest one. In this method we lose some information regarding the image. So, if it will not work then we will try one of the other methods that we described above. If none of the methods above will work, we will try other approaches.</w:t>
      </w:r>
    </w:p>
    <w:p w14:paraId="6A632060" w14:textId="77777777" w:rsidR="00204F59" w:rsidRPr="0029273D" w:rsidRDefault="00204F59" w:rsidP="000165C0">
      <w:pPr>
        <w:pStyle w:val="a4"/>
        <w:spacing w:line="22" w:lineRule="atLeast"/>
        <w:ind w:left="0"/>
        <w:jc w:val="both"/>
      </w:pPr>
    </w:p>
    <w:p w14:paraId="2795E046" w14:textId="1BDDC33A" w:rsidR="00204F59" w:rsidRPr="0029273D" w:rsidRDefault="00204F59" w:rsidP="008C5151">
      <w:pPr>
        <w:pStyle w:val="a4"/>
        <w:numPr>
          <w:ilvl w:val="2"/>
          <w:numId w:val="71"/>
        </w:numPr>
        <w:spacing w:line="22" w:lineRule="atLeast"/>
        <w:rPr>
          <w:rFonts w:cstheme="majorBidi"/>
          <w:b/>
          <w:bCs/>
        </w:rPr>
      </w:pPr>
      <w:r w:rsidRPr="0029273D">
        <w:rPr>
          <w:rFonts w:asciiTheme="majorBidi" w:hAnsiTheme="majorBidi" w:cstheme="majorBidi"/>
          <w:b/>
          <w:bCs/>
        </w:rPr>
        <w:t>Machine learning</w:t>
      </w:r>
    </w:p>
    <w:p w14:paraId="3BC9B7CB" w14:textId="77DDFECE" w:rsidR="00204F59" w:rsidRPr="0029273D" w:rsidRDefault="00204F59" w:rsidP="000165C0">
      <w:pPr>
        <w:pStyle w:val="a4"/>
        <w:spacing w:line="22" w:lineRule="atLeast"/>
        <w:rPr>
          <w:rFonts w:ascii="Times New Roman" w:hAnsi="Times New Roman" w:cs="Times New Roman"/>
        </w:rPr>
      </w:pPr>
      <w:r w:rsidRPr="0029273D">
        <w:rPr>
          <w:rFonts w:ascii="Times New Roman" w:hAnsi="Times New Roman" w:cs="Times New Roman"/>
        </w:rPr>
        <w:lastRenderedPageBreak/>
        <w:t>Machine Learning (ML) is the scientific study of algorithms and models that computer systems use to progressively improve their performance. ML algorithms built a mathematical model of sample data known as “training data”, and then perform a test on the “test data” based on this "training data". ML algorithms are built in order to make prediction or decisions without being explicitly programmed to perform the task. The ML uses have grown in the last few years, because of the potential that it has.</w:t>
      </w:r>
    </w:p>
    <w:p w14:paraId="1A850F50" w14:textId="7DA927E1" w:rsidR="00204F59" w:rsidRPr="0029273D" w:rsidRDefault="00204F59" w:rsidP="000165C0">
      <w:pPr>
        <w:pStyle w:val="a4"/>
        <w:spacing w:line="22" w:lineRule="atLeast"/>
        <w:rPr>
          <w:rFonts w:asciiTheme="majorBidi" w:hAnsiTheme="majorBidi" w:cstheme="majorBidi"/>
        </w:rPr>
      </w:pPr>
    </w:p>
    <w:p w14:paraId="2922CFE5" w14:textId="77777777" w:rsidR="00204F59" w:rsidRPr="0029273D" w:rsidRDefault="00204F59" w:rsidP="000165C0">
      <w:pPr>
        <w:pStyle w:val="a4"/>
        <w:spacing w:line="22" w:lineRule="atLeast"/>
        <w:ind w:firstLine="0"/>
        <w:rPr>
          <w:rFonts w:asciiTheme="majorBidi" w:hAnsiTheme="majorBidi" w:cstheme="majorBidi"/>
          <w:b/>
          <w:bCs/>
        </w:rPr>
      </w:pPr>
    </w:p>
    <w:p w14:paraId="378E3D83" w14:textId="562810F2" w:rsidR="00204F59" w:rsidRPr="008B5308" w:rsidRDefault="00204F59" w:rsidP="002E0D6B">
      <w:pPr>
        <w:pStyle w:val="a4"/>
        <w:numPr>
          <w:ilvl w:val="2"/>
          <w:numId w:val="110"/>
        </w:numPr>
        <w:spacing w:line="22" w:lineRule="atLeast"/>
        <w:ind w:left="777"/>
        <w:rPr>
          <w:rFonts w:cstheme="majorBidi"/>
          <w:b/>
          <w:bCs/>
        </w:rPr>
      </w:pPr>
      <w:r w:rsidRPr="008B5308">
        <w:rPr>
          <w:rFonts w:cstheme="majorBidi"/>
          <w:b/>
          <w:bCs/>
        </w:rPr>
        <w:t>Support vector machine (SVM):</w:t>
      </w:r>
    </w:p>
    <w:p w14:paraId="66DAA2B4" w14:textId="77777777" w:rsidR="00204F59" w:rsidRPr="0029273D" w:rsidRDefault="00204F59" w:rsidP="008B5308">
      <w:pPr>
        <w:pStyle w:val="a4"/>
        <w:spacing w:line="22" w:lineRule="atLeast"/>
        <w:ind w:left="0" w:firstLine="0"/>
        <w:rPr>
          <w:rFonts w:asciiTheme="majorBidi" w:hAnsiTheme="majorBidi" w:cstheme="majorBidi"/>
          <w:b/>
          <w:bCs/>
        </w:rPr>
      </w:pPr>
      <w:r w:rsidRPr="0029273D">
        <w:rPr>
          <w:rFonts w:asciiTheme="majorBidi" w:hAnsiTheme="majorBidi" w:cstheme="majorBidi"/>
          <w:b/>
          <w:bCs/>
          <w:u w:val="single"/>
        </w:rPr>
        <w:t>Input:</w:t>
      </w:r>
    </w:p>
    <w:p w14:paraId="6CA0C49B" w14:textId="11136A23" w:rsidR="00204F59" w:rsidRPr="0029273D" w:rsidRDefault="00204F59" w:rsidP="008B5308">
      <w:pPr>
        <w:spacing w:line="22" w:lineRule="atLeast"/>
        <w:rPr>
          <w:rFonts w:ascii="Times New Roman" w:hAnsi="Times New Roman" w:cs="Times New Roman"/>
        </w:rPr>
      </w:pPr>
      <w:proofErr w:type="spellStart"/>
      <w:r w:rsidRPr="0029273D">
        <w:rPr>
          <w:rFonts w:ascii="Times New Roman" w:hAnsi="Times New Roman" w:cs="Times New Roman"/>
        </w:rPr>
        <w:t>NxM</w:t>
      </w:r>
      <w:proofErr w:type="spellEnd"/>
      <w:r w:rsidRPr="0029273D">
        <w:rPr>
          <w:rFonts w:ascii="Times New Roman" w:hAnsi="Times New Roman" w:cs="Times New Roman"/>
        </w:rPr>
        <w:t xml:space="preserve"> dimension matrix</w:t>
      </w:r>
      <w:r w:rsidR="00B102AA" w:rsidRPr="0029273D">
        <w:rPr>
          <w:rFonts w:ascii="Times New Roman" w:hAnsi="Times New Roman" w:cs="Times New Roman"/>
        </w:rPr>
        <w:t>, cf. [10]</w:t>
      </w:r>
      <w:r w:rsidRPr="0029273D">
        <w:rPr>
          <w:rFonts w:ascii="Times New Roman" w:hAnsi="Times New Roman" w:cs="Times New Roman"/>
        </w:rPr>
        <w:t>, where N is the size of each vector (so there is M vectors: x1, x2…</w:t>
      </w:r>
      <w:proofErr w:type="spellStart"/>
      <w:r w:rsidRPr="0029273D">
        <w:rPr>
          <w:rFonts w:ascii="Times New Roman" w:hAnsi="Times New Roman" w:cs="Times New Roman"/>
        </w:rPr>
        <w:t>xm</w:t>
      </w:r>
      <w:proofErr w:type="spellEnd"/>
      <w:r w:rsidRPr="0029273D">
        <w:rPr>
          <w:rFonts w:ascii="Times New Roman" w:hAnsi="Times New Roman" w:cs="Times New Roman"/>
        </w:rPr>
        <w:t>), and another additional array in M size for the vector classification. SVM can be applied to any kind of vectors, which encode any kind of data. The main point is a definition of distance between the vectors. This means that in order to leverage the power of SVM texts, graphs, where the data have to be transformed into vectors</w:t>
      </w:r>
      <w:r w:rsidR="00B102AA" w:rsidRPr="0029273D">
        <w:rPr>
          <w:rFonts w:ascii="Times New Roman" w:hAnsi="Times New Roman" w:cs="Times New Roman"/>
        </w:rPr>
        <w:t>.</w:t>
      </w:r>
    </w:p>
    <w:p w14:paraId="44C9FC99" w14:textId="77777777" w:rsidR="007D4582" w:rsidRPr="0029273D" w:rsidRDefault="007D4582" w:rsidP="008B5308">
      <w:pPr>
        <w:spacing w:before="0" w:after="160" w:line="22" w:lineRule="atLeast"/>
        <w:ind w:firstLine="0"/>
        <w:jc w:val="left"/>
        <w:rPr>
          <w:rFonts w:ascii="Times New Roman" w:eastAsia="Calibri" w:hAnsi="Times New Roman" w:cs="Times New Roman"/>
          <w:b/>
          <w:bCs/>
          <w:u w:val="single"/>
          <w:lang w:bidi="ar-SA"/>
        </w:rPr>
      </w:pPr>
      <w:r w:rsidRPr="0029273D">
        <w:rPr>
          <w:rFonts w:ascii="Times New Roman" w:eastAsia="Calibri" w:hAnsi="Times New Roman" w:cs="Times New Roman"/>
          <w:b/>
          <w:bCs/>
          <w:u w:val="single"/>
          <w:lang w:bidi="ar-SA"/>
        </w:rPr>
        <w:t>Output:</w:t>
      </w:r>
    </w:p>
    <w:p w14:paraId="13EC4689" w14:textId="77777777" w:rsidR="007D4582" w:rsidRPr="0029273D" w:rsidRDefault="007D4582" w:rsidP="008B5308">
      <w:pPr>
        <w:spacing w:before="0" w:after="160" w:line="22" w:lineRule="atLeast"/>
        <w:ind w:firstLine="0"/>
        <w:jc w:val="left"/>
        <w:rPr>
          <w:rFonts w:ascii="Times New Roman" w:eastAsia="Calibri" w:hAnsi="Times New Roman" w:cs="Times New Roman"/>
          <w:u w:val="single"/>
          <w:lang w:bidi="ar-SA"/>
        </w:rPr>
      </w:pPr>
      <w:r w:rsidRPr="0029273D">
        <w:rPr>
          <w:rFonts w:ascii="Times New Roman" w:eastAsia="Calibri" w:hAnsi="Times New Roman" w:cs="Times New Roman"/>
          <w:lang w:bidi="ar-SA"/>
        </w:rPr>
        <w:t>Array in M size of weights w (</w:t>
      </w:r>
      <m:oMath>
        <m:sSub>
          <m:sSubPr>
            <m:ctrlPr>
              <w:rPr>
                <w:rFonts w:ascii="Cambria Math" w:eastAsia="Calibri" w:hAnsi="Cambria Math" w:cs="Times New Roman"/>
                <w:i/>
                <w:lang w:bidi="ar-SA"/>
              </w:rPr>
            </m:ctrlPr>
          </m:sSubPr>
          <m:e>
            <m:r>
              <w:rPr>
                <w:rFonts w:ascii="Cambria Math" w:eastAsia="Calibri" w:hAnsi="Cambria Math" w:cs="Times New Roman"/>
                <w:lang w:bidi="ar-SA"/>
              </w:rPr>
              <m:t>w</m:t>
            </m:r>
          </m:e>
          <m:sub>
            <m:r>
              <w:rPr>
                <w:rFonts w:ascii="Cambria Math" w:eastAsia="Calibri" w:hAnsi="Cambria Math" w:cs="Times New Roman"/>
                <w:lang w:bidi="ar-SA"/>
              </w:rPr>
              <m:t>i</m:t>
            </m:r>
          </m:sub>
        </m:sSub>
      </m:oMath>
      <w:r w:rsidRPr="0029273D">
        <w:rPr>
          <w:rFonts w:ascii="Times New Roman" w:eastAsia="Calibri" w:hAnsi="Times New Roman" w:cs="Times New Roman"/>
          <w:lang w:bidi="ar-SA"/>
        </w:rPr>
        <w:t xml:space="preserve"> ), one for each vector and scalar b</w:t>
      </w:r>
      <m:oMath>
        <m:r>
          <w:rPr>
            <w:rFonts w:ascii="Cambria Math" w:eastAsia="Calibri" w:hAnsi="Cambria Math" w:cs="Times New Roman"/>
            <w:lang w:bidi="ar-SA"/>
          </w:rPr>
          <m:t>∈</m:t>
        </m:r>
      </m:oMath>
      <w:r w:rsidRPr="0029273D">
        <w:rPr>
          <w:rFonts w:ascii="Times New Roman" w:eastAsia="Calibri" w:hAnsi="Times New Roman" w:cs="Times New Roman"/>
          <w:lang w:bidi="ar-SA"/>
        </w:rPr>
        <w:t>R.</w:t>
      </w:r>
    </w:p>
    <w:p w14:paraId="6A5ABE26" w14:textId="77777777" w:rsidR="007D4582" w:rsidRPr="0029273D" w:rsidRDefault="007D4582" w:rsidP="008B5308">
      <w:pPr>
        <w:spacing w:before="0" w:after="160" w:line="22" w:lineRule="atLeast"/>
        <w:ind w:firstLine="0"/>
        <w:jc w:val="left"/>
        <w:rPr>
          <w:rFonts w:ascii="Times New Roman" w:eastAsia="Calibri" w:hAnsi="Times New Roman" w:cs="Times New Roman"/>
          <w:lang w:bidi="ar-SA"/>
        </w:rPr>
      </w:pPr>
      <w:r w:rsidRPr="0029273D">
        <w:rPr>
          <w:rFonts w:ascii="Times New Roman" w:eastAsia="Calibri" w:hAnsi="Times New Roman" w:cs="Times New Roman"/>
          <w:lang w:bidi="ar-SA"/>
        </w:rPr>
        <w:t>SVM is a supervised learning model, which means that the programmer needs to specify about the training data, this step is called labelling that training data. Using the training data, the SVM builds a decision line that divide the space into 2 parts. When we input a new input to the system, using this line the model decides to which part it belongs.</w:t>
      </w:r>
    </w:p>
    <w:p w14:paraId="363DA37A" w14:textId="30DB8041" w:rsidR="007D4582" w:rsidRPr="0029273D" w:rsidRDefault="007D4582" w:rsidP="008B5308">
      <w:pPr>
        <w:spacing w:before="0" w:after="160" w:line="22" w:lineRule="atLeast"/>
        <w:ind w:firstLine="0"/>
        <w:jc w:val="left"/>
        <w:rPr>
          <w:rFonts w:ascii="Times New Roman" w:eastAsia="Calibri" w:hAnsi="Times New Roman" w:cs="Times New Roman"/>
          <w:lang w:bidi="ar-SA"/>
        </w:rPr>
      </w:pPr>
      <w:r w:rsidRPr="0029273D">
        <w:rPr>
          <w:rFonts w:ascii="Times New Roman" w:eastAsia="Calibri" w:hAnsi="Times New Roman" w:cs="Times New Roman"/>
          <w:lang w:bidi="ar-SA"/>
        </w:rPr>
        <w:t>In fact, cf.  [</w:t>
      </w:r>
      <w:r w:rsidR="00B102AA" w:rsidRPr="0029273D">
        <w:rPr>
          <w:rFonts w:ascii="Times New Roman" w:eastAsia="Calibri" w:hAnsi="Times New Roman" w:cs="Times New Roman"/>
          <w:lang w:bidi="ar-SA"/>
        </w:rPr>
        <w:t>10</w:t>
      </w:r>
      <w:r w:rsidRPr="0029273D">
        <w:rPr>
          <w:rFonts w:ascii="Times New Roman" w:eastAsia="Calibri" w:hAnsi="Times New Roman" w:cs="Times New Roman"/>
          <w:lang w:bidi="ar-SA"/>
        </w:rPr>
        <w:t>]:</w:t>
      </w:r>
    </w:p>
    <w:p w14:paraId="75B559D5" w14:textId="77777777" w:rsidR="007D4582" w:rsidRPr="0029273D" w:rsidRDefault="007D4582" w:rsidP="008B5308">
      <w:pPr>
        <w:spacing w:before="0" w:after="160" w:line="22" w:lineRule="atLeast"/>
        <w:ind w:firstLine="0"/>
        <w:jc w:val="left"/>
        <w:rPr>
          <w:rFonts w:ascii="Times New Roman" w:eastAsia="Calibri" w:hAnsi="Times New Roman" w:cs="Times New Roman"/>
          <w:color w:val="000000"/>
          <w:shd w:val="clear" w:color="auto" w:fill="FFFFFF"/>
          <w:lang w:bidi="ar-SA"/>
        </w:rPr>
      </w:pPr>
      <w:r w:rsidRPr="0029273D">
        <w:rPr>
          <w:rFonts w:ascii="Times New Roman" w:eastAsia="Calibri" w:hAnsi="Times New Roman" w:cs="Times New Roman"/>
          <w:color w:val="000000"/>
          <w:shd w:val="clear" w:color="auto" w:fill="FFFFFF"/>
          <w:lang w:bidi="ar-SA"/>
        </w:rPr>
        <w:t xml:space="preserve">We want to find the "maximum-margin hyperplane" that divides the group of points </w:t>
      </w:r>
      <m:oMath>
        <m:sSub>
          <m:sSubPr>
            <m:ctrlPr>
              <w:rPr>
                <w:rFonts w:ascii="Cambria Math" w:eastAsia="Calibri" w:hAnsi="Cambria Math" w:cs="Times New Roman"/>
                <w:color w:val="000000"/>
                <w:shd w:val="clear" w:color="auto" w:fill="FFFFFF"/>
                <w:lang w:bidi="ar-SA"/>
              </w:rPr>
            </m:ctrlPr>
          </m:sSubPr>
          <m:e>
            <m:acc>
              <m:accPr>
                <m:chr m:val="⃗"/>
                <m:ctrlPr>
                  <w:rPr>
                    <w:rFonts w:ascii="Cambria Math" w:eastAsia="Calibri" w:hAnsi="Cambria Math" w:cs="Times New Roman"/>
                    <w:color w:val="000000"/>
                    <w:shd w:val="clear" w:color="auto" w:fill="FFFFFF"/>
                    <w:lang w:bidi="ar-SA"/>
                  </w:rPr>
                </m:ctrlPr>
              </m:accPr>
              <m:e>
                <m:r>
                  <m:rPr>
                    <m:sty m:val="p"/>
                  </m:rPr>
                  <w:rPr>
                    <w:rFonts w:ascii="Cambria Math" w:eastAsia="Calibri" w:hAnsi="Cambria Math" w:cs="Times New Roman"/>
                    <w:color w:val="000000"/>
                    <w:shd w:val="clear" w:color="auto" w:fill="FFFFFF"/>
                    <w:lang w:bidi="ar-SA"/>
                  </w:rPr>
                  <m:t>x</m:t>
                </m:r>
              </m:e>
            </m:acc>
          </m:e>
          <m:sub>
            <m:r>
              <m:rPr>
                <m:sty m:val="p"/>
              </m:rPr>
              <w:rPr>
                <w:rFonts w:ascii="Cambria Math" w:eastAsia="Calibri" w:hAnsi="Cambria Math" w:cs="Times New Roman"/>
                <w:color w:val="000000"/>
                <w:shd w:val="clear" w:color="auto" w:fill="FFFFFF"/>
                <w:lang w:bidi="ar-SA"/>
              </w:rPr>
              <m:t>i</m:t>
            </m:r>
          </m:sub>
        </m:sSub>
      </m:oMath>
      <w:r w:rsidRPr="0029273D">
        <w:rPr>
          <w:rFonts w:ascii="Times New Roman" w:eastAsia="Calibri" w:hAnsi="Times New Roman" w:cs="Times New Roman"/>
          <w:color w:val="000000"/>
          <w:lang w:bidi="ar-SA"/>
        </w:rPr>
        <w:t xml:space="preserve"> </w:t>
      </w:r>
      <w:r w:rsidRPr="0029273D">
        <w:rPr>
          <w:rFonts w:ascii="Times New Roman" w:eastAsia="Calibri" w:hAnsi="Times New Roman" w:cs="Times New Roman"/>
          <w:color w:val="000000"/>
          <w:shd w:val="clear" w:color="auto" w:fill="FFFFFF"/>
          <w:lang w:bidi="ar-SA"/>
        </w:rPr>
        <w:t xml:space="preserve"> for which </w:t>
      </w:r>
      <m:oMath>
        <m:r>
          <m:rPr>
            <m:sty m:val="p"/>
          </m:rPr>
          <w:rPr>
            <w:rFonts w:ascii="Cambria Math" w:eastAsia="Calibri" w:hAnsi="Cambria Math" w:cs="Times New Roman"/>
            <w:color w:val="000000"/>
            <w:shd w:val="clear" w:color="auto" w:fill="FFFFFF"/>
            <w:lang w:bidi="ar-SA"/>
          </w:rPr>
          <m:t xml:space="preserve"> </m:t>
        </m:r>
        <m:sSub>
          <m:sSubPr>
            <m:ctrlPr>
              <w:rPr>
                <w:rFonts w:ascii="Cambria Math" w:eastAsia="Calibri" w:hAnsi="Cambria Math" w:cs="Times New Roman"/>
                <w:color w:val="000000"/>
                <w:shd w:val="clear" w:color="auto" w:fill="FFFFFF"/>
                <w:lang w:bidi="ar-SA"/>
              </w:rPr>
            </m:ctrlPr>
          </m:sSubPr>
          <m:e>
            <m:r>
              <m:rPr>
                <m:sty m:val="p"/>
              </m:rPr>
              <w:rPr>
                <w:rFonts w:ascii="Cambria Math" w:eastAsia="Calibri" w:hAnsi="Cambria Math" w:cs="Times New Roman"/>
                <w:color w:val="000000"/>
                <w:shd w:val="clear" w:color="auto" w:fill="FFFFFF"/>
                <w:lang w:bidi="ar-SA"/>
              </w:rPr>
              <m:t>y</m:t>
            </m:r>
          </m:e>
          <m:sub>
            <m:r>
              <m:rPr>
                <m:sty m:val="p"/>
              </m:rPr>
              <w:rPr>
                <w:rFonts w:ascii="Cambria Math" w:eastAsia="Calibri" w:hAnsi="Cambria Math" w:cs="Times New Roman"/>
                <w:color w:val="000000"/>
                <w:shd w:val="clear" w:color="auto" w:fill="FFFFFF"/>
                <w:lang w:bidi="ar-SA"/>
              </w:rPr>
              <m:t>i</m:t>
            </m:r>
          </m:sub>
        </m:sSub>
        <m:r>
          <m:rPr>
            <m:sty m:val="p"/>
          </m:rPr>
          <w:rPr>
            <w:rFonts w:ascii="Cambria Math" w:eastAsia="Calibri" w:hAnsi="Cambria Math" w:cs="Times New Roman"/>
            <w:color w:val="000000"/>
            <w:shd w:val="clear" w:color="auto" w:fill="FFFFFF"/>
            <w:lang w:bidi="ar-SA"/>
          </w:rPr>
          <m:t>=1</m:t>
        </m:r>
      </m:oMath>
      <w:r w:rsidRPr="0029273D">
        <w:rPr>
          <w:rFonts w:ascii="Times New Roman" w:eastAsia="Calibri" w:hAnsi="Times New Roman" w:cs="Times New Roman"/>
          <w:color w:val="000000"/>
          <w:lang w:bidi="ar-SA"/>
        </w:rPr>
        <w:t xml:space="preserve"> </w:t>
      </w:r>
      <w:r w:rsidRPr="0029273D">
        <w:rPr>
          <w:rFonts w:ascii="Times New Roman" w:eastAsia="Calibri" w:hAnsi="Times New Roman" w:cs="Times New Roman"/>
          <w:color w:val="000000"/>
          <w:shd w:val="clear" w:color="auto" w:fill="FFFFFF"/>
          <w:lang w:bidi="ar-SA"/>
        </w:rPr>
        <w:t>from the group of points for which</w:t>
      </w:r>
      <m:oMath>
        <m:r>
          <m:rPr>
            <m:sty m:val="p"/>
          </m:rPr>
          <w:rPr>
            <w:rFonts w:ascii="Cambria Math" w:eastAsia="Calibri" w:hAnsi="Cambria Math" w:cs="Times New Roman"/>
            <w:color w:val="000000"/>
            <w:shd w:val="clear" w:color="auto" w:fill="FFFFFF"/>
            <w:lang w:bidi="ar-SA"/>
          </w:rPr>
          <m:t xml:space="preserve">  </m:t>
        </m:r>
        <m:sSub>
          <m:sSubPr>
            <m:ctrlPr>
              <w:rPr>
                <w:rFonts w:ascii="Cambria Math" w:eastAsia="Calibri" w:hAnsi="Cambria Math" w:cs="Times New Roman"/>
                <w:color w:val="000000"/>
                <w:shd w:val="clear" w:color="auto" w:fill="FFFFFF"/>
                <w:lang w:bidi="ar-SA"/>
              </w:rPr>
            </m:ctrlPr>
          </m:sSubPr>
          <m:e>
            <m:r>
              <m:rPr>
                <m:sty m:val="p"/>
              </m:rPr>
              <w:rPr>
                <w:rFonts w:ascii="Cambria Math" w:eastAsia="Calibri" w:hAnsi="Cambria Math" w:cs="Times New Roman"/>
                <w:color w:val="000000"/>
                <w:shd w:val="clear" w:color="auto" w:fill="FFFFFF"/>
                <w:lang w:bidi="ar-SA"/>
              </w:rPr>
              <m:t>y</m:t>
            </m:r>
          </m:e>
          <m:sub>
            <m:r>
              <m:rPr>
                <m:sty m:val="p"/>
              </m:rPr>
              <w:rPr>
                <w:rFonts w:ascii="Cambria Math" w:eastAsia="Calibri" w:hAnsi="Cambria Math" w:cs="Times New Roman"/>
                <w:color w:val="000000"/>
                <w:shd w:val="clear" w:color="auto" w:fill="FFFFFF"/>
                <w:lang w:bidi="ar-SA"/>
              </w:rPr>
              <m:t>i</m:t>
            </m:r>
          </m:sub>
        </m:sSub>
        <m:r>
          <m:rPr>
            <m:sty m:val="p"/>
          </m:rPr>
          <w:rPr>
            <w:rFonts w:ascii="Cambria Math" w:eastAsia="Calibri" w:hAnsi="Cambria Math" w:cs="Times New Roman"/>
            <w:color w:val="000000"/>
            <w:shd w:val="clear" w:color="auto" w:fill="FFFFFF"/>
            <w:lang w:bidi="ar-SA"/>
          </w:rPr>
          <m:t>=-1</m:t>
        </m:r>
      </m:oMath>
      <w:r w:rsidRPr="0029273D">
        <w:rPr>
          <w:rFonts w:ascii="Times New Roman" w:eastAsia="Calibri" w:hAnsi="Times New Roman" w:cs="Times New Roman"/>
          <w:color w:val="000000"/>
          <w:lang w:bidi="ar-SA"/>
        </w:rPr>
        <w:t xml:space="preserve"> </w:t>
      </w:r>
      <w:r w:rsidRPr="0029273D">
        <w:rPr>
          <w:rFonts w:ascii="Times New Roman" w:eastAsia="Calibri" w:hAnsi="Times New Roman" w:cs="Times New Roman"/>
          <w:color w:val="000000"/>
          <w:shd w:val="clear" w:color="auto" w:fill="FFFFFF"/>
          <w:lang w:bidi="ar-SA"/>
        </w:rPr>
        <w:t xml:space="preserve">, which is defined so that the distance between the hyperplane and the nearest point </w:t>
      </w:r>
      <m:oMath>
        <m:sSub>
          <m:sSubPr>
            <m:ctrlPr>
              <w:rPr>
                <w:rFonts w:ascii="Cambria Math" w:eastAsia="Calibri" w:hAnsi="Cambria Math" w:cs="Times New Roman"/>
                <w:color w:val="000000"/>
                <w:shd w:val="clear" w:color="auto" w:fill="FFFFFF"/>
                <w:lang w:bidi="ar-SA"/>
              </w:rPr>
            </m:ctrlPr>
          </m:sSubPr>
          <m:e>
            <m:acc>
              <m:accPr>
                <m:chr m:val="⃗"/>
                <m:ctrlPr>
                  <w:rPr>
                    <w:rFonts w:ascii="Cambria Math" w:eastAsia="Calibri" w:hAnsi="Cambria Math" w:cs="Times New Roman"/>
                    <w:color w:val="000000"/>
                    <w:shd w:val="clear" w:color="auto" w:fill="FFFFFF"/>
                    <w:lang w:bidi="ar-SA"/>
                  </w:rPr>
                </m:ctrlPr>
              </m:accPr>
              <m:e>
                <m:r>
                  <m:rPr>
                    <m:sty m:val="p"/>
                  </m:rPr>
                  <w:rPr>
                    <w:rFonts w:ascii="Cambria Math" w:eastAsia="Calibri" w:hAnsi="Cambria Math" w:cs="Times New Roman"/>
                    <w:color w:val="000000"/>
                    <w:shd w:val="clear" w:color="auto" w:fill="FFFFFF"/>
                    <w:lang w:bidi="ar-SA"/>
                  </w:rPr>
                  <m:t>x</m:t>
                </m:r>
              </m:e>
            </m:acc>
          </m:e>
          <m:sub>
            <m:r>
              <m:rPr>
                <m:sty m:val="p"/>
              </m:rPr>
              <w:rPr>
                <w:rFonts w:ascii="Cambria Math" w:eastAsia="Calibri" w:hAnsi="Cambria Math" w:cs="Times New Roman"/>
                <w:color w:val="000000"/>
                <w:shd w:val="clear" w:color="auto" w:fill="FFFFFF"/>
                <w:lang w:bidi="ar-SA"/>
              </w:rPr>
              <m:t>i</m:t>
            </m:r>
          </m:sub>
        </m:sSub>
      </m:oMath>
      <w:r w:rsidRPr="0029273D">
        <w:rPr>
          <w:rFonts w:ascii="Times New Roman" w:eastAsia="Calibri" w:hAnsi="Times New Roman" w:cs="Times New Roman"/>
          <w:color w:val="000000"/>
          <w:lang w:bidi="ar-SA"/>
        </w:rPr>
        <w:t xml:space="preserve"> </w:t>
      </w:r>
      <w:r w:rsidRPr="0029273D">
        <w:rPr>
          <w:rFonts w:ascii="Times New Roman" w:eastAsia="Calibri" w:hAnsi="Times New Roman" w:cs="Times New Roman"/>
          <w:color w:val="000000"/>
          <w:shd w:val="clear" w:color="auto" w:fill="FFFFFF"/>
          <w:lang w:bidi="ar-SA"/>
        </w:rPr>
        <w:t>from either group is maximized. Any </w:t>
      </w:r>
      <w:hyperlink r:id="rId24" w:tooltip="Hyperplane" w:history="1">
        <w:r w:rsidRPr="0029273D">
          <w:rPr>
            <w:rFonts w:ascii="Times New Roman" w:eastAsia="Calibri" w:hAnsi="Times New Roman" w:cs="Times New Roman"/>
            <w:color w:val="000000"/>
            <w:shd w:val="clear" w:color="auto" w:fill="FFFFFF"/>
            <w:lang w:bidi="ar-SA"/>
          </w:rPr>
          <w:t>hyperplane</w:t>
        </w:r>
      </w:hyperlink>
      <w:r w:rsidRPr="0029273D">
        <w:rPr>
          <w:rFonts w:ascii="Times New Roman" w:eastAsia="Calibri" w:hAnsi="Times New Roman" w:cs="Times New Roman"/>
          <w:color w:val="000000"/>
          <w:shd w:val="clear" w:color="auto" w:fill="FFFFFF"/>
          <w:lang w:bidi="ar-SA"/>
        </w:rPr>
        <w:t> can be written as the set of points</w:t>
      </w:r>
      <w:r w:rsidRPr="0029273D">
        <w:rPr>
          <w:rFonts w:ascii="Times New Roman" w:eastAsia="Calibri" w:hAnsi="Times New Roman" w:cs="Times New Roman"/>
          <w:color w:val="000000"/>
          <w:lang w:bidi="ar-SA"/>
        </w:rPr>
        <w:t xml:space="preserve"> </w:t>
      </w:r>
      <m:oMath>
        <m:acc>
          <m:accPr>
            <m:chr m:val="⃗"/>
            <m:ctrlPr>
              <w:rPr>
                <w:rFonts w:ascii="Cambria Math" w:eastAsia="Calibri" w:hAnsi="Cambria Math" w:cs="Times New Roman"/>
                <w:color w:val="000000"/>
                <w:lang w:bidi="ar-SA"/>
              </w:rPr>
            </m:ctrlPr>
          </m:accPr>
          <m:e>
            <m:r>
              <m:rPr>
                <m:sty m:val="p"/>
              </m:rPr>
              <w:rPr>
                <w:rFonts w:ascii="Cambria Math" w:eastAsia="Calibri" w:hAnsi="Cambria Math" w:cs="Times New Roman"/>
                <w:color w:val="000000"/>
                <w:lang w:bidi="ar-SA"/>
              </w:rPr>
              <m:t>x</m:t>
            </m:r>
          </m:e>
        </m:acc>
      </m:oMath>
      <w:r w:rsidRPr="0029273D">
        <w:rPr>
          <w:rFonts w:ascii="Times New Roman" w:eastAsia="Calibri" w:hAnsi="Times New Roman" w:cs="Times New Roman"/>
          <w:color w:val="000000"/>
          <w:lang w:bidi="ar-SA"/>
        </w:rPr>
        <w:t xml:space="preserve"> </w:t>
      </w:r>
      <w:r w:rsidRPr="0029273D">
        <w:rPr>
          <w:rFonts w:ascii="Times New Roman" w:eastAsia="Calibri" w:hAnsi="Times New Roman" w:cs="Times New Roman"/>
          <w:color w:val="000000"/>
          <w:shd w:val="clear" w:color="auto" w:fill="FFFFFF"/>
          <w:lang w:bidi="ar-SA"/>
        </w:rPr>
        <w:t xml:space="preserve">satisfying: </w:t>
      </w:r>
      <w:r w:rsidRPr="0029273D">
        <w:rPr>
          <w:rFonts w:ascii="Times New Roman" w:eastAsia="Calibri" w:hAnsi="Times New Roman" w:cs="Times New Roman"/>
          <w:color w:val="000000"/>
          <w:lang w:bidi="ar-SA"/>
        </w:rPr>
        <w:t xml:space="preserve"> </w:t>
      </w:r>
      <m:oMath>
        <m:acc>
          <m:accPr>
            <m:chr m:val="⃗"/>
            <m:ctrlPr>
              <w:rPr>
                <w:rFonts w:ascii="Cambria Math" w:eastAsia="Calibri" w:hAnsi="Cambria Math" w:cs="Times New Roman"/>
                <w:color w:val="000000"/>
                <w:lang w:bidi="ar-SA"/>
              </w:rPr>
            </m:ctrlPr>
          </m:accPr>
          <m:e>
            <m:r>
              <m:rPr>
                <m:sty m:val="p"/>
              </m:rPr>
              <w:rPr>
                <w:rFonts w:ascii="Cambria Math" w:eastAsia="Calibri" w:hAnsi="Cambria Math" w:cs="Times New Roman"/>
                <w:color w:val="000000"/>
                <w:lang w:bidi="ar-SA"/>
              </w:rPr>
              <m:t>w</m:t>
            </m:r>
          </m:e>
        </m:acc>
        <m:r>
          <m:rPr>
            <m:sty m:val="p"/>
          </m:rPr>
          <w:rPr>
            <w:rFonts w:ascii="Cambria Math" w:eastAsia="Calibri" w:hAnsi="Cambria Math" w:cs="Times New Roman"/>
            <w:color w:val="000000"/>
            <w:lang w:bidi="ar-SA"/>
          </w:rPr>
          <m:t xml:space="preserve"> ∙</m:t>
        </m:r>
        <m:acc>
          <m:accPr>
            <m:chr m:val="⃗"/>
            <m:ctrlPr>
              <w:rPr>
                <w:rFonts w:ascii="Cambria Math" w:eastAsia="Calibri" w:hAnsi="Cambria Math" w:cs="Times New Roman"/>
                <w:color w:val="000000"/>
                <w:lang w:bidi="ar-SA"/>
              </w:rPr>
            </m:ctrlPr>
          </m:accPr>
          <m:e>
            <m:r>
              <m:rPr>
                <m:sty m:val="p"/>
              </m:rPr>
              <w:rPr>
                <w:rFonts w:ascii="Cambria Math" w:eastAsia="Calibri" w:hAnsi="Cambria Math" w:cs="Times New Roman"/>
                <w:color w:val="000000"/>
                <w:lang w:bidi="ar-SA"/>
              </w:rPr>
              <m:t>x</m:t>
            </m:r>
          </m:e>
        </m:acc>
        <m:r>
          <m:rPr>
            <m:sty m:val="p"/>
          </m:rPr>
          <w:rPr>
            <w:rFonts w:ascii="Cambria Math" w:eastAsia="Calibri" w:hAnsi="Cambria Math" w:cs="Times New Roman"/>
            <w:color w:val="000000"/>
            <w:lang w:bidi="ar-SA"/>
          </w:rPr>
          <m:t>-b=0</m:t>
        </m:r>
      </m:oMath>
      <w:r w:rsidRPr="0029273D">
        <w:rPr>
          <w:rFonts w:ascii="Times New Roman" w:eastAsia="Calibri" w:hAnsi="Times New Roman" w:cs="Times New Roman"/>
          <w:color w:val="000000"/>
          <w:lang w:bidi="ar-SA"/>
        </w:rPr>
        <w:t xml:space="preserve">, where </w:t>
      </w:r>
      <m:oMath>
        <m:acc>
          <m:accPr>
            <m:chr m:val="⃗"/>
            <m:ctrlPr>
              <w:rPr>
                <w:rFonts w:ascii="Cambria Math" w:eastAsia="Calibri" w:hAnsi="Cambria Math" w:cs="Times New Roman"/>
                <w:color w:val="000000"/>
                <w:lang w:bidi="ar-SA"/>
              </w:rPr>
            </m:ctrlPr>
          </m:accPr>
          <m:e>
            <m:r>
              <m:rPr>
                <m:sty m:val="p"/>
              </m:rPr>
              <w:rPr>
                <w:rFonts w:ascii="Cambria Math" w:eastAsia="Calibri" w:hAnsi="Cambria Math" w:cs="Times New Roman"/>
                <w:color w:val="000000"/>
                <w:lang w:bidi="ar-SA"/>
              </w:rPr>
              <m:t>w</m:t>
            </m:r>
          </m:e>
        </m:acc>
      </m:oMath>
      <w:r w:rsidRPr="0029273D">
        <w:rPr>
          <w:rFonts w:ascii="Times New Roman" w:eastAsia="Calibri" w:hAnsi="Times New Roman" w:cs="Times New Roman"/>
          <w:color w:val="000000"/>
          <w:lang w:bidi="ar-SA"/>
        </w:rPr>
        <w:t xml:space="preserve"> </w:t>
      </w:r>
      <w:r w:rsidRPr="0029273D">
        <w:rPr>
          <w:rFonts w:ascii="Times New Roman" w:eastAsia="Calibri" w:hAnsi="Times New Roman" w:cs="Times New Roman"/>
          <w:color w:val="000000"/>
          <w:shd w:val="clear" w:color="auto" w:fill="FFFFFF"/>
          <w:lang w:bidi="ar-SA"/>
        </w:rPr>
        <w:t xml:space="preserve">is the </w:t>
      </w:r>
      <w:hyperlink r:id="rId25" w:tooltip="Normal (geometry)" w:history="1">
        <w:r w:rsidRPr="0029273D">
          <w:rPr>
            <w:rFonts w:ascii="Times New Roman" w:eastAsia="Calibri" w:hAnsi="Times New Roman" w:cs="Times New Roman"/>
            <w:color w:val="000000"/>
            <w:shd w:val="clear" w:color="auto" w:fill="FFFFFF"/>
            <w:lang w:bidi="ar-SA"/>
          </w:rPr>
          <w:t>normal vector</w:t>
        </w:r>
      </w:hyperlink>
      <w:r w:rsidRPr="0029273D">
        <w:rPr>
          <w:rFonts w:ascii="Times New Roman" w:eastAsia="Calibri" w:hAnsi="Times New Roman" w:cs="Times New Roman"/>
          <w:color w:val="000000"/>
          <w:shd w:val="clear" w:color="auto" w:fill="FFFFFF"/>
          <w:lang w:bidi="ar-SA"/>
        </w:rPr>
        <w:t> to the hyperplane.</w:t>
      </w:r>
    </w:p>
    <w:p w14:paraId="49442A67" w14:textId="77777777" w:rsidR="007D4582" w:rsidRPr="0029273D" w:rsidRDefault="007D4582" w:rsidP="008B5308">
      <w:pPr>
        <w:spacing w:before="0" w:after="160" w:line="22" w:lineRule="atLeast"/>
        <w:ind w:firstLine="0"/>
        <w:jc w:val="left"/>
        <w:rPr>
          <w:rFonts w:ascii="Times New Roman" w:eastAsia="Calibri" w:hAnsi="Times New Roman" w:cs="Times New Roman"/>
          <w:lang w:bidi="ar-SA"/>
        </w:rPr>
      </w:pPr>
      <w:r w:rsidRPr="0029273D">
        <w:rPr>
          <w:rFonts w:ascii="Times New Roman" w:eastAsia="Calibri" w:hAnsi="Times New Roman" w:cs="Times New Roman"/>
          <w:color w:val="000000"/>
          <w:shd w:val="clear" w:color="auto" w:fill="FFFFFF"/>
          <w:lang w:bidi="ar-SA"/>
        </w:rPr>
        <w:t xml:space="preserve">The parameter </w:t>
      </w:r>
      <m:oMath>
        <m:f>
          <m:fPr>
            <m:ctrlPr>
              <w:rPr>
                <w:rFonts w:ascii="Cambria Math" w:eastAsia="Calibri" w:hAnsi="Cambria Math" w:cs="Times New Roman"/>
                <w:color w:val="000000"/>
                <w:shd w:val="clear" w:color="auto" w:fill="FFFFFF"/>
                <w:lang w:bidi="ar-SA"/>
              </w:rPr>
            </m:ctrlPr>
          </m:fPr>
          <m:num>
            <m:r>
              <m:rPr>
                <m:sty m:val="p"/>
              </m:rPr>
              <w:rPr>
                <w:rFonts w:ascii="Cambria Math" w:eastAsia="Calibri" w:hAnsi="Cambria Math" w:cs="Times New Roman"/>
                <w:color w:val="000000"/>
                <w:shd w:val="clear" w:color="auto" w:fill="FFFFFF"/>
                <w:lang w:bidi="ar-SA"/>
              </w:rPr>
              <m:t>b</m:t>
            </m:r>
          </m:num>
          <m:den>
            <m:d>
              <m:dPr>
                <m:begChr m:val="‖"/>
                <m:endChr m:val="‖"/>
                <m:ctrlPr>
                  <w:rPr>
                    <w:rFonts w:ascii="Cambria Math" w:eastAsia="Calibri" w:hAnsi="Cambria Math" w:cs="Times New Roman"/>
                    <w:color w:val="000000"/>
                    <w:shd w:val="clear" w:color="auto" w:fill="FFFFFF"/>
                    <w:lang w:bidi="ar-SA"/>
                  </w:rPr>
                </m:ctrlPr>
              </m:dPr>
              <m:e>
                <m:acc>
                  <m:accPr>
                    <m:chr m:val="⃗"/>
                    <m:ctrlPr>
                      <w:rPr>
                        <w:rFonts w:ascii="Cambria Math" w:eastAsia="Calibri" w:hAnsi="Cambria Math" w:cs="Times New Roman"/>
                        <w:color w:val="000000"/>
                        <w:shd w:val="clear" w:color="auto" w:fill="FFFFFF"/>
                        <w:lang w:bidi="ar-SA"/>
                      </w:rPr>
                    </m:ctrlPr>
                  </m:accPr>
                  <m:e>
                    <m:r>
                      <m:rPr>
                        <m:sty m:val="p"/>
                      </m:rPr>
                      <w:rPr>
                        <w:rFonts w:ascii="Cambria Math" w:eastAsia="Calibri" w:hAnsi="Cambria Math" w:cs="Times New Roman"/>
                        <w:color w:val="000000"/>
                        <w:shd w:val="clear" w:color="auto" w:fill="FFFFFF"/>
                        <w:lang w:bidi="ar-SA"/>
                      </w:rPr>
                      <m:t>w</m:t>
                    </m:r>
                  </m:e>
                </m:acc>
              </m:e>
            </m:d>
          </m:den>
        </m:f>
      </m:oMath>
      <w:r w:rsidRPr="0029273D">
        <w:rPr>
          <w:rFonts w:ascii="Times New Roman" w:eastAsia="Calibri" w:hAnsi="Times New Roman" w:cs="Times New Roman"/>
          <w:color w:val="000000"/>
          <w:lang w:bidi="ar-SA"/>
        </w:rPr>
        <w:t xml:space="preserve"> </w:t>
      </w:r>
      <w:r w:rsidRPr="0029273D">
        <w:rPr>
          <w:rFonts w:ascii="Times New Roman" w:eastAsia="Calibri" w:hAnsi="Times New Roman" w:cs="Times New Roman"/>
          <w:color w:val="000000"/>
          <w:shd w:val="clear" w:color="auto" w:fill="FFFFFF"/>
          <w:lang w:bidi="ar-SA"/>
        </w:rPr>
        <w:t xml:space="preserve">determines the offset of the hyperplane from the origin along the normal vector </w:t>
      </w:r>
      <m:oMath>
        <m:acc>
          <m:accPr>
            <m:chr m:val="⃗"/>
            <m:ctrlPr>
              <w:rPr>
                <w:rFonts w:ascii="Cambria Math" w:eastAsia="Calibri" w:hAnsi="Cambria Math" w:cs="Times New Roman"/>
                <w:color w:val="000000"/>
                <w:lang w:bidi="ar-SA"/>
              </w:rPr>
            </m:ctrlPr>
          </m:accPr>
          <m:e>
            <m:r>
              <m:rPr>
                <m:sty m:val="p"/>
              </m:rPr>
              <w:rPr>
                <w:rFonts w:ascii="Cambria Math" w:eastAsia="Calibri" w:hAnsi="Cambria Math" w:cs="Times New Roman"/>
                <w:color w:val="000000"/>
                <w:lang w:bidi="ar-SA"/>
              </w:rPr>
              <m:t>w</m:t>
            </m:r>
          </m:e>
        </m:acc>
        <m:r>
          <m:rPr>
            <m:sty m:val="p"/>
          </m:rPr>
          <w:rPr>
            <w:rFonts w:ascii="Cambria Math" w:eastAsia="Calibri" w:hAnsi="Cambria Math" w:cs="Times New Roman"/>
            <w:color w:val="000000"/>
            <w:lang w:bidi="ar-SA"/>
          </w:rPr>
          <m:t>.</m:t>
        </m:r>
      </m:oMath>
      <w:r w:rsidRPr="0029273D">
        <w:rPr>
          <w:rFonts w:ascii="Times New Roman" w:eastAsia="Calibri" w:hAnsi="Times New Roman" w:cs="Times New Roman"/>
          <w:color w:val="000000"/>
          <w:lang w:bidi="ar-SA"/>
        </w:rPr>
        <w:t xml:space="preserve"> </w:t>
      </w:r>
      <w:r w:rsidRPr="0029273D">
        <w:rPr>
          <w:rFonts w:ascii="Times New Roman" w:eastAsia="Calibri" w:hAnsi="Times New Roman" w:cs="Times New Roman"/>
          <w:color w:val="000000"/>
          <w:shd w:val="clear" w:color="auto" w:fill="FFFFFF"/>
          <w:lang w:bidi="ar-SA"/>
        </w:rPr>
        <w:t>If the training data is </w:t>
      </w:r>
      <w:hyperlink r:id="rId26" w:tooltip="Linearly separable" w:history="1">
        <w:r w:rsidRPr="0029273D">
          <w:rPr>
            <w:rFonts w:ascii="Times New Roman" w:eastAsia="Calibri" w:hAnsi="Times New Roman" w:cs="Times New Roman"/>
            <w:color w:val="000000"/>
            <w:u w:val="single"/>
            <w:shd w:val="clear" w:color="auto" w:fill="FFFFFF"/>
            <w:lang w:bidi="ar-SA"/>
          </w:rPr>
          <w:t>linearly separable</w:t>
        </w:r>
      </w:hyperlink>
      <w:r w:rsidRPr="0029273D">
        <w:rPr>
          <w:rFonts w:ascii="Times New Roman" w:eastAsia="Calibri" w:hAnsi="Times New Roman" w:cs="Times New Roman"/>
          <w:color w:val="000000"/>
          <w:u w:val="single"/>
          <w:shd w:val="clear" w:color="auto" w:fill="FFFFFF"/>
          <w:lang w:bidi="ar-SA"/>
        </w:rPr>
        <w:t xml:space="preserve"> (</w:t>
      </w:r>
      <w:r w:rsidRPr="0029273D">
        <w:rPr>
          <w:rFonts w:ascii="Times New Roman" w:eastAsia="Calibri" w:hAnsi="Times New Roman" w:cs="Times New Roman"/>
          <w:color w:val="222222"/>
          <w:shd w:val="clear" w:color="auto" w:fill="FFFFFF"/>
          <w:lang w:bidi="ar-SA"/>
        </w:rPr>
        <w:t>linear reparability is a property of two sets of </w:t>
      </w:r>
      <w:r w:rsidRPr="0029273D">
        <w:rPr>
          <w:rFonts w:ascii="Times New Roman" w:eastAsia="Calibri" w:hAnsi="Times New Roman" w:cs="Times New Roman"/>
          <w:shd w:val="clear" w:color="auto" w:fill="FFFFFF"/>
          <w:lang w:bidi="ar-SA"/>
        </w:rPr>
        <w:t>points</w:t>
      </w:r>
      <w:r w:rsidRPr="0029273D">
        <w:rPr>
          <w:rFonts w:ascii="Times New Roman" w:eastAsia="Calibri" w:hAnsi="Times New Roman" w:cs="Times New Roman"/>
          <w:color w:val="222222"/>
          <w:shd w:val="clear" w:color="auto" w:fill="FFFFFF"/>
          <w:lang w:bidi="ar-SA"/>
        </w:rPr>
        <w:t>. This is most easily visualized in two</w:t>
      </w:r>
      <w:r w:rsidRPr="0029273D">
        <w:rPr>
          <w:rFonts w:ascii="Times New Roman" w:eastAsia="Calibri" w:hAnsi="Times New Roman" w:cs="Times New Roman"/>
          <w:lang w:bidi="ar-SA"/>
        </w:rPr>
        <w:t xml:space="preserve">. </w:t>
      </w:r>
      <w:r w:rsidRPr="0029273D">
        <w:rPr>
          <w:rFonts w:ascii="Times New Roman" w:eastAsia="Calibri" w:hAnsi="Times New Roman" w:cs="Times New Roman"/>
          <w:color w:val="222222"/>
          <w:shd w:val="clear" w:color="auto" w:fill="FFFFFF"/>
          <w:lang w:bidi="ar-SA"/>
        </w:rPr>
        <w:t>This is most easily visualized in two dimensions by thinking of one set of points as being colored blue and the other set of points as being colored red. These two sets are linearly separable if there exists at least one </w:t>
      </w:r>
      <w:r w:rsidRPr="0029273D">
        <w:rPr>
          <w:rFonts w:ascii="Times New Roman" w:eastAsia="Calibri" w:hAnsi="Times New Roman" w:cs="Times New Roman"/>
          <w:lang w:bidi="ar-SA"/>
        </w:rPr>
        <w:t>line</w:t>
      </w:r>
      <w:r w:rsidRPr="0029273D">
        <w:rPr>
          <w:rFonts w:ascii="Times New Roman" w:eastAsia="Calibri" w:hAnsi="Times New Roman" w:cs="Times New Roman"/>
          <w:color w:val="222222"/>
          <w:shd w:val="clear" w:color="auto" w:fill="FFFFFF"/>
          <w:lang w:bidi="ar-SA"/>
        </w:rPr>
        <w:t> in the plane with all of the blue points on one side of the line and all the red points on the other side)</w:t>
      </w:r>
      <w:r w:rsidRPr="0029273D">
        <w:rPr>
          <w:rFonts w:ascii="Times New Roman" w:eastAsia="Calibri" w:hAnsi="Times New Roman" w:cs="Times New Roman"/>
          <w:color w:val="000000"/>
          <w:shd w:val="clear" w:color="auto" w:fill="FFFFFF"/>
          <w:lang w:bidi="ar-SA"/>
        </w:rPr>
        <w:t>, we can select two parallel hyperplanes that separate the two classes of data, so that the distance between them is as large as possible. The region bounded by these two hyperplanes is called the "margin", and the maximum-margin hyperplane is the hyperplane that lies halfway between them. With a normalized or standardized dataset, these hyperplanes can be described by the equations</w:t>
      </w:r>
      <w:r w:rsidRPr="0029273D">
        <w:rPr>
          <w:rFonts w:ascii="Times New Roman" w:eastAsia="Calibri" w:hAnsi="Times New Roman" w:cs="Times New Roman"/>
          <w:color w:val="000000"/>
          <w:lang w:bidi="ar-SA"/>
        </w:rPr>
        <w:t>:</w:t>
      </w:r>
      <w:r w:rsidRPr="0029273D">
        <w:rPr>
          <w:rFonts w:ascii="Times New Roman" w:eastAsia="Calibri" w:hAnsi="Times New Roman" w:cs="Times New Roman"/>
          <w:color w:val="000000"/>
          <w:lang w:bidi="ar-SA"/>
        </w:rPr>
        <w:br/>
      </w:r>
      <m:oMath>
        <m:acc>
          <m:accPr>
            <m:chr m:val="⃗"/>
            <m:ctrlPr>
              <w:rPr>
                <w:rFonts w:ascii="Cambria Math" w:eastAsia="Calibri" w:hAnsi="Cambria Math" w:cs="Times New Roman"/>
                <w:color w:val="000000"/>
                <w:lang w:bidi="ar-SA"/>
              </w:rPr>
            </m:ctrlPr>
          </m:accPr>
          <m:e>
            <m:r>
              <m:rPr>
                <m:sty m:val="p"/>
              </m:rPr>
              <w:rPr>
                <w:rFonts w:ascii="Cambria Math" w:eastAsia="Calibri" w:hAnsi="Cambria Math" w:cs="Times New Roman"/>
                <w:color w:val="000000"/>
                <w:lang w:bidi="ar-SA"/>
              </w:rPr>
              <m:t>w</m:t>
            </m:r>
          </m:e>
        </m:acc>
        <m:r>
          <m:rPr>
            <m:sty m:val="p"/>
          </m:rPr>
          <w:rPr>
            <w:rFonts w:ascii="Cambria Math" w:eastAsia="Calibri" w:hAnsi="Cambria Math" w:cs="Times New Roman"/>
            <w:color w:val="000000"/>
            <w:lang w:bidi="ar-SA"/>
          </w:rPr>
          <m:t xml:space="preserve"> ∙</m:t>
        </m:r>
        <m:acc>
          <m:accPr>
            <m:chr m:val="⃗"/>
            <m:ctrlPr>
              <w:rPr>
                <w:rFonts w:ascii="Cambria Math" w:eastAsia="Calibri" w:hAnsi="Cambria Math" w:cs="Times New Roman"/>
                <w:color w:val="000000"/>
                <w:lang w:bidi="ar-SA"/>
              </w:rPr>
            </m:ctrlPr>
          </m:accPr>
          <m:e>
            <m:r>
              <m:rPr>
                <m:sty m:val="p"/>
              </m:rPr>
              <w:rPr>
                <w:rFonts w:ascii="Cambria Math" w:eastAsia="Calibri" w:hAnsi="Cambria Math" w:cs="Times New Roman"/>
                <w:color w:val="000000"/>
                <w:lang w:bidi="ar-SA"/>
              </w:rPr>
              <m:t>x</m:t>
            </m:r>
          </m:e>
        </m:acc>
        <m:r>
          <m:rPr>
            <m:sty m:val="p"/>
          </m:rPr>
          <w:rPr>
            <w:rFonts w:ascii="Cambria Math" w:eastAsia="Calibri" w:hAnsi="Cambria Math" w:cs="Times New Roman"/>
            <w:color w:val="000000"/>
            <w:lang w:bidi="ar-SA"/>
          </w:rPr>
          <m:t>-b=1</m:t>
        </m:r>
      </m:oMath>
      <w:r w:rsidRPr="0029273D">
        <w:rPr>
          <w:rFonts w:ascii="Times New Roman" w:eastAsia="Calibri" w:hAnsi="Times New Roman" w:cs="Times New Roman"/>
          <w:color w:val="000000"/>
          <w:lang w:bidi="ar-SA"/>
        </w:rPr>
        <w:t>.</w:t>
      </w:r>
      <w:r w:rsidRPr="0029273D">
        <w:rPr>
          <w:rFonts w:ascii="Times New Roman" w:eastAsia="Calibri" w:hAnsi="Times New Roman" w:cs="Times New Roman"/>
          <w:color w:val="000000"/>
          <w:lang w:bidi="ar-SA"/>
        </w:rPr>
        <w:br/>
      </w:r>
      <m:oMath>
        <m:acc>
          <m:accPr>
            <m:chr m:val="⃗"/>
            <m:ctrlPr>
              <w:rPr>
                <w:rFonts w:ascii="Cambria Math" w:eastAsia="Calibri" w:hAnsi="Cambria Math" w:cs="Times New Roman"/>
                <w:color w:val="000000"/>
                <w:lang w:bidi="ar-SA"/>
              </w:rPr>
            </m:ctrlPr>
          </m:accPr>
          <m:e>
            <m:r>
              <m:rPr>
                <m:sty m:val="p"/>
              </m:rPr>
              <w:rPr>
                <w:rFonts w:ascii="Cambria Math" w:eastAsia="Calibri" w:hAnsi="Cambria Math" w:cs="Times New Roman"/>
                <w:color w:val="000000"/>
                <w:lang w:bidi="ar-SA"/>
              </w:rPr>
              <m:t>w</m:t>
            </m:r>
          </m:e>
        </m:acc>
        <m:r>
          <m:rPr>
            <m:sty m:val="p"/>
          </m:rPr>
          <w:rPr>
            <w:rFonts w:ascii="Cambria Math" w:eastAsia="Calibri" w:hAnsi="Cambria Math" w:cs="Times New Roman"/>
            <w:color w:val="000000"/>
            <w:lang w:bidi="ar-SA"/>
          </w:rPr>
          <m:t xml:space="preserve"> ∙</m:t>
        </m:r>
        <m:acc>
          <m:accPr>
            <m:chr m:val="⃗"/>
            <m:ctrlPr>
              <w:rPr>
                <w:rFonts w:ascii="Cambria Math" w:eastAsia="Calibri" w:hAnsi="Cambria Math" w:cs="Times New Roman"/>
                <w:color w:val="000000"/>
                <w:lang w:bidi="ar-SA"/>
              </w:rPr>
            </m:ctrlPr>
          </m:accPr>
          <m:e>
            <m:r>
              <m:rPr>
                <m:sty m:val="p"/>
              </m:rPr>
              <w:rPr>
                <w:rFonts w:ascii="Cambria Math" w:eastAsia="Calibri" w:hAnsi="Cambria Math" w:cs="Times New Roman"/>
                <w:color w:val="000000"/>
                <w:lang w:bidi="ar-SA"/>
              </w:rPr>
              <m:t>x</m:t>
            </m:r>
          </m:e>
        </m:acc>
        <m:r>
          <m:rPr>
            <m:sty m:val="p"/>
          </m:rPr>
          <w:rPr>
            <w:rFonts w:ascii="Cambria Math" w:eastAsia="Calibri" w:hAnsi="Cambria Math" w:cs="Times New Roman"/>
            <w:color w:val="000000"/>
            <w:lang w:bidi="ar-SA"/>
          </w:rPr>
          <m:t>-b=-1</m:t>
        </m:r>
      </m:oMath>
      <w:r w:rsidRPr="0029273D">
        <w:rPr>
          <w:rFonts w:ascii="Times New Roman" w:eastAsia="Calibri" w:hAnsi="Times New Roman" w:cs="Times New Roman"/>
          <w:color w:val="000000"/>
          <w:lang w:bidi="ar-SA"/>
        </w:rPr>
        <w:t>.</w:t>
      </w:r>
      <w:r w:rsidRPr="0029273D">
        <w:rPr>
          <w:rFonts w:ascii="Times New Roman" w:eastAsia="Calibri" w:hAnsi="Times New Roman" w:cs="Times New Roman"/>
          <w:color w:val="000000"/>
          <w:lang w:bidi="ar-SA"/>
        </w:rPr>
        <w:br/>
      </w:r>
      <w:r w:rsidRPr="0029273D">
        <w:rPr>
          <w:rFonts w:ascii="Times New Roman" w:eastAsia="Calibri" w:hAnsi="Times New Roman" w:cs="Times New Roman"/>
          <w:color w:val="000000"/>
          <w:shd w:val="clear" w:color="auto" w:fill="FFFFFF"/>
          <w:lang w:bidi="ar-SA"/>
        </w:rPr>
        <w:t xml:space="preserve">    Geometrically, the distance between these two hyperplanes is</w:t>
      </w:r>
      <w:r w:rsidRPr="0029273D">
        <w:rPr>
          <w:rFonts w:ascii="Times New Roman" w:eastAsia="Calibri" w:hAnsi="Times New Roman" w:cs="Times New Roman"/>
          <w:color w:val="000000"/>
          <w:lang w:bidi="ar-SA"/>
        </w:rPr>
        <w:t xml:space="preserve"> </w:t>
      </w:r>
      <m:oMath>
        <m:f>
          <m:fPr>
            <m:ctrlPr>
              <w:rPr>
                <w:rFonts w:ascii="Cambria Math" w:eastAsia="Calibri" w:hAnsi="Cambria Math" w:cs="Times New Roman"/>
                <w:color w:val="000000"/>
                <w:shd w:val="clear" w:color="auto" w:fill="FFFFFF"/>
                <w:lang w:bidi="ar-SA"/>
              </w:rPr>
            </m:ctrlPr>
          </m:fPr>
          <m:num>
            <m:r>
              <m:rPr>
                <m:sty m:val="p"/>
              </m:rPr>
              <w:rPr>
                <w:rFonts w:ascii="Cambria Math" w:eastAsia="Calibri" w:hAnsi="Cambria Math" w:cs="Times New Roman"/>
                <w:color w:val="000000"/>
                <w:shd w:val="clear" w:color="auto" w:fill="FFFFFF"/>
                <w:lang w:bidi="ar-SA"/>
              </w:rPr>
              <m:t>2</m:t>
            </m:r>
          </m:num>
          <m:den>
            <m:d>
              <m:dPr>
                <m:begChr m:val="‖"/>
                <m:endChr m:val="‖"/>
                <m:ctrlPr>
                  <w:rPr>
                    <w:rFonts w:ascii="Cambria Math" w:eastAsia="Calibri" w:hAnsi="Cambria Math" w:cs="Times New Roman"/>
                    <w:color w:val="000000"/>
                    <w:shd w:val="clear" w:color="auto" w:fill="FFFFFF"/>
                    <w:lang w:bidi="ar-SA"/>
                  </w:rPr>
                </m:ctrlPr>
              </m:dPr>
              <m:e>
                <m:acc>
                  <m:accPr>
                    <m:chr m:val="⃗"/>
                    <m:ctrlPr>
                      <w:rPr>
                        <w:rFonts w:ascii="Cambria Math" w:eastAsia="Calibri" w:hAnsi="Cambria Math" w:cs="Times New Roman"/>
                        <w:color w:val="000000"/>
                        <w:shd w:val="clear" w:color="auto" w:fill="FFFFFF"/>
                        <w:lang w:bidi="ar-SA"/>
                      </w:rPr>
                    </m:ctrlPr>
                  </m:accPr>
                  <m:e>
                    <m:r>
                      <m:rPr>
                        <m:sty m:val="p"/>
                      </m:rPr>
                      <w:rPr>
                        <w:rFonts w:ascii="Cambria Math" w:eastAsia="Calibri" w:hAnsi="Cambria Math" w:cs="Times New Roman"/>
                        <w:color w:val="000000"/>
                        <w:shd w:val="clear" w:color="auto" w:fill="FFFFFF"/>
                        <w:lang w:bidi="ar-SA"/>
                      </w:rPr>
                      <m:t>w</m:t>
                    </m:r>
                  </m:e>
                </m:acc>
              </m:e>
            </m:d>
          </m:den>
        </m:f>
      </m:oMath>
      <w:r w:rsidRPr="0029273D">
        <w:rPr>
          <w:rFonts w:ascii="Times New Roman" w:eastAsia="Calibri" w:hAnsi="Times New Roman" w:cs="Times New Roman"/>
          <w:color w:val="000000"/>
          <w:lang w:bidi="ar-SA"/>
        </w:rPr>
        <w:t xml:space="preserve">, </w:t>
      </w:r>
      <w:r w:rsidRPr="0029273D">
        <w:rPr>
          <w:rFonts w:ascii="Times New Roman" w:eastAsia="Calibri" w:hAnsi="Times New Roman" w:cs="Times New Roman"/>
          <w:color w:val="000000"/>
          <w:shd w:val="clear" w:color="auto" w:fill="FFFFFF"/>
          <w:lang w:bidi="ar-SA"/>
        </w:rPr>
        <w:t>so to maximize the distance between the planes we want to minimize </w:t>
      </w:r>
      <m:oMath>
        <m:d>
          <m:dPr>
            <m:begChr m:val="‖"/>
            <m:endChr m:val="‖"/>
            <m:ctrlPr>
              <w:rPr>
                <w:rFonts w:ascii="Cambria Math" w:eastAsia="Calibri" w:hAnsi="Cambria Math" w:cs="Times New Roman"/>
                <w:color w:val="000000"/>
                <w:shd w:val="clear" w:color="auto" w:fill="FFFFFF"/>
                <w:lang w:bidi="ar-SA"/>
              </w:rPr>
            </m:ctrlPr>
          </m:dPr>
          <m:e>
            <m:acc>
              <m:accPr>
                <m:chr m:val="⃗"/>
                <m:ctrlPr>
                  <w:rPr>
                    <w:rFonts w:ascii="Cambria Math" w:eastAsia="Calibri" w:hAnsi="Cambria Math" w:cs="Times New Roman"/>
                    <w:color w:val="000000"/>
                    <w:shd w:val="clear" w:color="auto" w:fill="FFFFFF"/>
                    <w:lang w:bidi="ar-SA"/>
                  </w:rPr>
                </m:ctrlPr>
              </m:accPr>
              <m:e>
                <m:r>
                  <m:rPr>
                    <m:sty m:val="p"/>
                  </m:rPr>
                  <w:rPr>
                    <w:rFonts w:ascii="Cambria Math" w:eastAsia="Calibri" w:hAnsi="Cambria Math" w:cs="Times New Roman"/>
                    <w:color w:val="000000"/>
                    <w:shd w:val="clear" w:color="auto" w:fill="FFFFFF"/>
                    <w:lang w:bidi="ar-SA"/>
                  </w:rPr>
                  <m:t>w</m:t>
                </m:r>
              </m:e>
            </m:acc>
          </m:e>
        </m:d>
      </m:oMath>
      <w:r w:rsidRPr="0029273D">
        <w:rPr>
          <w:rFonts w:ascii="Times New Roman" w:eastAsia="Calibri" w:hAnsi="Times New Roman" w:cs="Times New Roman"/>
          <w:color w:val="000000"/>
          <w:shd w:val="clear" w:color="auto" w:fill="FFFFFF"/>
          <w:lang w:bidi="ar-SA"/>
        </w:rPr>
        <w:t>. We also have to prevent data points from falling into the margin, we add the following constraint: for each "i" either:</w:t>
      </w:r>
      <w:r w:rsidRPr="0029273D">
        <w:rPr>
          <w:rFonts w:ascii="Times New Roman" w:eastAsia="Calibri" w:hAnsi="Times New Roman" w:cs="Times New Roman"/>
          <w:color w:val="000000"/>
          <w:shd w:val="clear" w:color="auto" w:fill="FFFFFF"/>
          <w:lang w:bidi="ar-SA"/>
        </w:rPr>
        <w:br/>
      </w:r>
      <w:r w:rsidRPr="0029273D">
        <w:rPr>
          <w:rFonts w:ascii="Times New Roman" w:eastAsia="Calibri" w:hAnsi="Times New Roman" w:cs="Times New Roman"/>
          <w:vanish/>
          <w:color w:val="000000"/>
          <w:shd w:val="clear" w:color="auto" w:fill="FFFFFF"/>
          <w:lang w:bidi="ar-SA"/>
        </w:rPr>
        <w:t>{\displaystyle \|{\vec {w}}\|}</w:t>
      </w:r>
      <m:oMath>
        <m:acc>
          <m:accPr>
            <m:chr m:val="⃗"/>
            <m:ctrlPr>
              <w:rPr>
                <w:rFonts w:ascii="Cambria Math" w:eastAsia="Calibri" w:hAnsi="Cambria Math" w:cs="Times New Roman"/>
                <w:color w:val="000000"/>
                <w:lang w:bidi="ar-SA"/>
              </w:rPr>
            </m:ctrlPr>
          </m:accPr>
          <m:e>
            <m:r>
              <m:rPr>
                <m:sty m:val="p"/>
              </m:rPr>
              <w:rPr>
                <w:rFonts w:ascii="Cambria Math" w:eastAsia="Calibri" w:hAnsi="Cambria Math" w:cs="Times New Roman"/>
                <w:color w:val="000000"/>
                <w:lang w:bidi="ar-SA"/>
              </w:rPr>
              <m:t>w</m:t>
            </m:r>
          </m:e>
        </m:acc>
        <m:r>
          <m:rPr>
            <m:sty m:val="p"/>
          </m:rPr>
          <w:rPr>
            <w:rFonts w:ascii="Cambria Math" w:eastAsia="Calibri" w:hAnsi="Cambria Math" w:cs="Times New Roman"/>
            <w:color w:val="000000"/>
            <w:lang w:bidi="ar-SA"/>
          </w:rPr>
          <m:t xml:space="preserve"> ∙</m:t>
        </m:r>
        <m:sSub>
          <m:sSubPr>
            <m:ctrlPr>
              <w:rPr>
                <w:rFonts w:ascii="Cambria Math" w:eastAsia="Calibri" w:hAnsi="Cambria Math" w:cs="Times New Roman"/>
                <w:color w:val="000000"/>
                <w:shd w:val="clear" w:color="auto" w:fill="FFFFFF"/>
                <w:lang w:bidi="ar-SA"/>
              </w:rPr>
            </m:ctrlPr>
          </m:sSubPr>
          <m:e>
            <m:acc>
              <m:accPr>
                <m:chr m:val="⃗"/>
                <m:ctrlPr>
                  <w:rPr>
                    <w:rFonts w:ascii="Cambria Math" w:eastAsia="Calibri" w:hAnsi="Cambria Math" w:cs="Times New Roman"/>
                    <w:color w:val="000000"/>
                    <w:shd w:val="clear" w:color="auto" w:fill="FFFFFF"/>
                    <w:lang w:bidi="ar-SA"/>
                  </w:rPr>
                </m:ctrlPr>
              </m:accPr>
              <m:e>
                <m:r>
                  <m:rPr>
                    <m:sty m:val="p"/>
                  </m:rPr>
                  <w:rPr>
                    <w:rFonts w:ascii="Cambria Math" w:eastAsia="Calibri" w:hAnsi="Cambria Math" w:cs="Times New Roman"/>
                    <w:color w:val="000000"/>
                    <w:shd w:val="clear" w:color="auto" w:fill="FFFFFF"/>
                    <w:lang w:bidi="ar-SA"/>
                  </w:rPr>
                  <m:t>x</m:t>
                </m:r>
              </m:e>
            </m:acc>
          </m:e>
          <m:sub>
            <m:r>
              <m:rPr>
                <m:sty m:val="p"/>
              </m:rPr>
              <w:rPr>
                <w:rFonts w:ascii="Cambria Math" w:eastAsia="Calibri" w:hAnsi="Cambria Math" w:cs="Times New Roman"/>
                <w:color w:val="000000"/>
                <w:shd w:val="clear" w:color="auto" w:fill="FFFFFF"/>
                <w:lang w:bidi="ar-SA"/>
              </w:rPr>
              <m:t>i</m:t>
            </m:r>
          </m:sub>
        </m:sSub>
        <m:r>
          <m:rPr>
            <m:sty m:val="p"/>
          </m:rPr>
          <w:rPr>
            <w:rFonts w:ascii="Cambria Math" w:eastAsia="Calibri" w:hAnsi="Cambria Math" w:cs="Times New Roman"/>
            <w:color w:val="000000"/>
            <w:lang w:bidi="ar-SA"/>
          </w:rPr>
          <m:t xml:space="preserve"> </m:t>
        </m:r>
        <m:r>
          <m:rPr>
            <m:sty m:val="p"/>
          </m:rPr>
          <w:rPr>
            <w:rFonts w:ascii="Cambria Math" w:eastAsia="Calibri" w:hAnsi="Cambria Math" w:cs="Times New Roman" w:hint="eastAsia"/>
            <w:color w:val="000000"/>
            <w:shd w:val="clear" w:color="auto" w:fill="FFFFFF"/>
            <w:lang w:bidi="ar-SA"/>
          </w:rPr>
          <m:t> </m:t>
        </m:r>
        <m:r>
          <m:rPr>
            <m:sty m:val="p"/>
          </m:rPr>
          <w:rPr>
            <w:rFonts w:ascii="Cambria Math" w:eastAsia="Calibri" w:hAnsi="Cambria Math" w:cs="Times New Roman"/>
            <w:color w:val="000000"/>
            <w:lang w:bidi="ar-SA"/>
          </w:rPr>
          <m:t>-b≥1</m:t>
        </m:r>
      </m:oMath>
      <w:r w:rsidRPr="0029273D">
        <w:rPr>
          <w:rFonts w:ascii="Times New Roman" w:eastAsia="Times New Roman" w:hAnsi="Times New Roman" w:cs="Times New Roman"/>
          <w:color w:val="000000"/>
          <w:lang w:bidi="ar-SA"/>
        </w:rPr>
        <w:t xml:space="preserve"> , if </w:t>
      </w:r>
      <m:oMath>
        <m:sSub>
          <m:sSubPr>
            <m:ctrlPr>
              <w:rPr>
                <w:rFonts w:ascii="Cambria Math" w:eastAsia="Calibri" w:hAnsi="Cambria Math" w:cs="Times New Roman"/>
                <w:color w:val="000000"/>
                <w:shd w:val="clear" w:color="auto" w:fill="FFFFFF"/>
                <w:lang w:bidi="ar-SA"/>
              </w:rPr>
            </m:ctrlPr>
          </m:sSubPr>
          <m:e>
            <m:r>
              <m:rPr>
                <m:sty m:val="p"/>
              </m:rPr>
              <w:rPr>
                <w:rFonts w:ascii="Cambria Math" w:eastAsia="Calibri" w:hAnsi="Cambria Math" w:cs="Times New Roman"/>
                <w:color w:val="000000"/>
                <w:shd w:val="clear" w:color="auto" w:fill="FFFFFF"/>
                <w:lang w:bidi="ar-SA"/>
              </w:rPr>
              <m:t>y</m:t>
            </m:r>
          </m:e>
          <m:sub>
            <m:r>
              <m:rPr>
                <m:sty m:val="p"/>
              </m:rPr>
              <w:rPr>
                <w:rFonts w:ascii="Cambria Math" w:eastAsia="Calibri" w:hAnsi="Cambria Math" w:cs="Times New Roman"/>
                <w:color w:val="000000"/>
                <w:shd w:val="clear" w:color="auto" w:fill="FFFFFF"/>
                <w:lang w:bidi="ar-SA"/>
              </w:rPr>
              <m:t>i</m:t>
            </m:r>
          </m:sub>
        </m:sSub>
        <m:r>
          <m:rPr>
            <m:sty m:val="p"/>
          </m:rPr>
          <w:rPr>
            <w:rFonts w:ascii="Cambria Math" w:eastAsia="Times New Roman" w:hAnsi="Cambria Math" w:cs="Times New Roman"/>
            <w:color w:val="000000"/>
            <w:lang w:bidi="ar-SA"/>
          </w:rPr>
          <m:t>=1.</m:t>
        </m:r>
      </m:oMath>
      <w:r w:rsidRPr="0029273D">
        <w:rPr>
          <w:rFonts w:ascii="Times New Roman" w:eastAsia="Times New Roman" w:hAnsi="Times New Roman" w:cs="Times New Roman"/>
          <w:color w:val="000000"/>
          <w:lang w:bidi="ar-SA"/>
        </w:rPr>
        <w:br/>
      </w:r>
      <m:oMath>
        <m:acc>
          <m:accPr>
            <m:chr m:val="⃗"/>
            <m:ctrlPr>
              <w:rPr>
                <w:rFonts w:ascii="Cambria Math" w:eastAsia="Calibri" w:hAnsi="Cambria Math" w:cs="Times New Roman"/>
                <w:color w:val="000000"/>
                <w:lang w:bidi="ar-SA"/>
              </w:rPr>
            </m:ctrlPr>
          </m:accPr>
          <m:e>
            <m:r>
              <m:rPr>
                <m:sty m:val="p"/>
              </m:rPr>
              <w:rPr>
                <w:rFonts w:ascii="Cambria Math" w:eastAsia="Calibri" w:hAnsi="Cambria Math" w:cs="Times New Roman"/>
                <w:color w:val="000000"/>
                <w:lang w:bidi="ar-SA"/>
              </w:rPr>
              <m:t>w</m:t>
            </m:r>
          </m:e>
        </m:acc>
        <m:r>
          <m:rPr>
            <m:sty m:val="p"/>
          </m:rPr>
          <w:rPr>
            <w:rFonts w:ascii="Cambria Math" w:eastAsia="Calibri" w:hAnsi="Cambria Math" w:cs="Times New Roman"/>
            <w:color w:val="000000"/>
            <w:lang w:bidi="ar-SA"/>
          </w:rPr>
          <m:t xml:space="preserve"> ∙</m:t>
        </m:r>
        <m:sSub>
          <m:sSubPr>
            <m:ctrlPr>
              <w:rPr>
                <w:rFonts w:ascii="Cambria Math" w:eastAsia="Calibri" w:hAnsi="Cambria Math" w:cs="Times New Roman"/>
                <w:color w:val="000000"/>
                <w:shd w:val="clear" w:color="auto" w:fill="FFFFFF"/>
                <w:lang w:bidi="ar-SA"/>
              </w:rPr>
            </m:ctrlPr>
          </m:sSubPr>
          <m:e>
            <m:acc>
              <m:accPr>
                <m:chr m:val="⃗"/>
                <m:ctrlPr>
                  <w:rPr>
                    <w:rFonts w:ascii="Cambria Math" w:eastAsia="Calibri" w:hAnsi="Cambria Math" w:cs="Times New Roman"/>
                    <w:color w:val="000000"/>
                    <w:shd w:val="clear" w:color="auto" w:fill="FFFFFF"/>
                    <w:lang w:bidi="ar-SA"/>
                  </w:rPr>
                </m:ctrlPr>
              </m:accPr>
              <m:e>
                <m:r>
                  <m:rPr>
                    <m:sty m:val="p"/>
                  </m:rPr>
                  <w:rPr>
                    <w:rFonts w:ascii="Cambria Math" w:eastAsia="Calibri" w:hAnsi="Cambria Math" w:cs="Times New Roman"/>
                    <w:color w:val="000000"/>
                    <w:shd w:val="clear" w:color="auto" w:fill="FFFFFF"/>
                    <w:lang w:bidi="ar-SA"/>
                  </w:rPr>
                  <m:t>x</m:t>
                </m:r>
              </m:e>
            </m:acc>
          </m:e>
          <m:sub>
            <m:r>
              <m:rPr>
                <m:sty m:val="p"/>
              </m:rPr>
              <w:rPr>
                <w:rFonts w:ascii="Cambria Math" w:eastAsia="Calibri" w:hAnsi="Cambria Math" w:cs="Times New Roman"/>
                <w:color w:val="000000"/>
                <w:shd w:val="clear" w:color="auto" w:fill="FFFFFF"/>
                <w:lang w:bidi="ar-SA"/>
              </w:rPr>
              <m:t>i</m:t>
            </m:r>
          </m:sub>
        </m:sSub>
        <m:r>
          <m:rPr>
            <m:sty m:val="p"/>
          </m:rPr>
          <w:rPr>
            <w:rFonts w:ascii="Cambria Math" w:eastAsia="Calibri" w:hAnsi="Cambria Math" w:cs="Times New Roman"/>
            <w:color w:val="000000"/>
            <w:lang w:bidi="ar-SA"/>
          </w:rPr>
          <m:t xml:space="preserve"> </m:t>
        </m:r>
        <m:r>
          <m:rPr>
            <m:sty m:val="p"/>
          </m:rPr>
          <w:rPr>
            <w:rFonts w:ascii="Cambria Math" w:eastAsia="Calibri" w:hAnsi="Cambria Math" w:cs="Times New Roman" w:hint="eastAsia"/>
            <w:color w:val="000000"/>
            <w:shd w:val="clear" w:color="auto" w:fill="FFFFFF"/>
            <w:lang w:bidi="ar-SA"/>
          </w:rPr>
          <m:t> </m:t>
        </m:r>
        <m:r>
          <m:rPr>
            <m:sty m:val="p"/>
          </m:rPr>
          <w:rPr>
            <w:rFonts w:ascii="Cambria Math" w:eastAsia="Calibri" w:hAnsi="Cambria Math" w:cs="Times New Roman"/>
            <w:color w:val="000000"/>
            <w:lang w:bidi="ar-SA"/>
          </w:rPr>
          <m:t>-b≤-1</m:t>
        </m:r>
      </m:oMath>
      <w:r w:rsidRPr="0029273D">
        <w:rPr>
          <w:rFonts w:ascii="Times New Roman" w:eastAsia="Times New Roman" w:hAnsi="Times New Roman" w:cs="Times New Roman"/>
          <w:color w:val="000000"/>
          <w:lang w:bidi="ar-SA"/>
        </w:rPr>
        <w:t xml:space="preserve"> , if </w:t>
      </w:r>
      <m:oMath>
        <m:sSub>
          <m:sSubPr>
            <m:ctrlPr>
              <w:rPr>
                <w:rFonts w:ascii="Cambria Math" w:eastAsia="Calibri" w:hAnsi="Cambria Math" w:cs="Times New Roman"/>
                <w:color w:val="000000"/>
                <w:shd w:val="clear" w:color="auto" w:fill="FFFFFF"/>
                <w:lang w:bidi="ar-SA"/>
              </w:rPr>
            </m:ctrlPr>
          </m:sSubPr>
          <m:e>
            <m:r>
              <m:rPr>
                <m:sty m:val="p"/>
              </m:rPr>
              <w:rPr>
                <w:rFonts w:ascii="Cambria Math" w:eastAsia="Calibri" w:hAnsi="Cambria Math" w:cs="Times New Roman"/>
                <w:color w:val="000000"/>
                <w:shd w:val="clear" w:color="auto" w:fill="FFFFFF"/>
                <w:lang w:bidi="ar-SA"/>
              </w:rPr>
              <m:t>y</m:t>
            </m:r>
          </m:e>
          <m:sub>
            <m:r>
              <m:rPr>
                <m:sty m:val="p"/>
              </m:rPr>
              <w:rPr>
                <w:rFonts w:ascii="Cambria Math" w:eastAsia="Calibri" w:hAnsi="Cambria Math" w:cs="Times New Roman"/>
                <w:color w:val="000000"/>
                <w:shd w:val="clear" w:color="auto" w:fill="FFFFFF"/>
                <w:lang w:bidi="ar-SA"/>
              </w:rPr>
              <m:t>i</m:t>
            </m:r>
          </m:sub>
        </m:sSub>
        <m:r>
          <m:rPr>
            <m:sty m:val="p"/>
          </m:rPr>
          <w:rPr>
            <w:rFonts w:ascii="Cambria Math" w:eastAsia="Times New Roman" w:hAnsi="Cambria Math" w:cs="Times New Roman"/>
            <w:color w:val="000000"/>
            <w:lang w:bidi="ar-SA"/>
          </w:rPr>
          <m:t>=-1.</m:t>
        </m:r>
      </m:oMath>
      <w:r w:rsidRPr="0029273D">
        <w:rPr>
          <w:rFonts w:ascii="Times New Roman" w:eastAsia="Times New Roman" w:hAnsi="Times New Roman" w:cs="Times New Roman"/>
          <w:color w:val="000000"/>
          <w:lang w:bidi="ar-SA"/>
        </w:rPr>
        <w:br/>
      </w:r>
      <w:r w:rsidRPr="0029273D">
        <w:rPr>
          <w:rFonts w:ascii="Times New Roman" w:eastAsia="Calibri" w:hAnsi="Times New Roman" w:cs="Times New Roman"/>
          <w:color w:val="000000"/>
          <w:shd w:val="clear" w:color="auto" w:fill="FFFFFF"/>
          <w:lang w:bidi="ar-SA"/>
        </w:rPr>
        <w:t>These constraints state that each data point must lie on the correct side of the margin.</w:t>
      </w:r>
      <w:r w:rsidRPr="0029273D">
        <w:rPr>
          <w:rFonts w:ascii="Times New Roman" w:eastAsia="Calibri" w:hAnsi="Times New Roman" w:cs="Times New Roman"/>
          <w:color w:val="000000"/>
          <w:shd w:val="clear" w:color="auto" w:fill="FFFFFF"/>
          <w:lang w:bidi="ar-SA"/>
        </w:rPr>
        <w:br/>
        <w:t>This can be rewritten as:</w:t>
      </w:r>
    </w:p>
    <w:p w14:paraId="571B8C28" w14:textId="77777777" w:rsidR="007D4582" w:rsidRPr="0029273D" w:rsidRDefault="00252C5A" w:rsidP="008B5308">
      <w:pPr>
        <w:spacing w:after="0" w:line="22" w:lineRule="atLeast"/>
        <w:jc w:val="left"/>
        <w:rPr>
          <w:rFonts w:ascii="Times New Roman" w:eastAsia="Times New Roman" w:hAnsi="Times New Roman" w:cs="Times New Roman"/>
          <w:color w:val="000000"/>
        </w:rPr>
      </w:pPr>
      <m:oMath>
        <m:sSub>
          <m:sSubPr>
            <m:ctrlPr>
              <w:rPr>
                <w:rFonts w:ascii="Cambria Math" w:eastAsia="Calibri" w:hAnsi="Cambria Math" w:cs="Times New Roman"/>
                <w:color w:val="000000"/>
                <w:shd w:val="clear" w:color="auto" w:fill="FFFFFF"/>
              </w:rPr>
            </m:ctrlPr>
          </m:sSubPr>
          <m:e>
            <m:r>
              <m:rPr>
                <m:sty m:val="p"/>
              </m:rPr>
              <w:rPr>
                <w:rFonts w:ascii="Cambria Math" w:eastAsia="Calibri" w:hAnsi="Cambria Math" w:cs="Times New Roman"/>
                <w:color w:val="000000"/>
                <w:shd w:val="clear" w:color="auto" w:fill="FFFFFF"/>
              </w:rPr>
              <m:t>y</m:t>
            </m:r>
          </m:e>
          <m:sub>
            <m:r>
              <m:rPr>
                <m:sty m:val="p"/>
              </m:rPr>
              <w:rPr>
                <w:rFonts w:ascii="Cambria Math" w:eastAsia="Calibri" w:hAnsi="Cambria Math" w:cs="Times New Roman"/>
                <w:color w:val="000000"/>
                <w:shd w:val="clear" w:color="auto" w:fill="FFFFFF"/>
              </w:rPr>
              <m:t>i</m:t>
            </m:r>
          </m:sub>
        </m:sSub>
        <m:r>
          <m:rPr>
            <m:sty m:val="p"/>
          </m:rPr>
          <w:rPr>
            <w:rFonts w:ascii="Cambria Math" w:eastAsia="Calibri" w:hAnsi="Cambria Math" w:cs="Times New Roman"/>
            <w:color w:val="000000"/>
          </w:rPr>
          <m:t>(</m:t>
        </m:r>
        <m:acc>
          <m:accPr>
            <m:chr m:val="⃗"/>
            <m:ctrlPr>
              <w:rPr>
                <w:rFonts w:ascii="Cambria Math" w:eastAsia="Calibri" w:hAnsi="Cambria Math" w:cs="Times New Roman"/>
                <w:color w:val="000000"/>
              </w:rPr>
            </m:ctrlPr>
          </m:accPr>
          <m:e>
            <m:r>
              <m:rPr>
                <m:sty m:val="p"/>
              </m:rPr>
              <w:rPr>
                <w:rFonts w:ascii="Cambria Math" w:eastAsia="Calibri" w:hAnsi="Cambria Math" w:cs="Times New Roman"/>
                <w:color w:val="000000"/>
              </w:rPr>
              <m:t>w</m:t>
            </m:r>
          </m:e>
        </m:acc>
        <m:r>
          <m:rPr>
            <m:sty m:val="p"/>
          </m:rPr>
          <w:rPr>
            <w:rFonts w:ascii="Cambria Math" w:eastAsia="Calibri" w:hAnsi="Cambria Math" w:cs="Times New Roman"/>
            <w:color w:val="000000"/>
          </w:rPr>
          <m:t xml:space="preserve"> ∙</m:t>
        </m:r>
        <m:sSub>
          <m:sSubPr>
            <m:ctrlPr>
              <w:rPr>
                <w:rFonts w:ascii="Cambria Math" w:eastAsia="Calibri" w:hAnsi="Cambria Math" w:cs="Times New Roman"/>
                <w:color w:val="000000"/>
                <w:shd w:val="clear" w:color="auto" w:fill="FFFFFF"/>
              </w:rPr>
            </m:ctrlPr>
          </m:sSubPr>
          <m:e>
            <m:acc>
              <m:accPr>
                <m:chr m:val="⃗"/>
                <m:ctrlPr>
                  <w:rPr>
                    <w:rFonts w:ascii="Cambria Math" w:eastAsia="Calibri" w:hAnsi="Cambria Math" w:cs="Times New Roman"/>
                    <w:color w:val="000000"/>
                    <w:shd w:val="clear" w:color="auto" w:fill="FFFFFF"/>
                  </w:rPr>
                </m:ctrlPr>
              </m:accPr>
              <m:e>
                <m:r>
                  <m:rPr>
                    <m:sty m:val="p"/>
                  </m:rPr>
                  <w:rPr>
                    <w:rFonts w:ascii="Cambria Math" w:eastAsia="Calibri" w:hAnsi="Cambria Math" w:cs="Times New Roman"/>
                    <w:color w:val="000000"/>
                    <w:shd w:val="clear" w:color="auto" w:fill="FFFFFF"/>
                  </w:rPr>
                  <m:t>x</m:t>
                </m:r>
              </m:e>
            </m:acc>
          </m:e>
          <m:sub>
            <m:r>
              <m:rPr>
                <m:sty m:val="p"/>
              </m:rPr>
              <w:rPr>
                <w:rFonts w:ascii="Cambria Math" w:eastAsia="Calibri" w:hAnsi="Cambria Math" w:cs="Times New Roman"/>
                <w:color w:val="000000"/>
                <w:shd w:val="clear" w:color="auto" w:fill="FFFFFF"/>
              </w:rPr>
              <m:t>i</m:t>
            </m:r>
          </m:sub>
        </m:sSub>
        <m:r>
          <m:rPr>
            <m:sty m:val="p"/>
          </m:rPr>
          <w:rPr>
            <w:rFonts w:ascii="Cambria Math" w:eastAsia="Calibri" w:hAnsi="Cambria Math" w:cs="Times New Roman"/>
            <w:color w:val="000000"/>
          </w:rPr>
          <m:t xml:space="preserve"> </m:t>
        </m:r>
        <m:r>
          <m:rPr>
            <m:sty m:val="p"/>
          </m:rPr>
          <w:rPr>
            <w:rFonts w:ascii="Cambria Math" w:eastAsia="Calibri" w:hAnsi="Cambria Math" w:cs="Times New Roman" w:hint="eastAsia"/>
            <w:color w:val="000000"/>
            <w:shd w:val="clear" w:color="auto" w:fill="FFFFFF"/>
          </w:rPr>
          <m:t> </m:t>
        </m:r>
        <m:r>
          <m:rPr>
            <m:sty m:val="p"/>
          </m:rPr>
          <w:rPr>
            <w:rFonts w:ascii="Cambria Math" w:eastAsia="Calibri" w:hAnsi="Cambria Math" w:cs="Times New Roman"/>
            <w:color w:val="000000"/>
          </w:rPr>
          <m:t>-b)≥1</m:t>
        </m:r>
      </m:oMath>
      <w:r w:rsidR="007D4582" w:rsidRPr="0029273D">
        <w:rPr>
          <w:rFonts w:ascii="Times New Roman" w:eastAsia="Calibri" w:hAnsi="Times New Roman" w:cs="Times New Roman"/>
          <w:color w:val="000000"/>
          <w:shd w:val="clear" w:color="auto" w:fill="FFFFFF"/>
        </w:rPr>
        <w:t xml:space="preserve"> , for all </w:t>
      </w:r>
      <w:r w:rsidR="007D4582" w:rsidRPr="0029273D">
        <w:rPr>
          <w:rFonts w:ascii="Times New Roman" w:eastAsia="Calibri" w:hAnsi="Times New Roman" w:cs="Times New Roman"/>
          <w:color w:val="000000"/>
          <w:shd w:val="clear" w:color="auto" w:fill="FFFFFF"/>
          <w:rtl/>
        </w:rPr>
        <w:t>1</w:t>
      </w:r>
      <m:oMath>
        <m:r>
          <m:rPr>
            <m:sty m:val="p"/>
          </m:rPr>
          <w:rPr>
            <w:rFonts w:ascii="Cambria Math" w:eastAsia="Calibri" w:hAnsi="Cambria Math" w:cs="Times New Roman"/>
            <w:color w:val="000000"/>
          </w:rPr>
          <m:t>≤</m:t>
        </m:r>
        <m:r>
          <m:rPr>
            <m:sty m:val="p"/>
          </m:rPr>
          <w:rPr>
            <w:rFonts w:ascii="Cambria Math" w:eastAsia="Calibri" w:hAnsi="Cambria Math" w:cs="Times New Roman"/>
            <w:color w:val="000000"/>
            <w:shd w:val="clear" w:color="auto" w:fill="FFFFFF"/>
          </w:rPr>
          <m:t>i</m:t>
        </m:r>
        <m:r>
          <m:rPr>
            <m:sty m:val="p"/>
          </m:rPr>
          <w:rPr>
            <w:rFonts w:ascii="Cambria Math" w:eastAsia="Calibri" w:hAnsi="Cambria Math" w:cs="Times New Roman"/>
            <w:color w:val="000000"/>
          </w:rPr>
          <m:t>≤n</m:t>
        </m:r>
        <m:r>
          <m:rPr>
            <m:sty m:val="p"/>
          </m:rPr>
          <w:rPr>
            <w:rFonts w:ascii="Cambria Math" w:eastAsia="Calibri" w:hAnsi="Cambria Math" w:cs="Times New Roman"/>
            <w:color w:val="000000"/>
            <w:shd w:val="clear" w:color="auto" w:fill="FFFFFF"/>
          </w:rPr>
          <m:t>.</m:t>
        </m:r>
      </m:oMath>
      <w:r w:rsidR="007D4582" w:rsidRPr="0029273D">
        <w:rPr>
          <w:rFonts w:ascii="Times New Roman" w:eastAsia="Calibri" w:hAnsi="Times New Roman" w:cs="Times New Roman"/>
          <w:color w:val="000000"/>
          <w:shd w:val="clear" w:color="auto" w:fill="FFFFFF"/>
        </w:rPr>
        <w:br/>
        <w:t>We can put this together to get the optimization problem:</w:t>
      </w:r>
    </w:p>
    <w:p w14:paraId="56DCB318" w14:textId="77777777" w:rsidR="007D4582" w:rsidRPr="0029273D" w:rsidRDefault="007D4582" w:rsidP="008B5308">
      <w:pPr>
        <w:spacing w:before="0" w:after="160" w:line="22" w:lineRule="atLeast"/>
        <w:ind w:firstLine="0"/>
        <w:jc w:val="left"/>
        <w:rPr>
          <w:rFonts w:ascii="Times New Roman" w:eastAsia="Times New Roman" w:hAnsi="Times New Roman" w:cs="Times New Roman"/>
          <w:color w:val="000000"/>
          <w:lang w:bidi="ar-SA"/>
        </w:rPr>
      </w:pPr>
      <w:r w:rsidRPr="0029273D">
        <w:rPr>
          <w:rFonts w:ascii="Times New Roman" w:eastAsia="Calibri" w:hAnsi="Times New Roman" w:cs="Times New Roman"/>
          <w:color w:val="000000"/>
          <w:shd w:val="clear" w:color="auto" w:fill="FFFFFF"/>
          <w:lang w:bidi="ar-SA"/>
        </w:rPr>
        <w:lastRenderedPageBreak/>
        <w:t>Minimize </w:t>
      </w:r>
      <m:oMath>
        <m:d>
          <m:dPr>
            <m:begChr m:val="‖"/>
            <m:endChr m:val="‖"/>
            <m:ctrlPr>
              <w:rPr>
                <w:rFonts w:ascii="Cambria Math" w:eastAsia="Calibri" w:hAnsi="Cambria Math" w:cs="Times New Roman"/>
                <w:color w:val="000000"/>
                <w:shd w:val="clear" w:color="auto" w:fill="FFFFFF"/>
                <w:lang w:bidi="ar-SA"/>
              </w:rPr>
            </m:ctrlPr>
          </m:dPr>
          <m:e>
            <m:acc>
              <m:accPr>
                <m:chr m:val="⃗"/>
                <m:ctrlPr>
                  <w:rPr>
                    <w:rFonts w:ascii="Cambria Math" w:eastAsia="Calibri" w:hAnsi="Cambria Math" w:cs="Times New Roman"/>
                    <w:color w:val="000000"/>
                    <w:shd w:val="clear" w:color="auto" w:fill="FFFFFF"/>
                    <w:lang w:bidi="ar-SA"/>
                  </w:rPr>
                </m:ctrlPr>
              </m:accPr>
              <m:e>
                <m:r>
                  <m:rPr>
                    <m:sty m:val="p"/>
                  </m:rPr>
                  <w:rPr>
                    <w:rFonts w:ascii="Cambria Math" w:eastAsia="Calibri" w:hAnsi="Cambria Math" w:cs="Times New Roman"/>
                    <w:color w:val="000000"/>
                    <w:shd w:val="clear" w:color="auto" w:fill="FFFFFF"/>
                    <w:lang w:bidi="ar-SA"/>
                  </w:rPr>
                  <m:t>w</m:t>
                </m:r>
              </m:e>
            </m:acc>
          </m:e>
        </m:d>
      </m:oMath>
      <w:r w:rsidRPr="0029273D">
        <w:rPr>
          <w:rFonts w:ascii="Times New Roman" w:eastAsia="Times New Roman" w:hAnsi="Times New Roman" w:cs="Times New Roman"/>
          <w:color w:val="000000"/>
          <w:lang w:bidi="ar-SA"/>
        </w:rPr>
        <w:t xml:space="preserve"> </w:t>
      </w:r>
      <w:r w:rsidRPr="0029273D">
        <w:rPr>
          <w:rFonts w:ascii="Times New Roman" w:eastAsia="Calibri" w:hAnsi="Times New Roman" w:cs="Times New Roman"/>
          <w:color w:val="000000"/>
          <w:shd w:val="clear" w:color="auto" w:fill="FFFFFF"/>
          <w:lang w:bidi="ar-SA"/>
        </w:rPr>
        <w:t xml:space="preserve">subject to </w:t>
      </w:r>
      <m:oMath>
        <m:sSub>
          <m:sSubPr>
            <m:ctrlPr>
              <w:rPr>
                <w:rFonts w:ascii="Cambria Math" w:eastAsia="Calibri" w:hAnsi="Cambria Math" w:cs="Times New Roman"/>
                <w:color w:val="000000"/>
                <w:shd w:val="clear" w:color="auto" w:fill="FFFFFF"/>
                <w:lang w:bidi="ar-SA"/>
              </w:rPr>
            </m:ctrlPr>
          </m:sSubPr>
          <m:e>
            <m:r>
              <m:rPr>
                <m:sty m:val="p"/>
              </m:rPr>
              <w:rPr>
                <w:rFonts w:ascii="Cambria Math" w:eastAsia="Calibri" w:hAnsi="Cambria Math" w:cs="Times New Roman"/>
                <w:color w:val="000000"/>
                <w:shd w:val="clear" w:color="auto" w:fill="FFFFFF"/>
                <w:lang w:bidi="ar-SA"/>
              </w:rPr>
              <m:t>y</m:t>
            </m:r>
          </m:e>
          <m:sub>
            <m:r>
              <m:rPr>
                <m:sty m:val="p"/>
              </m:rPr>
              <w:rPr>
                <w:rFonts w:ascii="Cambria Math" w:eastAsia="Calibri" w:hAnsi="Cambria Math" w:cs="Times New Roman"/>
                <w:color w:val="000000"/>
                <w:shd w:val="clear" w:color="auto" w:fill="FFFFFF"/>
                <w:lang w:bidi="ar-SA"/>
              </w:rPr>
              <m:t>i</m:t>
            </m:r>
          </m:sub>
        </m:sSub>
        <m:r>
          <m:rPr>
            <m:sty m:val="p"/>
          </m:rPr>
          <w:rPr>
            <w:rFonts w:ascii="Cambria Math" w:eastAsia="Calibri" w:hAnsi="Cambria Math" w:cs="Times New Roman"/>
            <w:color w:val="000000"/>
            <w:lang w:bidi="ar-SA"/>
          </w:rPr>
          <m:t>(</m:t>
        </m:r>
        <m:acc>
          <m:accPr>
            <m:chr m:val="⃗"/>
            <m:ctrlPr>
              <w:rPr>
                <w:rFonts w:ascii="Cambria Math" w:eastAsia="Calibri" w:hAnsi="Cambria Math" w:cs="Times New Roman"/>
                <w:color w:val="000000"/>
                <w:lang w:bidi="ar-SA"/>
              </w:rPr>
            </m:ctrlPr>
          </m:accPr>
          <m:e>
            <m:r>
              <m:rPr>
                <m:sty m:val="p"/>
              </m:rPr>
              <w:rPr>
                <w:rFonts w:ascii="Cambria Math" w:eastAsia="Calibri" w:hAnsi="Cambria Math" w:cs="Times New Roman"/>
                <w:color w:val="000000"/>
                <w:lang w:bidi="ar-SA"/>
              </w:rPr>
              <m:t>w</m:t>
            </m:r>
          </m:e>
        </m:acc>
        <m:r>
          <m:rPr>
            <m:sty m:val="p"/>
          </m:rPr>
          <w:rPr>
            <w:rFonts w:ascii="Cambria Math" w:eastAsia="Calibri" w:hAnsi="Cambria Math" w:cs="Times New Roman"/>
            <w:color w:val="000000"/>
            <w:lang w:bidi="ar-SA"/>
          </w:rPr>
          <m:t xml:space="preserve"> ∙</m:t>
        </m:r>
        <m:sSub>
          <m:sSubPr>
            <m:ctrlPr>
              <w:rPr>
                <w:rFonts w:ascii="Cambria Math" w:eastAsia="Calibri" w:hAnsi="Cambria Math" w:cs="Times New Roman"/>
                <w:color w:val="000000"/>
                <w:shd w:val="clear" w:color="auto" w:fill="FFFFFF"/>
                <w:lang w:bidi="ar-SA"/>
              </w:rPr>
            </m:ctrlPr>
          </m:sSubPr>
          <m:e>
            <m:acc>
              <m:accPr>
                <m:chr m:val="⃗"/>
                <m:ctrlPr>
                  <w:rPr>
                    <w:rFonts w:ascii="Cambria Math" w:eastAsia="Calibri" w:hAnsi="Cambria Math" w:cs="Times New Roman"/>
                    <w:color w:val="000000"/>
                    <w:shd w:val="clear" w:color="auto" w:fill="FFFFFF"/>
                    <w:lang w:bidi="ar-SA"/>
                  </w:rPr>
                </m:ctrlPr>
              </m:accPr>
              <m:e>
                <m:r>
                  <m:rPr>
                    <m:sty m:val="p"/>
                  </m:rPr>
                  <w:rPr>
                    <w:rFonts w:ascii="Cambria Math" w:eastAsia="Calibri" w:hAnsi="Cambria Math" w:cs="Times New Roman"/>
                    <w:color w:val="000000"/>
                    <w:shd w:val="clear" w:color="auto" w:fill="FFFFFF"/>
                    <w:lang w:bidi="ar-SA"/>
                  </w:rPr>
                  <m:t>x</m:t>
                </m:r>
              </m:e>
            </m:acc>
          </m:e>
          <m:sub>
            <m:r>
              <m:rPr>
                <m:sty m:val="p"/>
              </m:rPr>
              <w:rPr>
                <w:rFonts w:ascii="Cambria Math" w:eastAsia="Calibri" w:hAnsi="Cambria Math" w:cs="Times New Roman"/>
                <w:color w:val="000000"/>
                <w:shd w:val="clear" w:color="auto" w:fill="FFFFFF"/>
                <w:lang w:bidi="ar-SA"/>
              </w:rPr>
              <m:t>i</m:t>
            </m:r>
          </m:sub>
        </m:sSub>
        <m:r>
          <m:rPr>
            <m:sty m:val="p"/>
          </m:rPr>
          <w:rPr>
            <w:rFonts w:ascii="Cambria Math" w:eastAsia="Calibri" w:hAnsi="Cambria Math" w:cs="Times New Roman"/>
            <w:color w:val="000000"/>
            <w:lang w:bidi="ar-SA"/>
          </w:rPr>
          <m:t xml:space="preserve"> </m:t>
        </m:r>
        <m:r>
          <m:rPr>
            <m:sty m:val="p"/>
          </m:rPr>
          <w:rPr>
            <w:rFonts w:ascii="Cambria Math" w:eastAsia="Calibri" w:hAnsi="Cambria Math" w:cs="Times New Roman" w:hint="eastAsia"/>
            <w:color w:val="000000"/>
            <w:shd w:val="clear" w:color="auto" w:fill="FFFFFF"/>
            <w:lang w:bidi="ar-SA"/>
          </w:rPr>
          <m:t> </m:t>
        </m:r>
        <m:r>
          <m:rPr>
            <m:sty m:val="p"/>
          </m:rPr>
          <w:rPr>
            <w:rFonts w:ascii="Cambria Math" w:eastAsia="Calibri" w:hAnsi="Cambria Math" w:cs="Times New Roman"/>
            <w:color w:val="000000"/>
            <w:lang w:bidi="ar-SA"/>
          </w:rPr>
          <m:t>-b)≥1</m:t>
        </m:r>
      </m:oMath>
      <w:r w:rsidRPr="0029273D">
        <w:rPr>
          <w:rFonts w:ascii="Times New Roman" w:eastAsia="Times New Roman" w:hAnsi="Times New Roman" w:cs="Times New Roman"/>
          <w:color w:val="000000"/>
          <w:lang w:bidi="ar-SA"/>
        </w:rPr>
        <w:t xml:space="preserve"> </w:t>
      </w:r>
      <w:r w:rsidRPr="0029273D">
        <w:rPr>
          <w:rFonts w:ascii="Times New Roman" w:eastAsia="Calibri" w:hAnsi="Times New Roman" w:cs="Times New Roman"/>
          <w:color w:val="000000"/>
          <w:shd w:val="clear" w:color="auto" w:fill="FFFFFF"/>
          <w:lang w:bidi="ar-SA"/>
        </w:rPr>
        <w:t xml:space="preserve">for </w:t>
      </w:r>
      <w:proofErr w:type="spellStart"/>
      <w:r w:rsidRPr="0029273D">
        <w:rPr>
          <w:rFonts w:ascii="Times New Roman" w:eastAsia="Calibri" w:hAnsi="Times New Roman" w:cs="Times New Roman"/>
          <w:color w:val="000000"/>
          <w:shd w:val="clear" w:color="auto" w:fill="FFFFFF"/>
          <w:lang w:bidi="ar-SA"/>
        </w:rPr>
        <w:t>i</w:t>
      </w:r>
      <w:proofErr w:type="spellEnd"/>
      <w:r w:rsidRPr="0029273D">
        <w:rPr>
          <w:rFonts w:ascii="Times New Roman" w:eastAsia="Calibri" w:hAnsi="Times New Roman" w:cs="Times New Roman"/>
          <w:color w:val="000000"/>
          <w:shd w:val="clear" w:color="auto" w:fill="FFFFFF"/>
          <w:lang w:bidi="ar-SA"/>
        </w:rPr>
        <w:t xml:space="preserve"> </w:t>
      </w:r>
      <w:r w:rsidRPr="0029273D">
        <w:rPr>
          <w:rFonts w:ascii="Times New Roman" w:eastAsia="Calibri" w:hAnsi="Times New Roman" w:cs="Times New Roman"/>
          <w:color w:val="000000"/>
          <w:shd w:val="clear" w:color="auto" w:fill="FFFFFF"/>
          <w:rtl/>
          <w:lang w:bidi="ar-SA"/>
        </w:rPr>
        <w:t>1</w:t>
      </w:r>
      <m:oMath>
        <m:r>
          <m:rPr>
            <m:sty m:val="p"/>
          </m:rPr>
          <w:rPr>
            <w:rFonts w:ascii="Cambria Math" w:eastAsia="Calibri" w:hAnsi="Cambria Math" w:cs="Times New Roman" w:hint="eastAsia"/>
            <w:color w:val="000000"/>
            <w:lang w:bidi="ar-SA"/>
          </w:rPr>
          <m:t>…</m:t>
        </m:r>
        <m:r>
          <m:rPr>
            <m:sty m:val="p"/>
          </m:rPr>
          <w:rPr>
            <w:rFonts w:ascii="Cambria Math" w:eastAsia="Calibri" w:hAnsi="Cambria Math" w:cs="Times New Roman"/>
            <w:color w:val="000000"/>
            <w:lang w:bidi="ar-SA"/>
          </w:rPr>
          <m:t>n</m:t>
        </m:r>
        <m:r>
          <m:rPr>
            <m:sty m:val="p"/>
          </m:rPr>
          <w:rPr>
            <w:rFonts w:ascii="Cambria Math" w:eastAsia="Calibri" w:hAnsi="Cambria Math" w:cs="Times New Roman"/>
            <w:color w:val="000000"/>
            <w:shd w:val="clear" w:color="auto" w:fill="FFFFFF"/>
            <w:lang w:bidi="ar-SA"/>
          </w:rPr>
          <m:t>.</m:t>
        </m:r>
      </m:oMath>
      <w:r w:rsidRPr="0029273D">
        <w:rPr>
          <w:rFonts w:ascii="Times New Roman" w:eastAsia="Times New Roman" w:hAnsi="Times New Roman" w:cs="Times New Roman"/>
          <w:color w:val="000000"/>
          <w:lang w:bidi="ar-SA"/>
        </w:rPr>
        <w:br/>
        <w:t xml:space="preserve">The </w:t>
      </w:r>
      <m:oMath>
        <m:acc>
          <m:accPr>
            <m:chr m:val="⃗"/>
            <m:ctrlPr>
              <w:rPr>
                <w:rFonts w:ascii="Cambria Math" w:eastAsia="Calibri" w:hAnsi="Cambria Math" w:cs="Times New Roman"/>
                <w:color w:val="000000"/>
                <w:lang w:bidi="ar-SA"/>
              </w:rPr>
            </m:ctrlPr>
          </m:accPr>
          <m:e>
            <m:r>
              <m:rPr>
                <m:sty m:val="p"/>
              </m:rPr>
              <w:rPr>
                <w:rFonts w:ascii="Cambria Math" w:eastAsia="Calibri" w:hAnsi="Cambria Math" w:cs="Times New Roman"/>
                <w:color w:val="000000"/>
                <w:lang w:bidi="ar-SA"/>
              </w:rPr>
              <m:t>w</m:t>
            </m:r>
          </m:e>
        </m:acc>
      </m:oMath>
      <w:r w:rsidRPr="0029273D">
        <w:rPr>
          <w:rFonts w:ascii="Times New Roman" w:eastAsia="Times New Roman" w:hAnsi="Times New Roman" w:cs="Times New Roman"/>
          <w:color w:val="000000"/>
          <w:lang w:bidi="ar-SA"/>
        </w:rPr>
        <w:t xml:space="preserve"> and b </w:t>
      </w:r>
      <w:r w:rsidRPr="0029273D">
        <w:rPr>
          <w:rFonts w:ascii="Times New Roman" w:eastAsia="Calibri" w:hAnsi="Times New Roman" w:cs="Times New Roman"/>
          <w:color w:val="000000"/>
          <w:shd w:val="clear" w:color="auto" w:fill="FFFFFF"/>
          <w:lang w:bidi="ar-SA"/>
        </w:rPr>
        <w:t xml:space="preserve">hat solve this problem determine our classifier </w:t>
      </w:r>
      <m:oMath>
        <m:acc>
          <m:accPr>
            <m:chr m:val="⃗"/>
            <m:ctrlPr>
              <w:rPr>
                <w:rFonts w:ascii="Cambria Math" w:eastAsia="Calibri" w:hAnsi="Cambria Math" w:cs="Times New Roman"/>
                <w:color w:val="000000"/>
                <w:lang w:bidi="ar-SA"/>
              </w:rPr>
            </m:ctrlPr>
          </m:accPr>
          <m:e>
            <m:r>
              <m:rPr>
                <m:sty m:val="p"/>
              </m:rPr>
              <w:rPr>
                <w:rFonts w:ascii="Cambria Math" w:eastAsia="Calibri" w:hAnsi="Cambria Math" w:cs="Times New Roman"/>
                <w:color w:val="000000"/>
                <w:lang w:bidi="ar-SA"/>
              </w:rPr>
              <m:t>x</m:t>
            </m:r>
          </m:e>
        </m:acc>
      </m:oMath>
      <w:r w:rsidRPr="0029273D">
        <w:rPr>
          <w:rFonts w:ascii="Times New Roman" w:eastAsia="Times New Roman" w:hAnsi="Times New Roman" w:cs="Times New Roman"/>
          <w:color w:val="000000"/>
          <w:lang w:bidi="ar-SA"/>
        </w:rPr>
        <w:t>=sgn(</w:t>
      </w:r>
      <m:oMath>
        <m:acc>
          <m:accPr>
            <m:chr m:val="⃗"/>
            <m:ctrlPr>
              <w:rPr>
                <w:rFonts w:ascii="Cambria Math" w:eastAsia="Calibri" w:hAnsi="Cambria Math" w:cs="Times New Roman"/>
                <w:color w:val="000000"/>
                <w:lang w:bidi="ar-SA"/>
              </w:rPr>
            </m:ctrlPr>
          </m:accPr>
          <m:e>
            <m:r>
              <m:rPr>
                <m:sty m:val="p"/>
              </m:rPr>
              <w:rPr>
                <w:rFonts w:ascii="Cambria Math" w:eastAsia="Calibri" w:hAnsi="Cambria Math" w:cs="Times New Roman"/>
                <w:color w:val="000000"/>
                <w:lang w:bidi="ar-SA"/>
              </w:rPr>
              <m:t>w</m:t>
            </m:r>
          </m:e>
        </m:acc>
        <m:r>
          <m:rPr>
            <m:sty m:val="p"/>
          </m:rPr>
          <w:rPr>
            <w:rFonts w:ascii="Cambria Math" w:eastAsia="Calibri" w:hAnsi="Cambria Math" w:cs="Times New Roman"/>
            <w:color w:val="000000"/>
            <w:lang w:bidi="ar-SA"/>
          </w:rPr>
          <m:t xml:space="preserve"> ∙</m:t>
        </m:r>
        <m:acc>
          <m:accPr>
            <m:chr m:val="⃗"/>
            <m:ctrlPr>
              <w:rPr>
                <w:rFonts w:ascii="Cambria Math" w:eastAsia="Calibri" w:hAnsi="Cambria Math" w:cs="Times New Roman"/>
                <w:color w:val="000000"/>
                <w:lang w:bidi="ar-SA"/>
              </w:rPr>
            </m:ctrlPr>
          </m:accPr>
          <m:e>
            <m:r>
              <m:rPr>
                <m:sty m:val="p"/>
              </m:rPr>
              <w:rPr>
                <w:rFonts w:ascii="Cambria Math" w:eastAsia="Calibri" w:hAnsi="Cambria Math" w:cs="Times New Roman"/>
                <w:color w:val="000000"/>
                <w:lang w:bidi="ar-SA"/>
              </w:rPr>
              <m:t>x</m:t>
            </m:r>
          </m:e>
        </m:acc>
        <m:r>
          <m:rPr>
            <m:sty m:val="p"/>
          </m:rPr>
          <w:rPr>
            <w:rFonts w:ascii="Cambria Math" w:eastAsia="Calibri" w:hAnsi="Cambria Math" w:cs="Times New Roman"/>
            <w:color w:val="000000"/>
            <w:lang w:bidi="ar-SA"/>
          </w:rPr>
          <m:t>-b</m:t>
        </m:r>
        <m:r>
          <m:rPr>
            <m:sty m:val="p"/>
          </m:rPr>
          <w:rPr>
            <w:rFonts w:ascii="Cambria Math" w:eastAsia="Times New Roman" w:hAnsi="Cambria Math" w:cs="Times New Roman"/>
            <w:color w:val="000000"/>
            <w:lang w:bidi="ar-SA"/>
          </w:rPr>
          <m:t>).</m:t>
        </m:r>
      </m:oMath>
      <w:r w:rsidRPr="0029273D">
        <w:rPr>
          <w:rFonts w:ascii="Times New Roman" w:eastAsia="Times New Roman" w:hAnsi="Times New Roman" w:cs="Times New Roman"/>
          <w:color w:val="000000"/>
          <w:lang w:bidi="ar-SA"/>
        </w:rPr>
        <w:br/>
      </w:r>
      <w:r w:rsidRPr="0029273D">
        <w:rPr>
          <w:rFonts w:ascii="Times New Roman" w:eastAsia="Calibri" w:hAnsi="Times New Roman" w:cs="Times New Roman"/>
          <w:color w:val="000000"/>
          <w:shd w:val="clear" w:color="auto" w:fill="FFFFFF"/>
          <w:lang w:bidi="ar-SA"/>
        </w:rPr>
        <w:t xml:space="preserve">An important consequence of this geometric description is that the max-margin hyperplane is completely determined by those </w:t>
      </w:r>
      <m:oMath>
        <m:sSub>
          <m:sSubPr>
            <m:ctrlPr>
              <w:rPr>
                <w:rFonts w:ascii="Cambria Math" w:eastAsia="Calibri" w:hAnsi="Cambria Math" w:cs="Times New Roman"/>
                <w:color w:val="000000"/>
                <w:shd w:val="clear" w:color="auto" w:fill="FFFFFF"/>
                <w:lang w:bidi="ar-SA"/>
              </w:rPr>
            </m:ctrlPr>
          </m:sSubPr>
          <m:e>
            <m:acc>
              <m:accPr>
                <m:chr m:val="⃗"/>
                <m:ctrlPr>
                  <w:rPr>
                    <w:rFonts w:ascii="Cambria Math" w:eastAsia="Calibri" w:hAnsi="Cambria Math" w:cs="Times New Roman"/>
                    <w:color w:val="000000"/>
                    <w:shd w:val="clear" w:color="auto" w:fill="FFFFFF"/>
                    <w:lang w:bidi="ar-SA"/>
                  </w:rPr>
                </m:ctrlPr>
              </m:accPr>
              <m:e>
                <m:r>
                  <m:rPr>
                    <m:sty m:val="p"/>
                  </m:rPr>
                  <w:rPr>
                    <w:rFonts w:ascii="Cambria Math" w:eastAsia="Calibri" w:hAnsi="Cambria Math" w:cs="Times New Roman"/>
                    <w:color w:val="000000"/>
                    <w:shd w:val="clear" w:color="auto" w:fill="FFFFFF"/>
                    <w:lang w:bidi="ar-SA"/>
                  </w:rPr>
                  <m:t>x</m:t>
                </m:r>
              </m:e>
            </m:acc>
          </m:e>
          <m:sub>
            <m:r>
              <m:rPr>
                <m:sty m:val="p"/>
              </m:rPr>
              <w:rPr>
                <w:rFonts w:ascii="Cambria Math" w:eastAsia="Calibri" w:hAnsi="Cambria Math" w:cs="Times New Roman"/>
                <w:color w:val="000000"/>
                <w:shd w:val="clear" w:color="auto" w:fill="FFFFFF"/>
                <w:lang w:bidi="ar-SA"/>
              </w:rPr>
              <m:t>i</m:t>
            </m:r>
          </m:sub>
        </m:sSub>
        <m:r>
          <m:rPr>
            <m:sty m:val="p"/>
          </m:rPr>
          <w:rPr>
            <w:rFonts w:ascii="Cambria Math" w:eastAsia="Calibri" w:hAnsi="Cambria Math" w:cs="Times New Roman"/>
            <w:color w:val="000000"/>
            <w:lang w:bidi="ar-SA"/>
          </w:rPr>
          <m:t xml:space="preserve"> </m:t>
        </m:r>
        <m:r>
          <m:rPr>
            <m:sty m:val="p"/>
          </m:rPr>
          <w:rPr>
            <w:rFonts w:ascii="Cambria Math" w:eastAsia="Calibri" w:hAnsi="Cambria Math" w:cs="Times New Roman" w:hint="eastAsia"/>
            <w:color w:val="000000"/>
            <w:shd w:val="clear" w:color="auto" w:fill="FFFFFF"/>
            <w:lang w:bidi="ar-SA"/>
          </w:rPr>
          <m:t> </m:t>
        </m:r>
      </m:oMath>
      <w:r w:rsidRPr="0029273D">
        <w:rPr>
          <w:rFonts w:ascii="Times New Roman" w:eastAsia="Calibri" w:hAnsi="Times New Roman" w:cs="Times New Roman"/>
          <w:color w:val="000000"/>
          <w:shd w:val="clear" w:color="auto" w:fill="FFFFFF"/>
          <w:lang w:bidi="ar-SA"/>
        </w:rPr>
        <w:t>that lie nearest to it.</w:t>
      </w:r>
      <w:r w:rsidRPr="0029273D">
        <w:rPr>
          <w:rFonts w:ascii="Times New Roman" w:eastAsia="Times New Roman" w:hAnsi="Times New Roman" w:cs="Times New Roman"/>
          <w:color w:val="000000"/>
          <w:lang w:bidi="ar-SA"/>
        </w:rPr>
        <w:t xml:space="preserve"> These </w:t>
      </w:r>
      <m:oMath>
        <m:sSub>
          <m:sSubPr>
            <m:ctrlPr>
              <w:rPr>
                <w:rFonts w:ascii="Cambria Math" w:eastAsia="Calibri" w:hAnsi="Cambria Math" w:cs="Times New Roman"/>
                <w:color w:val="000000"/>
                <w:shd w:val="clear" w:color="auto" w:fill="FFFFFF"/>
                <w:lang w:bidi="ar-SA"/>
              </w:rPr>
            </m:ctrlPr>
          </m:sSubPr>
          <m:e>
            <m:acc>
              <m:accPr>
                <m:chr m:val="⃗"/>
                <m:ctrlPr>
                  <w:rPr>
                    <w:rFonts w:ascii="Cambria Math" w:eastAsia="Calibri" w:hAnsi="Cambria Math" w:cs="Times New Roman"/>
                    <w:color w:val="000000"/>
                    <w:shd w:val="clear" w:color="auto" w:fill="FFFFFF"/>
                    <w:lang w:bidi="ar-SA"/>
                  </w:rPr>
                </m:ctrlPr>
              </m:accPr>
              <m:e>
                <m:r>
                  <m:rPr>
                    <m:sty m:val="p"/>
                  </m:rPr>
                  <w:rPr>
                    <w:rFonts w:ascii="Cambria Math" w:eastAsia="Calibri" w:hAnsi="Cambria Math" w:cs="Times New Roman"/>
                    <w:color w:val="000000"/>
                    <w:shd w:val="clear" w:color="auto" w:fill="FFFFFF"/>
                    <w:lang w:bidi="ar-SA"/>
                  </w:rPr>
                  <m:t>x</m:t>
                </m:r>
              </m:e>
            </m:acc>
          </m:e>
          <m:sub>
            <m:r>
              <m:rPr>
                <m:sty m:val="p"/>
              </m:rPr>
              <w:rPr>
                <w:rFonts w:ascii="Cambria Math" w:eastAsia="Calibri" w:hAnsi="Cambria Math" w:cs="Times New Roman"/>
                <w:color w:val="000000"/>
                <w:shd w:val="clear" w:color="auto" w:fill="FFFFFF"/>
                <w:lang w:bidi="ar-SA"/>
              </w:rPr>
              <m:t>i</m:t>
            </m:r>
          </m:sub>
        </m:sSub>
        <m:r>
          <m:rPr>
            <m:sty m:val="p"/>
          </m:rPr>
          <w:rPr>
            <w:rFonts w:ascii="Cambria Math" w:eastAsia="Calibri" w:hAnsi="Cambria Math" w:cs="Times New Roman"/>
            <w:color w:val="000000"/>
            <w:lang w:bidi="ar-SA"/>
          </w:rPr>
          <m:t xml:space="preserve"> </m:t>
        </m:r>
        <m:r>
          <m:rPr>
            <m:sty m:val="p"/>
          </m:rPr>
          <w:rPr>
            <w:rFonts w:ascii="Cambria Math" w:eastAsia="Calibri" w:hAnsi="Cambria Math" w:cs="Times New Roman" w:hint="eastAsia"/>
            <w:color w:val="000000"/>
            <w:shd w:val="clear" w:color="auto" w:fill="FFFFFF"/>
            <w:lang w:bidi="ar-SA"/>
          </w:rPr>
          <m:t> </m:t>
        </m:r>
      </m:oMath>
      <w:r w:rsidRPr="0029273D">
        <w:rPr>
          <w:rFonts w:ascii="Times New Roman" w:eastAsia="Calibri" w:hAnsi="Times New Roman" w:cs="Times New Roman"/>
          <w:color w:val="000000"/>
          <w:shd w:val="clear" w:color="auto" w:fill="FFFFFF"/>
          <w:lang w:bidi="ar-SA"/>
        </w:rPr>
        <w:t>are called support vectors.</w:t>
      </w:r>
    </w:p>
    <w:p w14:paraId="6BCF9461" w14:textId="77777777" w:rsidR="007D4582" w:rsidRPr="0029273D" w:rsidRDefault="007D4582" w:rsidP="008B5308">
      <w:pPr>
        <w:spacing w:before="0" w:after="160" w:line="22" w:lineRule="atLeast"/>
        <w:ind w:firstLine="0"/>
        <w:jc w:val="left"/>
        <w:rPr>
          <w:rFonts w:ascii="Times New Roman" w:eastAsia="Times New Roman" w:hAnsi="Times New Roman" w:cs="Times New Roman"/>
          <w:color w:val="000000"/>
          <w:lang w:bidi="ar-SA"/>
        </w:rPr>
      </w:pPr>
      <w:r w:rsidRPr="0029273D">
        <w:rPr>
          <w:rFonts w:ascii="Times New Roman" w:eastAsia="Times New Roman" w:hAnsi="Times New Roman" w:cs="Times New Roman"/>
          <w:color w:val="000000"/>
          <w:lang w:bidi="ar-SA"/>
        </w:rPr>
        <w:t>Dual problem:</w:t>
      </w:r>
      <w:r w:rsidRPr="0029273D">
        <w:rPr>
          <w:rFonts w:ascii="Times New Roman" w:eastAsia="Times New Roman" w:hAnsi="Times New Roman" w:cs="Times New Roman"/>
          <w:color w:val="000000"/>
          <w:lang w:bidi="ar-SA"/>
        </w:rPr>
        <w:br/>
        <w:t xml:space="preserve">max </w:t>
      </w:r>
      <m:oMath>
        <m:sSub>
          <m:sSubPr>
            <m:ctrlPr>
              <w:rPr>
                <w:rFonts w:ascii="Cambria Math" w:eastAsia="Times New Roman" w:hAnsi="Cambria Math" w:cs="Times New Roman"/>
                <w:i/>
                <w:color w:val="000000"/>
                <w:lang w:bidi="ar-SA"/>
              </w:rPr>
            </m:ctrlPr>
          </m:sSubPr>
          <m:e>
            <m:r>
              <w:rPr>
                <w:rFonts w:ascii="Cambria Math" w:eastAsia="Times New Roman" w:hAnsi="Cambria Math" w:cs="Times New Roman"/>
                <w:color w:val="000000"/>
                <w:lang w:bidi="ar-SA"/>
              </w:rPr>
              <m:t>L</m:t>
            </m:r>
          </m:e>
          <m:sub>
            <m:r>
              <w:rPr>
                <w:rFonts w:ascii="Cambria Math" w:eastAsia="Times New Roman" w:hAnsi="Cambria Math" w:cs="Times New Roman"/>
                <w:color w:val="000000"/>
                <w:lang w:bidi="ar-SA"/>
              </w:rPr>
              <m:t>D</m:t>
            </m:r>
          </m:sub>
        </m:sSub>
        <m:d>
          <m:dPr>
            <m:ctrlPr>
              <w:rPr>
                <w:rFonts w:ascii="Cambria Math" w:eastAsia="Times New Roman" w:hAnsi="Cambria Math" w:cs="Times New Roman"/>
                <w:i/>
                <w:color w:val="000000"/>
                <w:lang w:bidi="ar-SA"/>
              </w:rPr>
            </m:ctrlPr>
          </m:dPr>
          <m:e>
            <m:sSub>
              <m:sSubPr>
                <m:ctrlPr>
                  <w:rPr>
                    <w:rFonts w:ascii="Cambria Math" w:eastAsia="Times New Roman" w:hAnsi="Cambria Math" w:cs="Times New Roman"/>
                    <w:i/>
                    <w:color w:val="000000"/>
                    <w:lang w:bidi="ar-SA"/>
                  </w:rPr>
                </m:ctrlPr>
              </m:sSubPr>
              <m:e>
                <m:r>
                  <w:rPr>
                    <w:rFonts w:ascii="Cambria Math" w:eastAsia="Times New Roman" w:hAnsi="Cambria Math" w:cs="Times New Roman"/>
                    <w:color w:val="000000"/>
                    <w:lang w:bidi="ar-SA"/>
                  </w:rPr>
                  <m:t>a</m:t>
                </m:r>
              </m:e>
              <m:sub>
                <m:r>
                  <w:rPr>
                    <w:rFonts w:ascii="Cambria Math" w:eastAsia="Times New Roman" w:hAnsi="Cambria Math" w:cs="Times New Roman"/>
                    <w:color w:val="000000"/>
                    <w:lang w:bidi="ar-SA"/>
                  </w:rPr>
                  <m:t>i</m:t>
                </m:r>
              </m:sub>
            </m:sSub>
          </m:e>
        </m:d>
        <m:r>
          <w:rPr>
            <w:rFonts w:ascii="Cambria Math" w:eastAsia="Times New Roman" w:hAnsi="Cambria Math" w:cs="Times New Roman"/>
            <w:color w:val="000000"/>
            <w:lang w:bidi="ar-SA"/>
          </w:rPr>
          <m:t>=</m:t>
        </m:r>
        <m:nary>
          <m:naryPr>
            <m:chr m:val="∑"/>
            <m:limLoc m:val="undOvr"/>
            <m:grow m:val="1"/>
            <m:ctrlPr>
              <w:rPr>
                <w:rFonts w:ascii="Cambria Math" w:eastAsia="Calibri" w:hAnsi="Cambria Math" w:cs="Times New Roman"/>
                <w:i/>
                <w:lang w:bidi="ar-SA"/>
              </w:rPr>
            </m:ctrlPr>
          </m:naryPr>
          <m:sub>
            <m:r>
              <w:rPr>
                <w:rFonts w:ascii="Cambria Math" w:eastAsia="Calibri" w:hAnsi="Cambria Math" w:cs="Times New Roman"/>
                <w:lang w:bidi="ar-SA"/>
              </w:rPr>
              <m:t>i=1</m:t>
            </m:r>
          </m:sub>
          <m:sup>
            <m:r>
              <w:rPr>
                <w:rFonts w:ascii="Cambria Math" w:eastAsia="Calibri" w:hAnsi="Cambria Math" w:cs="Times New Roman"/>
                <w:lang w:bidi="ar-SA"/>
              </w:rPr>
              <m:t>l</m:t>
            </m:r>
          </m:sup>
          <m:e>
            <m:sSub>
              <m:sSubPr>
                <m:ctrlPr>
                  <w:rPr>
                    <w:rFonts w:ascii="Cambria Math" w:eastAsia="Calibri" w:hAnsi="Cambria Math" w:cs="Times New Roman"/>
                    <w:i/>
                    <w:lang w:bidi="ar-SA"/>
                  </w:rPr>
                </m:ctrlPr>
              </m:sSubPr>
              <m:e>
                <m:r>
                  <w:rPr>
                    <w:rFonts w:ascii="Cambria Math" w:eastAsia="Calibri" w:hAnsi="Cambria Math" w:cs="Times New Roman"/>
                    <w:lang w:bidi="ar-SA"/>
                  </w:rPr>
                  <m:t>α</m:t>
                </m:r>
              </m:e>
              <m:sub>
                <m:r>
                  <w:rPr>
                    <w:rFonts w:ascii="Cambria Math" w:eastAsia="Calibri" w:hAnsi="Cambria Math" w:cs="Times New Roman"/>
                    <w:lang w:bidi="ar-SA"/>
                  </w:rPr>
                  <m:t>i</m:t>
                </m:r>
              </m:sub>
            </m:sSub>
            <m:r>
              <w:rPr>
                <w:rFonts w:ascii="Cambria Math" w:eastAsia="Calibri" w:hAnsi="Cambria Math" w:cs="Times New Roman"/>
                <w:lang w:bidi="ar-SA"/>
              </w:rPr>
              <m:t>-</m:t>
            </m:r>
            <m:f>
              <m:fPr>
                <m:ctrlPr>
                  <w:rPr>
                    <w:rFonts w:ascii="Cambria Math" w:eastAsia="Times New Roman" w:hAnsi="Cambria Math" w:cs="Times New Roman"/>
                    <w:i/>
                    <w:color w:val="000000"/>
                    <w:lang w:bidi="ar-SA"/>
                  </w:rPr>
                </m:ctrlPr>
              </m:fPr>
              <m:num>
                <m:r>
                  <w:rPr>
                    <w:rFonts w:ascii="Cambria Math" w:eastAsia="Times New Roman" w:hAnsi="Cambria Math" w:cs="Times New Roman"/>
                    <w:color w:val="000000"/>
                    <w:lang w:bidi="ar-SA"/>
                  </w:rPr>
                  <m:t>1</m:t>
                </m:r>
              </m:num>
              <m:den>
                <m:r>
                  <w:rPr>
                    <w:rFonts w:ascii="Cambria Math" w:eastAsia="Times New Roman" w:hAnsi="Cambria Math" w:cs="Times New Roman"/>
                    <w:color w:val="000000"/>
                    <w:lang w:bidi="ar-SA"/>
                  </w:rPr>
                  <m:t>2</m:t>
                </m:r>
              </m:den>
            </m:f>
            <m:nary>
              <m:naryPr>
                <m:chr m:val="∑"/>
                <m:limLoc m:val="undOvr"/>
                <m:grow m:val="1"/>
                <m:ctrlPr>
                  <w:rPr>
                    <w:rFonts w:ascii="Cambria Math" w:eastAsia="Calibri" w:hAnsi="Cambria Math" w:cs="Times New Roman"/>
                    <w:i/>
                    <w:lang w:bidi="ar-SA"/>
                  </w:rPr>
                </m:ctrlPr>
              </m:naryPr>
              <m:sub>
                <m:r>
                  <w:rPr>
                    <w:rFonts w:ascii="Cambria Math" w:eastAsia="Calibri" w:hAnsi="Cambria Math" w:cs="Times New Roman"/>
                    <w:lang w:bidi="ar-SA"/>
                  </w:rPr>
                  <m:t>i=1</m:t>
                </m:r>
              </m:sub>
              <m:sup>
                <m:r>
                  <w:rPr>
                    <w:rFonts w:ascii="Cambria Math" w:eastAsia="Calibri" w:hAnsi="Cambria Math" w:cs="Times New Roman"/>
                    <w:lang w:bidi="ar-SA"/>
                  </w:rPr>
                  <m:t>l</m:t>
                </m:r>
              </m:sup>
              <m:e>
                <m:sSub>
                  <m:sSubPr>
                    <m:ctrlPr>
                      <w:rPr>
                        <w:rFonts w:ascii="Cambria Math" w:eastAsia="Calibri" w:hAnsi="Cambria Math" w:cs="Times New Roman"/>
                        <w:i/>
                        <w:lang w:bidi="ar-SA"/>
                      </w:rPr>
                    </m:ctrlPr>
                  </m:sSubPr>
                  <m:e>
                    <m:r>
                      <w:rPr>
                        <w:rFonts w:ascii="Cambria Math" w:eastAsia="Calibri" w:hAnsi="Cambria Math" w:cs="Times New Roman"/>
                        <w:lang w:bidi="ar-SA"/>
                      </w:rPr>
                      <m:t>α</m:t>
                    </m:r>
                  </m:e>
                  <m:sub>
                    <m:r>
                      <w:rPr>
                        <w:rFonts w:ascii="Cambria Math" w:eastAsia="Calibri" w:hAnsi="Cambria Math" w:cs="Times New Roman"/>
                        <w:lang w:bidi="ar-SA"/>
                      </w:rPr>
                      <m:t>i</m:t>
                    </m:r>
                  </m:sub>
                </m:sSub>
                <m:sSub>
                  <m:sSubPr>
                    <m:ctrlPr>
                      <w:rPr>
                        <w:rFonts w:ascii="Cambria Math" w:eastAsia="Calibri" w:hAnsi="Cambria Math" w:cs="Times New Roman"/>
                        <w:i/>
                        <w:lang w:bidi="ar-SA"/>
                      </w:rPr>
                    </m:ctrlPr>
                  </m:sSubPr>
                  <m:e>
                    <m:sSub>
                      <m:sSubPr>
                        <m:ctrlPr>
                          <w:rPr>
                            <w:rFonts w:ascii="Cambria Math" w:eastAsia="Calibri" w:hAnsi="Cambria Math" w:cs="Times New Roman"/>
                            <w:i/>
                            <w:lang w:bidi="ar-SA"/>
                          </w:rPr>
                        </m:ctrlPr>
                      </m:sSubPr>
                      <m:e>
                        <m:r>
                          <w:rPr>
                            <w:rFonts w:ascii="Cambria Math" w:eastAsia="Calibri" w:hAnsi="Cambria Math" w:cs="Times New Roman"/>
                            <w:lang w:bidi="ar-SA"/>
                          </w:rPr>
                          <m:t>α</m:t>
                        </m:r>
                      </m:e>
                      <m:sub>
                        <m:r>
                          <w:rPr>
                            <w:rFonts w:ascii="Cambria Math" w:eastAsia="Calibri" w:hAnsi="Cambria Math" w:cs="Times New Roman"/>
                            <w:lang w:bidi="ar-SA"/>
                          </w:rPr>
                          <m:t>j</m:t>
                        </m:r>
                      </m:sub>
                    </m:sSub>
                    <m:r>
                      <w:rPr>
                        <w:rFonts w:ascii="Cambria Math" w:eastAsia="Calibri" w:hAnsi="Cambria Math" w:cs="Times New Roman"/>
                        <w:lang w:bidi="ar-SA"/>
                      </w:rPr>
                      <m:t>y</m:t>
                    </m:r>
                  </m:e>
                  <m:sub>
                    <m:r>
                      <w:rPr>
                        <w:rFonts w:ascii="Cambria Math" w:eastAsia="Calibri" w:hAnsi="Cambria Math" w:cs="Times New Roman"/>
                        <w:lang w:bidi="ar-SA"/>
                      </w:rPr>
                      <m:t>i</m:t>
                    </m:r>
                  </m:sub>
                </m:sSub>
                <m:sSub>
                  <m:sSubPr>
                    <m:ctrlPr>
                      <w:rPr>
                        <w:rFonts w:ascii="Cambria Math" w:eastAsia="Calibri" w:hAnsi="Cambria Math" w:cs="Times New Roman"/>
                        <w:i/>
                        <w:lang w:bidi="ar-SA"/>
                      </w:rPr>
                    </m:ctrlPr>
                  </m:sSubPr>
                  <m:e>
                    <m:r>
                      <w:rPr>
                        <w:rFonts w:ascii="Cambria Math" w:eastAsia="Calibri" w:hAnsi="Cambria Math" w:cs="Times New Roman"/>
                        <w:lang w:bidi="ar-SA"/>
                      </w:rPr>
                      <m:t>y</m:t>
                    </m:r>
                  </m:e>
                  <m:sub>
                    <m:r>
                      <w:rPr>
                        <w:rFonts w:ascii="Cambria Math" w:eastAsia="Calibri" w:hAnsi="Cambria Math" w:cs="Times New Roman"/>
                        <w:lang w:bidi="ar-SA"/>
                      </w:rPr>
                      <m:t>j</m:t>
                    </m:r>
                  </m:sub>
                </m:sSub>
              </m:e>
            </m:nary>
            <m:r>
              <w:rPr>
                <w:rFonts w:ascii="Cambria Math" w:eastAsia="Calibri" w:hAnsi="Cambria Math" w:cs="Times New Roman"/>
                <w:lang w:bidi="ar-SA"/>
              </w:rPr>
              <m:t>(</m:t>
            </m:r>
            <m:sSub>
              <m:sSubPr>
                <m:ctrlPr>
                  <w:rPr>
                    <w:rFonts w:ascii="Cambria Math" w:eastAsia="Calibri" w:hAnsi="Cambria Math" w:cs="Times New Roman"/>
                    <w:i/>
                    <w:lang w:bidi="ar-SA"/>
                  </w:rPr>
                </m:ctrlPr>
              </m:sSubPr>
              <m:e>
                <m:r>
                  <w:rPr>
                    <w:rFonts w:ascii="Cambria Math" w:eastAsia="Calibri" w:hAnsi="Cambria Math" w:cs="Times New Roman"/>
                    <w:lang w:bidi="ar-SA"/>
                  </w:rPr>
                  <m:t>x</m:t>
                </m:r>
              </m:e>
              <m:sub>
                <m:r>
                  <w:rPr>
                    <w:rFonts w:ascii="Cambria Math" w:eastAsia="Calibri" w:hAnsi="Cambria Math" w:cs="Times New Roman"/>
                    <w:lang w:bidi="ar-SA"/>
                  </w:rPr>
                  <m:t>i</m:t>
                </m:r>
              </m:sub>
            </m:sSub>
          </m:e>
        </m:nary>
      </m:oMath>
      <w:r w:rsidRPr="0029273D">
        <w:rPr>
          <w:rFonts w:ascii="Times New Roman" w:eastAsia="Times New Roman" w:hAnsi="Times New Roman" w:cs="Times New Roman"/>
          <w:color w:val="000000"/>
          <w:lang w:bidi="ar-SA"/>
        </w:rPr>
        <w:t xml:space="preserve"> </w:t>
      </w:r>
      <m:oMath>
        <m:r>
          <m:rPr>
            <m:sty m:val="p"/>
          </m:rPr>
          <w:rPr>
            <w:rFonts w:ascii="Cambria Math" w:eastAsia="Calibri" w:hAnsi="Cambria Math" w:cs="Times New Roman"/>
            <w:color w:val="000000"/>
            <w:lang w:bidi="ar-SA"/>
          </w:rPr>
          <m:t>∙</m:t>
        </m:r>
        <m:sSub>
          <m:sSubPr>
            <m:ctrlPr>
              <w:rPr>
                <w:rFonts w:ascii="Cambria Math" w:eastAsia="Calibri" w:hAnsi="Cambria Math" w:cs="Times New Roman"/>
                <w:i/>
                <w:lang w:bidi="ar-SA"/>
              </w:rPr>
            </m:ctrlPr>
          </m:sSubPr>
          <m:e>
            <m:r>
              <w:rPr>
                <w:rFonts w:ascii="Cambria Math" w:eastAsia="Calibri" w:hAnsi="Cambria Math" w:cs="Times New Roman"/>
                <w:lang w:bidi="ar-SA"/>
              </w:rPr>
              <m:t>x</m:t>
            </m:r>
          </m:e>
          <m:sub>
            <m:r>
              <w:rPr>
                <w:rFonts w:ascii="Cambria Math" w:eastAsia="Calibri" w:hAnsi="Cambria Math" w:cs="Times New Roman"/>
                <w:lang w:bidi="ar-SA"/>
              </w:rPr>
              <m:t>j</m:t>
            </m:r>
          </m:sub>
        </m:sSub>
        <m:r>
          <w:rPr>
            <w:rFonts w:ascii="Cambria Math" w:eastAsia="Calibri" w:hAnsi="Cambria Math" w:cs="Times New Roman"/>
            <w:lang w:bidi="ar-SA"/>
          </w:rPr>
          <m:t>)</m:t>
        </m:r>
      </m:oMath>
      <w:r w:rsidRPr="0029273D">
        <w:rPr>
          <w:rFonts w:ascii="Times New Roman" w:eastAsia="Times New Roman" w:hAnsi="Times New Roman" w:cs="Times New Roman"/>
          <w:color w:val="000000"/>
          <w:lang w:bidi="ar-SA"/>
        </w:rPr>
        <w:br/>
        <w:t xml:space="preserve">subject to: </w:t>
      </w:r>
      <m:oMath>
        <m:nary>
          <m:naryPr>
            <m:chr m:val="∑"/>
            <m:limLoc m:val="undOvr"/>
            <m:grow m:val="1"/>
            <m:ctrlPr>
              <w:rPr>
                <w:rFonts w:ascii="Cambria Math" w:eastAsia="Calibri" w:hAnsi="Cambria Math" w:cs="Times New Roman"/>
                <w:i/>
                <w:lang w:bidi="ar-SA"/>
              </w:rPr>
            </m:ctrlPr>
          </m:naryPr>
          <m:sub>
            <m:r>
              <w:rPr>
                <w:rFonts w:ascii="Cambria Math" w:eastAsia="Calibri" w:hAnsi="Cambria Math" w:cs="Times New Roman"/>
                <w:lang w:bidi="ar-SA"/>
              </w:rPr>
              <m:t>i=1</m:t>
            </m:r>
          </m:sub>
          <m:sup>
            <m:r>
              <w:rPr>
                <w:rFonts w:ascii="Cambria Math" w:eastAsia="Calibri" w:hAnsi="Cambria Math" w:cs="Times New Roman"/>
                <w:lang w:bidi="ar-SA"/>
              </w:rPr>
              <m:t>l</m:t>
            </m:r>
          </m:sup>
          <m:e>
            <m:sSub>
              <m:sSubPr>
                <m:ctrlPr>
                  <w:rPr>
                    <w:rFonts w:ascii="Cambria Math" w:eastAsia="Calibri" w:hAnsi="Cambria Math" w:cs="Times New Roman"/>
                    <w:i/>
                    <w:lang w:bidi="ar-SA"/>
                  </w:rPr>
                </m:ctrlPr>
              </m:sSubPr>
              <m:e>
                <m:r>
                  <w:rPr>
                    <w:rFonts w:ascii="Cambria Math" w:eastAsia="Calibri" w:hAnsi="Cambria Math" w:cs="Times New Roman"/>
                    <w:lang w:bidi="ar-SA"/>
                  </w:rPr>
                  <m:t>α</m:t>
                </m:r>
              </m:e>
              <m:sub>
                <m:r>
                  <w:rPr>
                    <w:rFonts w:ascii="Cambria Math" w:eastAsia="Calibri" w:hAnsi="Cambria Math" w:cs="Times New Roman"/>
                    <w:lang w:bidi="ar-SA"/>
                  </w:rPr>
                  <m:t>i</m:t>
                </m:r>
              </m:sub>
            </m:sSub>
            <m:sSub>
              <m:sSubPr>
                <m:ctrlPr>
                  <w:rPr>
                    <w:rFonts w:ascii="Cambria Math" w:eastAsia="Calibri" w:hAnsi="Cambria Math" w:cs="Times New Roman"/>
                    <w:i/>
                    <w:lang w:bidi="ar-SA"/>
                  </w:rPr>
                </m:ctrlPr>
              </m:sSubPr>
              <m:e>
                <m:r>
                  <w:rPr>
                    <w:rFonts w:ascii="Cambria Math" w:eastAsia="Calibri" w:hAnsi="Cambria Math" w:cs="Times New Roman"/>
                    <w:lang w:bidi="ar-SA"/>
                  </w:rPr>
                  <m:t>y</m:t>
                </m:r>
              </m:e>
              <m:sub>
                <m:r>
                  <w:rPr>
                    <w:rFonts w:ascii="Cambria Math" w:eastAsia="Calibri" w:hAnsi="Cambria Math" w:cs="Times New Roman"/>
                    <w:lang w:bidi="ar-SA"/>
                  </w:rPr>
                  <m:t>i</m:t>
                </m:r>
              </m:sub>
            </m:sSub>
          </m:e>
        </m:nary>
      </m:oMath>
      <w:r w:rsidRPr="0029273D">
        <w:rPr>
          <w:rFonts w:ascii="Times New Roman" w:eastAsia="Times New Roman" w:hAnsi="Times New Roman" w:cs="Times New Roman"/>
          <w:color w:val="000000"/>
          <w:lang w:bidi="ar-SA"/>
        </w:rPr>
        <w:t xml:space="preserve">=0 &amp; </w:t>
      </w:r>
      <m:oMath>
        <m:sSub>
          <m:sSubPr>
            <m:ctrlPr>
              <w:rPr>
                <w:rFonts w:ascii="Cambria Math" w:eastAsia="Calibri" w:hAnsi="Cambria Math" w:cs="Times New Roman"/>
                <w:i/>
                <w:lang w:bidi="ar-SA"/>
              </w:rPr>
            </m:ctrlPr>
          </m:sSubPr>
          <m:e>
            <m:r>
              <w:rPr>
                <w:rFonts w:ascii="Cambria Math" w:eastAsia="Calibri" w:hAnsi="Cambria Math" w:cs="Times New Roman"/>
                <w:lang w:bidi="ar-SA"/>
              </w:rPr>
              <m:t>α</m:t>
            </m:r>
          </m:e>
          <m:sub>
            <m:r>
              <w:rPr>
                <w:rFonts w:ascii="Cambria Math" w:eastAsia="Calibri" w:hAnsi="Cambria Math" w:cs="Times New Roman"/>
                <w:lang w:bidi="ar-SA"/>
              </w:rPr>
              <m:t>i</m:t>
            </m:r>
          </m:sub>
        </m:sSub>
        <m:r>
          <m:rPr>
            <m:sty m:val="p"/>
          </m:rPr>
          <w:rPr>
            <w:rFonts w:ascii="Cambria Math" w:eastAsia="Calibri" w:hAnsi="Cambria Math" w:cs="Times New Roman"/>
            <w:color w:val="000000"/>
            <w:lang w:bidi="ar-SA"/>
          </w:rPr>
          <m:t>≥</m:t>
        </m:r>
        <m:r>
          <w:rPr>
            <w:rFonts w:ascii="Cambria Math" w:eastAsia="Times New Roman" w:hAnsi="Cambria Math" w:cs="Times New Roman"/>
            <w:color w:val="000000"/>
            <w:lang w:bidi="ar-SA"/>
          </w:rPr>
          <m:t>0</m:t>
        </m:r>
      </m:oMath>
    </w:p>
    <w:p w14:paraId="157C4653" w14:textId="77777777" w:rsidR="007D4582" w:rsidRPr="0029273D" w:rsidRDefault="007D4582" w:rsidP="008B5308">
      <w:pPr>
        <w:spacing w:before="0" w:after="160" w:line="22" w:lineRule="atLeast"/>
        <w:ind w:firstLine="0"/>
        <w:jc w:val="left"/>
        <w:rPr>
          <w:rFonts w:eastAsia="Times New Roman" w:cstheme="majorBidi"/>
          <w:lang w:bidi="ar-SA"/>
        </w:rPr>
      </w:pPr>
      <w:r w:rsidRPr="0029273D">
        <w:rPr>
          <w:rFonts w:ascii="Times New Roman" w:eastAsia="Times New Roman" w:hAnsi="Times New Roman" w:cs="Times New Roman"/>
          <w:color w:val="000000"/>
          <w:lang w:bidi="ar-SA"/>
        </w:rPr>
        <w:t xml:space="preserve">If we take the derivative with respect to </w:t>
      </w:r>
      <m:oMath>
        <m:r>
          <w:rPr>
            <w:rFonts w:ascii="Cambria Math" w:eastAsia="Times New Roman" w:hAnsi="Cambria Math" w:cs="Times New Roman"/>
            <w:color w:val="000000"/>
            <w:lang w:bidi="ar-SA"/>
          </w:rPr>
          <m:t>α</m:t>
        </m:r>
      </m:oMath>
      <w:r w:rsidRPr="0029273D">
        <w:rPr>
          <w:rFonts w:ascii="Times New Roman" w:eastAsia="Times New Roman" w:hAnsi="Times New Roman" w:cs="Times New Roman"/>
          <w:color w:val="000000"/>
          <w:lang w:bidi="ar-SA"/>
        </w:rPr>
        <w:t xml:space="preserve"> and set it equal to zero, we get the following solution, so we can solve for </w:t>
      </w:r>
      <m:oMath>
        <m:sSub>
          <m:sSubPr>
            <m:ctrlPr>
              <w:rPr>
                <w:rFonts w:ascii="Cambria Math" w:eastAsia="Calibri" w:hAnsi="Cambria Math" w:cs="Times New Roman"/>
                <w:i/>
                <w:lang w:bidi="ar-SA"/>
              </w:rPr>
            </m:ctrlPr>
          </m:sSubPr>
          <m:e>
            <m:r>
              <w:rPr>
                <w:rFonts w:ascii="Cambria Math" w:eastAsia="Calibri" w:hAnsi="Cambria Math" w:cs="Times New Roman"/>
                <w:lang w:bidi="ar-SA"/>
              </w:rPr>
              <m:t>α</m:t>
            </m:r>
          </m:e>
          <m:sub>
            <m:r>
              <w:rPr>
                <w:rFonts w:ascii="Cambria Math" w:eastAsia="Calibri" w:hAnsi="Cambria Math" w:cs="Times New Roman"/>
                <w:lang w:bidi="ar-SA"/>
              </w:rPr>
              <m:t>i</m:t>
            </m:r>
          </m:sub>
        </m:sSub>
      </m:oMath>
      <w:r w:rsidRPr="0029273D">
        <w:rPr>
          <w:rFonts w:ascii="Times New Roman" w:eastAsia="Times New Roman" w:hAnsi="Times New Roman" w:cs="Times New Roman"/>
          <w:color w:val="000000"/>
          <w:lang w:bidi="ar-SA"/>
        </w:rPr>
        <w:t xml:space="preserve">: </w:t>
      </w:r>
      <m:oMath>
        <m:nary>
          <m:naryPr>
            <m:chr m:val="∑"/>
            <m:limLoc m:val="undOvr"/>
            <m:grow m:val="1"/>
            <m:ctrlPr>
              <w:rPr>
                <w:rFonts w:ascii="Cambria Math" w:eastAsia="Calibri" w:hAnsi="Cambria Math" w:cs="Times New Roman"/>
                <w:i/>
                <w:lang w:bidi="ar-SA"/>
              </w:rPr>
            </m:ctrlPr>
          </m:naryPr>
          <m:sub>
            <m:r>
              <w:rPr>
                <w:rFonts w:ascii="Cambria Math" w:eastAsia="Calibri" w:hAnsi="Cambria Math" w:cs="Times New Roman"/>
                <w:lang w:bidi="ar-SA"/>
              </w:rPr>
              <m:t>i=1</m:t>
            </m:r>
          </m:sub>
          <m:sup>
            <m:r>
              <w:rPr>
                <w:rFonts w:ascii="Cambria Math" w:eastAsia="Calibri" w:hAnsi="Cambria Math" w:cs="Times New Roman"/>
                <w:lang w:bidi="ar-SA"/>
              </w:rPr>
              <m:t>l</m:t>
            </m:r>
          </m:sup>
          <m:e>
            <m:sSub>
              <m:sSubPr>
                <m:ctrlPr>
                  <w:rPr>
                    <w:rFonts w:ascii="Cambria Math" w:eastAsia="Calibri" w:hAnsi="Cambria Math" w:cs="Times New Roman"/>
                    <w:i/>
                    <w:lang w:bidi="ar-SA"/>
                  </w:rPr>
                </m:ctrlPr>
              </m:sSubPr>
              <m:e>
                <m:r>
                  <w:rPr>
                    <w:rFonts w:ascii="Cambria Math" w:eastAsia="Calibri" w:hAnsi="Cambria Math" w:cs="Times New Roman"/>
                    <w:lang w:bidi="ar-SA"/>
                  </w:rPr>
                  <m:t>α</m:t>
                </m:r>
              </m:e>
              <m:sub>
                <m:r>
                  <w:rPr>
                    <w:rFonts w:ascii="Cambria Math" w:eastAsia="Calibri" w:hAnsi="Cambria Math" w:cs="Times New Roman"/>
                    <w:lang w:bidi="ar-SA"/>
                  </w:rPr>
                  <m:t>i</m:t>
                </m:r>
              </m:sub>
            </m:sSub>
            <m:sSub>
              <m:sSubPr>
                <m:ctrlPr>
                  <w:rPr>
                    <w:rFonts w:ascii="Cambria Math" w:eastAsia="Calibri" w:hAnsi="Cambria Math" w:cs="Times New Roman"/>
                    <w:i/>
                    <w:lang w:bidi="ar-SA"/>
                  </w:rPr>
                </m:ctrlPr>
              </m:sSubPr>
              <m:e>
                <m:r>
                  <w:rPr>
                    <w:rFonts w:ascii="Cambria Math" w:eastAsia="Calibri" w:hAnsi="Cambria Math" w:cs="Times New Roman"/>
                    <w:lang w:bidi="ar-SA"/>
                  </w:rPr>
                  <m:t>y</m:t>
                </m:r>
              </m:e>
              <m:sub>
                <m:r>
                  <w:rPr>
                    <w:rFonts w:ascii="Cambria Math" w:eastAsia="Calibri" w:hAnsi="Cambria Math" w:cs="Times New Roman"/>
                    <w:lang w:bidi="ar-SA"/>
                  </w:rPr>
                  <m:t>i</m:t>
                </m:r>
              </m:sub>
            </m:sSub>
            <m:r>
              <w:rPr>
                <w:rFonts w:ascii="Cambria Math" w:eastAsia="Calibri" w:hAnsi="Cambria Math" w:cs="Times New Roman"/>
                <w:lang w:bidi="ar-SA"/>
              </w:rPr>
              <m:t>=0</m:t>
            </m:r>
          </m:e>
        </m:nary>
      </m:oMath>
      <w:r w:rsidRPr="0029273D">
        <w:rPr>
          <w:rFonts w:ascii="Times New Roman" w:eastAsia="Times New Roman" w:hAnsi="Times New Roman" w:cs="Times New Roman"/>
          <w:lang w:bidi="ar-SA"/>
        </w:rPr>
        <w:t xml:space="preserve"> , </w:t>
      </w:r>
      <m:oMath>
        <m:r>
          <w:rPr>
            <w:rFonts w:ascii="Cambria Math" w:eastAsia="Calibri" w:hAnsi="Cambria Math" w:cs="Times New Roman"/>
            <w:lang w:bidi="ar-SA"/>
          </w:rPr>
          <m:t>0</m:t>
        </m:r>
        <m:sSub>
          <m:sSubPr>
            <m:ctrlPr>
              <w:rPr>
                <w:rFonts w:ascii="Cambria Math" w:eastAsia="Calibri" w:hAnsi="Cambria Math" w:cs="Times New Roman"/>
                <w:i/>
                <w:lang w:bidi="ar-SA"/>
              </w:rPr>
            </m:ctrlPr>
          </m:sSubPr>
          <m:e>
            <m:r>
              <w:rPr>
                <w:rFonts w:ascii="Cambria Math" w:eastAsia="Calibri" w:hAnsi="Cambria Math" w:cs="Times New Roman"/>
                <w:lang w:bidi="ar-SA"/>
              </w:rPr>
              <m:t>≤α</m:t>
            </m:r>
          </m:e>
          <m:sub>
            <m:r>
              <w:rPr>
                <w:rFonts w:ascii="Cambria Math" w:eastAsia="Calibri" w:hAnsi="Cambria Math" w:cs="Times New Roman"/>
                <w:lang w:bidi="ar-SA"/>
              </w:rPr>
              <m:t>i</m:t>
            </m:r>
          </m:sub>
        </m:sSub>
        <m:r>
          <w:rPr>
            <w:rFonts w:ascii="Cambria Math" w:eastAsia="Calibri" w:hAnsi="Cambria Math" w:cs="Times New Roman"/>
            <w:lang w:bidi="ar-SA"/>
          </w:rPr>
          <m:t>≤C.</m:t>
        </m:r>
      </m:oMath>
      <w:r w:rsidRPr="0029273D">
        <w:rPr>
          <w:rFonts w:ascii="Times New Roman" w:eastAsia="Times New Roman" w:hAnsi="Times New Roman" w:cs="Times New Roman"/>
          <w:iCs/>
          <w:lang w:bidi="ar-SA"/>
        </w:rPr>
        <w:t xml:space="preserve"> Now </w:t>
      </w:r>
      <w:r w:rsidRPr="0029273D">
        <w:rPr>
          <w:rFonts w:eastAsia="Times New Roman" w:cstheme="majorBidi"/>
          <w:iCs/>
          <w:lang w:bidi="ar-SA"/>
        </w:rPr>
        <w:t xml:space="preserve">knowing the </w:t>
      </w:r>
      <m:oMath>
        <m:sSub>
          <m:sSubPr>
            <m:ctrlPr>
              <w:rPr>
                <w:rFonts w:ascii="Cambria Math" w:eastAsia="Calibri" w:hAnsi="Cambria Math" w:cstheme="majorBidi"/>
                <w:i/>
                <w:lang w:bidi="ar-SA"/>
              </w:rPr>
            </m:ctrlPr>
          </m:sSubPr>
          <m:e>
            <m:r>
              <w:rPr>
                <w:rFonts w:ascii="Cambria Math" w:eastAsia="Calibri" w:hAnsi="Cambria Math" w:cstheme="majorBidi"/>
                <w:lang w:bidi="ar-SA"/>
              </w:rPr>
              <m:t>α</m:t>
            </m:r>
          </m:e>
          <m:sub>
            <m:r>
              <w:rPr>
                <w:rFonts w:ascii="Cambria Math" w:eastAsia="Calibri" w:hAnsi="Cambria Math" w:cstheme="majorBidi"/>
                <w:lang w:bidi="ar-SA"/>
              </w:rPr>
              <m:t>i</m:t>
            </m:r>
          </m:sub>
        </m:sSub>
        <m:r>
          <m:rPr>
            <m:sty m:val="p"/>
          </m:rPr>
          <w:rPr>
            <w:rFonts w:ascii="Cambria Math" w:eastAsia="Calibri" w:hAnsi="Cambria Math" w:cstheme="majorBidi"/>
            <w:color w:val="000000"/>
            <w:lang w:bidi="ar-SA"/>
          </w:rPr>
          <m:t xml:space="preserve"> </m:t>
        </m:r>
      </m:oMath>
      <w:r w:rsidRPr="0029273D">
        <w:rPr>
          <w:rFonts w:eastAsia="Times New Roman" w:cstheme="majorBidi"/>
          <w:iCs/>
          <w:lang w:bidi="ar-SA"/>
        </w:rPr>
        <w:t xml:space="preserve">we can find the weights w for the maximal margin separating hyperplane: </w:t>
      </w:r>
      <m:oMath>
        <m:r>
          <w:rPr>
            <w:rFonts w:ascii="Cambria Math" w:eastAsia="Calibri" w:hAnsi="Cambria Math" w:cstheme="majorBidi"/>
            <w:lang w:bidi="ar-SA"/>
          </w:rPr>
          <m:t>w=</m:t>
        </m:r>
        <m:nary>
          <m:naryPr>
            <m:chr m:val="∑"/>
            <m:limLoc m:val="undOvr"/>
            <m:grow m:val="1"/>
            <m:ctrlPr>
              <w:rPr>
                <w:rFonts w:ascii="Cambria Math" w:eastAsia="Calibri" w:hAnsi="Cambria Math" w:cstheme="majorBidi"/>
                <w:i/>
                <w:lang w:bidi="ar-SA"/>
              </w:rPr>
            </m:ctrlPr>
          </m:naryPr>
          <m:sub>
            <m:r>
              <w:rPr>
                <w:rFonts w:ascii="Cambria Math" w:eastAsia="Calibri" w:hAnsi="Cambria Math" w:cstheme="majorBidi"/>
                <w:lang w:bidi="ar-SA"/>
              </w:rPr>
              <m:t>i=1</m:t>
            </m:r>
          </m:sub>
          <m:sup>
            <m:r>
              <w:rPr>
                <w:rFonts w:ascii="Cambria Math" w:eastAsia="Calibri" w:hAnsi="Cambria Math" w:cstheme="majorBidi"/>
                <w:lang w:bidi="ar-SA"/>
              </w:rPr>
              <m:t>l</m:t>
            </m:r>
          </m:sup>
          <m:e>
            <m:sSub>
              <m:sSubPr>
                <m:ctrlPr>
                  <w:rPr>
                    <w:rFonts w:ascii="Cambria Math" w:eastAsia="Calibri" w:hAnsi="Cambria Math" w:cstheme="majorBidi"/>
                    <w:i/>
                    <w:lang w:bidi="ar-SA"/>
                  </w:rPr>
                </m:ctrlPr>
              </m:sSubPr>
              <m:e>
                <m:r>
                  <w:rPr>
                    <w:rFonts w:ascii="Cambria Math" w:eastAsia="Calibri" w:hAnsi="Cambria Math" w:cstheme="majorBidi"/>
                    <w:lang w:bidi="ar-SA"/>
                  </w:rPr>
                  <m:t>α</m:t>
                </m:r>
              </m:e>
              <m:sub>
                <m:r>
                  <w:rPr>
                    <w:rFonts w:ascii="Cambria Math" w:eastAsia="Calibri" w:hAnsi="Cambria Math" w:cstheme="majorBidi"/>
                    <w:lang w:bidi="ar-SA"/>
                  </w:rPr>
                  <m:t>i</m:t>
                </m:r>
              </m:sub>
            </m:sSub>
            <m:sSub>
              <m:sSubPr>
                <m:ctrlPr>
                  <w:rPr>
                    <w:rFonts w:ascii="Cambria Math" w:eastAsia="Calibri" w:hAnsi="Cambria Math" w:cstheme="majorBidi"/>
                    <w:i/>
                    <w:lang w:bidi="ar-SA"/>
                  </w:rPr>
                </m:ctrlPr>
              </m:sSubPr>
              <m:e>
                <m:r>
                  <w:rPr>
                    <w:rFonts w:ascii="Cambria Math" w:eastAsia="Calibri" w:hAnsi="Cambria Math" w:cstheme="majorBidi"/>
                    <w:lang w:bidi="ar-SA"/>
                  </w:rPr>
                  <m:t>y</m:t>
                </m:r>
              </m:e>
              <m:sub>
                <m:r>
                  <w:rPr>
                    <w:rFonts w:ascii="Cambria Math" w:eastAsia="Calibri" w:hAnsi="Cambria Math" w:cstheme="majorBidi"/>
                    <w:lang w:bidi="ar-SA"/>
                  </w:rPr>
                  <m:t>i</m:t>
                </m:r>
              </m:sub>
            </m:sSub>
            <m:sSub>
              <m:sSubPr>
                <m:ctrlPr>
                  <w:rPr>
                    <w:rFonts w:ascii="Cambria Math" w:eastAsia="Calibri" w:hAnsi="Cambria Math" w:cstheme="majorBidi"/>
                    <w:i/>
                    <w:lang w:bidi="ar-SA"/>
                  </w:rPr>
                </m:ctrlPr>
              </m:sSubPr>
              <m:e>
                <m:r>
                  <w:rPr>
                    <w:rFonts w:ascii="Cambria Math" w:eastAsia="Calibri" w:hAnsi="Cambria Math" w:cstheme="majorBidi"/>
                    <w:lang w:bidi="ar-SA"/>
                  </w:rPr>
                  <m:t>x</m:t>
                </m:r>
              </m:e>
              <m:sub>
                <m:r>
                  <w:rPr>
                    <w:rFonts w:ascii="Cambria Math" w:eastAsia="Calibri" w:hAnsi="Cambria Math" w:cstheme="majorBidi"/>
                    <w:lang w:bidi="ar-SA"/>
                  </w:rPr>
                  <m:t>i</m:t>
                </m:r>
              </m:sub>
            </m:sSub>
          </m:e>
        </m:nary>
      </m:oMath>
      <w:r w:rsidRPr="0029273D">
        <w:rPr>
          <w:rFonts w:eastAsia="Times New Roman" w:cstheme="majorBidi"/>
          <w:iCs/>
          <w:lang w:bidi="ar-SA"/>
        </w:rPr>
        <w:t xml:space="preserve">. And now, after training and finding the w by this method. Given an unknown point u measured on features </w:t>
      </w:r>
      <m:oMath>
        <m:sSub>
          <m:sSubPr>
            <m:ctrlPr>
              <w:rPr>
                <w:rFonts w:ascii="Cambria Math" w:eastAsia="Calibri" w:hAnsi="Cambria Math" w:cstheme="majorBidi"/>
                <w:i/>
                <w:lang w:bidi="ar-SA"/>
              </w:rPr>
            </m:ctrlPr>
          </m:sSubPr>
          <m:e>
            <m:r>
              <w:rPr>
                <w:rFonts w:ascii="Cambria Math" w:eastAsia="Calibri" w:hAnsi="Cambria Math" w:cstheme="majorBidi"/>
                <w:lang w:bidi="ar-SA"/>
              </w:rPr>
              <m:t>x</m:t>
            </m:r>
          </m:e>
          <m:sub>
            <m:r>
              <w:rPr>
                <w:rFonts w:ascii="Cambria Math" w:eastAsia="Calibri" w:hAnsi="Cambria Math" w:cstheme="majorBidi"/>
                <w:lang w:bidi="ar-SA"/>
              </w:rPr>
              <m:t>i</m:t>
            </m:r>
          </m:sub>
        </m:sSub>
      </m:oMath>
      <w:r w:rsidRPr="0029273D">
        <w:rPr>
          <w:rFonts w:eastAsia="Times New Roman" w:cstheme="majorBidi"/>
          <w:iCs/>
          <w:lang w:bidi="ar-SA"/>
        </w:rPr>
        <w:t xml:space="preserve"> we can classify it by looking at the sign of: </w:t>
      </w:r>
      <w:r w:rsidRPr="0029273D">
        <w:rPr>
          <w:rFonts w:eastAsia="Times New Roman" w:cstheme="majorBidi"/>
          <w:iCs/>
          <w:lang w:bidi="ar-SA"/>
        </w:rPr>
        <w:br/>
      </w:r>
      <m:oMath>
        <m:r>
          <w:rPr>
            <w:rFonts w:ascii="Cambria Math" w:eastAsia="Times New Roman" w:hAnsi="Cambria Math" w:cstheme="majorBidi"/>
            <w:lang w:bidi="ar-SA"/>
          </w:rPr>
          <m:t>f</m:t>
        </m:r>
        <m:d>
          <m:dPr>
            <m:ctrlPr>
              <w:rPr>
                <w:rFonts w:ascii="Cambria Math" w:eastAsia="Times New Roman" w:hAnsi="Cambria Math" w:cstheme="majorBidi"/>
                <w:i/>
                <w:lang w:bidi="ar-SA"/>
              </w:rPr>
            </m:ctrlPr>
          </m:dPr>
          <m:e>
            <m:r>
              <w:rPr>
                <w:rFonts w:ascii="Cambria Math" w:eastAsia="Times New Roman" w:hAnsi="Cambria Math" w:cstheme="majorBidi"/>
                <w:lang w:bidi="ar-SA"/>
              </w:rPr>
              <m:t>x</m:t>
            </m:r>
          </m:e>
        </m:d>
        <m:r>
          <w:rPr>
            <w:rFonts w:ascii="Cambria Math" w:eastAsia="Times New Roman" w:hAnsi="Cambria Math" w:cstheme="majorBidi"/>
            <w:lang w:bidi="ar-SA"/>
          </w:rPr>
          <m:t>=w</m:t>
        </m:r>
        <m:r>
          <m:rPr>
            <m:sty m:val="p"/>
          </m:rPr>
          <w:rPr>
            <w:rFonts w:ascii="Cambria Math" w:eastAsia="Calibri" w:hAnsi="Cambria Math" w:cstheme="majorBidi"/>
            <w:color w:val="000000"/>
            <w:lang w:bidi="ar-SA"/>
          </w:rPr>
          <m:t>∙</m:t>
        </m:r>
        <m:r>
          <w:rPr>
            <w:rFonts w:ascii="Cambria Math" w:eastAsia="Times New Roman" w:hAnsi="Cambria Math" w:cstheme="majorBidi"/>
            <w:lang w:bidi="ar-SA"/>
          </w:rPr>
          <m:t>u+b</m:t>
        </m:r>
      </m:oMath>
      <w:r w:rsidRPr="0029273D">
        <w:rPr>
          <w:rFonts w:eastAsia="Times New Roman" w:cstheme="majorBidi"/>
          <w:iCs/>
          <w:lang w:bidi="ar-SA"/>
        </w:rPr>
        <w:t>= (</w:t>
      </w:r>
      <m:oMath>
        <m:nary>
          <m:naryPr>
            <m:chr m:val="∑"/>
            <m:limLoc m:val="undOvr"/>
            <m:grow m:val="1"/>
            <m:ctrlPr>
              <w:rPr>
                <w:rFonts w:ascii="Cambria Math" w:eastAsia="Calibri" w:hAnsi="Cambria Math" w:cstheme="majorBidi"/>
                <w:i/>
                <w:lang w:bidi="ar-SA"/>
              </w:rPr>
            </m:ctrlPr>
          </m:naryPr>
          <m:sub>
            <m:r>
              <w:rPr>
                <w:rFonts w:ascii="Cambria Math" w:eastAsia="Calibri" w:hAnsi="Cambria Math" w:cstheme="majorBidi"/>
                <w:lang w:bidi="ar-SA"/>
              </w:rPr>
              <m:t>i=1</m:t>
            </m:r>
          </m:sub>
          <m:sup>
            <m:r>
              <w:rPr>
                <w:rFonts w:ascii="Cambria Math" w:eastAsia="Calibri" w:hAnsi="Cambria Math" w:cstheme="majorBidi"/>
                <w:lang w:bidi="ar-SA"/>
              </w:rPr>
              <m:t>l</m:t>
            </m:r>
          </m:sup>
          <m:e>
            <m:sSub>
              <m:sSubPr>
                <m:ctrlPr>
                  <w:rPr>
                    <w:rFonts w:ascii="Cambria Math" w:eastAsia="Calibri" w:hAnsi="Cambria Math" w:cstheme="majorBidi"/>
                    <w:i/>
                    <w:lang w:bidi="ar-SA"/>
                  </w:rPr>
                </m:ctrlPr>
              </m:sSubPr>
              <m:e>
                <m:r>
                  <w:rPr>
                    <w:rFonts w:ascii="Cambria Math" w:eastAsia="Calibri" w:hAnsi="Cambria Math" w:cstheme="majorBidi"/>
                    <w:lang w:bidi="ar-SA"/>
                  </w:rPr>
                  <m:t>α</m:t>
                </m:r>
              </m:e>
              <m:sub>
                <m:r>
                  <w:rPr>
                    <w:rFonts w:ascii="Cambria Math" w:eastAsia="Calibri" w:hAnsi="Cambria Math" w:cstheme="majorBidi"/>
                    <w:lang w:bidi="ar-SA"/>
                  </w:rPr>
                  <m:t>i</m:t>
                </m:r>
              </m:sub>
            </m:sSub>
            <m:sSub>
              <m:sSubPr>
                <m:ctrlPr>
                  <w:rPr>
                    <w:rFonts w:ascii="Cambria Math" w:eastAsia="Calibri" w:hAnsi="Cambria Math" w:cstheme="majorBidi"/>
                    <w:i/>
                    <w:lang w:bidi="ar-SA"/>
                  </w:rPr>
                </m:ctrlPr>
              </m:sSubPr>
              <m:e>
                <m:r>
                  <w:rPr>
                    <w:rFonts w:ascii="Cambria Math" w:eastAsia="Calibri" w:hAnsi="Cambria Math" w:cstheme="majorBidi"/>
                    <w:lang w:bidi="ar-SA"/>
                  </w:rPr>
                  <m:t>y</m:t>
                </m:r>
              </m:e>
              <m:sub>
                <m:r>
                  <w:rPr>
                    <w:rFonts w:ascii="Cambria Math" w:eastAsia="Calibri" w:hAnsi="Cambria Math" w:cstheme="majorBidi"/>
                    <w:lang w:bidi="ar-SA"/>
                  </w:rPr>
                  <m:t>i</m:t>
                </m:r>
              </m:sub>
            </m:sSub>
            <m:sSub>
              <m:sSubPr>
                <m:ctrlPr>
                  <w:rPr>
                    <w:rFonts w:ascii="Cambria Math" w:eastAsia="Calibri" w:hAnsi="Cambria Math" w:cstheme="majorBidi"/>
                    <w:i/>
                    <w:lang w:bidi="ar-SA"/>
                  </w:rPr>
                </m:ctrlPr>
              </m:sSubPr>
              <m:e>
                <m:r>
                  <w:rPr>
                    <w:rFonts w:ascii="Cambria Math" w:eastAsia="Calibri" w:hAnsi="Cambria Math" w:cstheme="majorBidi"/>
                    <w:lang w:bidi="ar-SA"/>
                  </w:rPr>
                  <m:t>x</m:t>
                </m:r>
              </m:e>
              <m:sub>
                <m:r>
                  <w:rPr>
                    <w:rFonts w:ascii="Cambria Math" w:eastAsia="Calibri" w:hAnsi="Cambria Math" w:cstheme="majorBidi"/>
                    <w:lang w:bidi="ar-SA"/>
                  </w:rPr>
                  <m:t>i</m:t>
                </m:r>
              </m:sub>
            </m:sSub>
          </m:e>
        </m:nary>
        <m:r>
          <m:rPr>
            <m:sty m:val="p"/>
          </m:rPr>
          <w:rPr>
            <w:rFonts w:ascii="Cambria Math" w:eastAsia="Calibri" w:hAnsi="Cambria Math" w:cstheme="majorBidi"/>
            <w:color w:val="000000"/>
            <w:lang w:bidi="ar-SA"/>
          </w:rPr>
          <m:t>∙</m:t>
        </m:r>
        <m:r>
          <w:rPr>
            <w:rFonts w:ascii="Cambria Math" w:eastAsia="Times New Roman" w:hAnsi="Cambria Math" w:cstheme="majorBidi"/>
            <w:lang w:bidi="ar-SA"/>
          </w:rPr>
          <m:t>u)+b</m:t>
        </m:r>
      </m:oMath>
    </w:p>
    <w:p w14:paraId="7EF9C555" w14:textId="77777777" w:rsidR="00CA0881" w:rsidRPr="0029273D" w:rsidRDefault="00CA0881" w:rsidP="00E03605">
      <w:pPr>
        <w:pStyle w:val="a4"/>
        <w:spacing w:line="22" w:lineRule="atLeast"/>
        <w:ind w:left="0"/>
        <w:rPr>
          <w:rFonts w:asciiTheme="majorBidi" w:eastAsiaTheme="minorHAnsi" w:hAnsiTheme="majorBidi" w:cstheme="majorBidi"/>
          <w:b/>
          <w:bCs/>
        </w:rPr>
      </w:pPr>
    </w:p>
    <w:p w14:paraId="099571F8" w14:textId="3B022E1E" w:rsidR="00CA0881" w:rsidRPr="008B5308" w:rsidRDefault="00CF188C" w:rsidP="002E0D6B">
      <w:pPr>
        <w:pStyle w:val="a4"/>
        <w:numPr>
          <w:ilvl w:val="2"/>
          <w:numId w:val="111"/>
        </w:numPr>
        <w:spacing w:line="22" w:lineRule="atLeast"/>
        <w:rPr>
          <w:rFonts w:cstheme="majorBidi"/>
          <w:b/>
          <w:bCs/>
        </w:rPr>
      </w:pPr>
      <w:r w:rsidRPr="008B5308">
        <w:rPr>
          <w:rFonts w:eastAsiaTheme="minorHAnsi" w:cstheme="majorBidi"/>
          <w:b/>
          <w:bCs/>
        </w:rPr>
        <w:t xml:space="preserve">Infrared </w:t>
      </w:r>
      <w:r w:rsidR="000563EA" w:rsidRPr="008B5308">
        <w:rPr>
          <w:rFonts w:eastAsiaTheme="minorHAnsi" w:cstheme="majorBidi"/>
          <w:b/>
          <w:bCs/>
        </w:rPr>
        <w:t>D</w:t>
      </w:r>
      <w:r w:rsidRPr="008B5308">
        <w:rPr>
          <w:rFonts w:eastAsiaTheme="minorHAnsi" w:cstheme="majorBidi"/>
          <w:b/>
          <w:bCs/>
        </w:rPr>
        <w:t>etectors</w:t>
      </w:r>
      <w:r w:rsidRPr="008B5308">
        <w:rPr>
          <w:rFonts w:cstheme="majorBidi"/>
          <w:b/>
          <w:bCs/>
        </w:rPr>
        <w:t xml:space="preserve"> </w:t>
      </w:r>
    </w:p>
    <w:p w14:paraId="27D435A2" w14:textId="3039FB18" w:rsidR="00CF188C" w:rsidRPr="0029273D" w:rsidRDefault="00E03605" w:rsidP="00E03605">
      <w:pPr>
        <w:pStyle w:val="a4"/>
        <w:spacing w:line="22" w:lineRule="atLeast"/>
        <w:ind w:left="0"/>
        <w:rPr>
          <w:rFonts w:asciiTheme="majorBidi" w:hAnsiTheme="majorBidi" w:cstheme="majorBidi"/>
        </w:rPr>
      </w:pPr>
      <w:r w:rsidRPr="0029273D">
        <w:rPr>
          <w:rFonts w:asciiTheme="majorBidi" w:hAnsiTheme="majorBidi" w:cstheme="majorBidi"/>
        </w:rPr>
        <w:t>Infra</w:t>
      </w:r>
      <w:r w:rsidR="00CF188C" w:rsidRPr="0029273D">
        <w:rPr>
          <w:rFonts w:asciiTheme="majorBidi" w:hAnsiTheme="majorBidi" w:cstheme="majorBidi"/>
        </w:rPr>
        <w:t>-</w:t>
      </w:r>
      <w:r w:rsidRPr="0029273D">
        <w:rPr>
          <w:rFonts w:asciiTheme="majorBidi" w:hAnsiTheme="majorBidi" w:cstheme="majorBidi"/>
        </w:rPr>
        <w:t xml:space="preserve">Red </w:t>
      </w:r>
      <w:r w:rsidR="00CF188C" w:rsidRPr="0029273D">
        <w:rPr>
          <w:rFonts w:asciiTheme="majorBidi" w:hAnsiTheme="majorBidi" w:cstheme="majorBidi"/>
        </w:rPr>
        <w:t>(IR) detectors can be used in a variety of fields. One of them is in the military, units used IR goggles to collect IR radiation particles by sensing the emitted heat and using these IR particles to create a picture.</w:t>
      </w:r>
    </w:p>
    <w:p w14:paraId="5A3DC17C" w14:textId="50D3C840" w:rsidR="00CF188C" w:rsidRPr="0029273D" w:rsidRDefault="00CF188C" w:rsidP="00ED6A8D">
      <w:pPr>
        <w:spacing w:line="22" w:lineRule="atLeast"/>
        <w:jc w:val="both"/>
        <w:rPr>
          <w:rFonts w:cstheme="majorBidi"/>
          <w:b/>
          <w:bCs/>
          <w:sz w:val="24"/>
          <w:szCs w:val="24"/>
        </w:rPr>
      </w:pPr>
    </w:p>
    <w:p w14:paraId="16414A53" w14:textId="78116176" w:rsidR="000563EA" w:rsidRPr="0029273D" w:rsidRDefault="00C144CE" w:rsidP="008B5308">
      <w:pPr>
        <w:pStyle w:val="a4"/>
        <w:numPr>
          <w:ilvl w:val="2"/>
          <w:numId w:val="111"/>
        </w:numPr>
        <w:spacing w:line="22" w:lineRule="atLeast"/>
        <w:rPr>
          <w:rFonts w:asciiTheme="majorBidi" w:hAnsiTheme="majorBidi" w:cstheme="majorBidi"/>
          <w:b/>
          <w:bCs/>
        </w:rPr>
      </w:pPr>
      <w:bookmarkStart w:id="57" w:name="_Toc352066"/>
      <w:proofErr w:type="spellStart"/>
      <w:r w:rsidRPr="0029273D">
        <w:rPr>
          <w:rFonts w:asciiTheme="majorBidi" w:hAnsiTheme="majorBidi" w:cstheme="majorBidi"/>
          <w:b/>
          <w:bCs/>
        </w:rPr>
        <w:t>Haralick</w:t>
      </w:r>
      <w:proofErr w:type="spellEnd"/>
      <w:r w:rsidRPr="0029273D">
        <w:rPr>
          <w:rFonts w:asciiTheme="majorBidi" w:hAnsiTheme="majorBidi" w:cstheme="majorBidi"/>
          <w:b/>
          <w:bCs/>
        </w:rPr>
        <w:t xml:space="preserve"> </w:t>
      </w:r>
      <w:r w:rsidR="000563EA" w:rsidRPr="0029273D">
        <w:rPr>
          <w:rFonts w:asciiTheme="majorBidi" w:hAnsiTheme="majorBidi" w:cstheme="majorBidi"/>
          <w:b/>
          <w:bCs/>
        </w:rPr>
        <w:t>F</w:t>
      </w:r>
      <w:r w:rsidRPr="0029273D">
        <w:rPr>
          <w:rFonts w:asciiTheme="majorBidi" w:hAnsiTheme="majorBidi" w:cstheme="majorBidi"/>
          <w:b/>
          <w:bCs/>
        </w:rPr>
        <w:t>eatures</w:t>
      </w:r>
      <w:bookmarkEnd w:id="57"/>
    </w:p>
    <w:p w14:paraId="34F7AF28" w14:textId="715C73EC" w:rsidR="000563EA" w:rsidRPr="0029273D" w:rsidRDefault="000563EA" w:rsidP="00E03605">
      <w:pPr>
        <w:spacing w:line="22" w:lineRule="atLeast"/>
        <w:rPr>
          <w:rFonts w:ascii="Times New Roman" w:hAnsi="Times New Roman" w:cs="Times New Roman"/>
        </w:rPr>
      </w:pPr>
      <w:r w:rsidRPr="0029273D">
        <w:rPr>
          <w:rFonts w:ascii="Times New Roman" w:hAnsi="Times New Roman" w:cs="Times New Roman"/>
        </w:rPr>
        <w:t xml:space="preserve">Robert </w:t>
      </w:r>
      <w:proofErr w:type="spellStart"/>
      <w:r w:rsidRPr="0029273D">
        <w:rPr>
          <w:rFonts w:ascii="Times New Roman" w:hAnsi="Times New Roman" w:cs="Times New Roman"/>
        </w:rPr>
        <w:t>Haralick</w:t>
      </w:r>
      <w:proofErr w:type="spellEnd"/>
      <w:r w:rsidRPr="0029273D">
        <w:rPr>
          <w:rFonts w:ascii="Times New Roman" w:hAnsi="Times New Roman" w:cs="Times New Roman"/>
        </w:rPr>
        <w:t xml:space="preserve"> is an expert in ML who described the important of textural features in image processing in his article in 1973 </w:t>
      </w:r>
      <w:hyperlink w:anchor="textural" w:history="1">
        <w:r w:rsidRPr="0029273D">
          <w:rPr>
            <w:rFonts w:ascii="Times New Roman" w:hAnsi="Times New Roman" w:cs="Times New Roman"/>
            <w:color w:val="0000FF"/>
            <w:u w:val="single"/>
          </w:rPr>
          <w:t>[</w:t>
        </w:r>
        <w:r w:rsidR="001130F4" w:rsidRPr="0029273D">
          <w:rPr>
            <w:rFonts w:ascii="Times New Roman" w:hAnsi="Times New Roman" w:cs="Times New Roman"/>
            <w:color w:val="0000FF"/>
            <w:u w:val="single"/>
          </w:rPr>
          <w:t>5</w:t>
        </w:r>
        <w:r w:rsidRPr="0029273D">
          <w:rPr>
            <w:rFonts w:ascii="Times New Roman" w:hAnsi="Times New Roman" w:cs="Times New Roman"/>
            <w:color w:val="0000FF"/>
            <w:u w:val="single"/>
          </w:rPr>
          <w:t>]</w:t>
        </w:r>
      </w:hyperlink>
      <w:r w:rsidRPr="0029273D">
        <w:rPr>
          <w:rFonts w:ascii="Times New Roman" w:hAnsi="Times New Roman" w:cs="Times New Roman"/>
        </w:rPr>
        <w:t xml:space="preserve">. In image processing, the pictorial information is represented as a function of two variables (x, y). The image in its digital form is usually stored in the computer as a two-dimensional. Each feature is a mathematical formula and calculated using these two variables. </w:t>
      </w:r>
    </w:p>
    <w:p w14:paraId="1D0754D2" w14:textId="77777777" w:rsidR="000563EA" w:rsidRPr="0029273D" w:rsidRDefault="000563EA" w:rsidP="00E03605">
      <w:pPr>
        <w:spacing w:line="22" w:lineRule="atLeast"/>
        <w:rPr>
          <w:rFonts w:ascii="Times New Roman" w:hAnsi="Times New Roman" w:cs="Times New Roman"/>
        </w:rPr>
      </w:pPr>
      <w:r w:rsidRPr="0029273D">
        <w:rPr>
          <w:rFonts w:ascii="Times New Roman" w:hAnsi="Times New Roman" w:cs="Times New Roman"/>
        </w:rPr>
        <w:t>There are 13 features which he relies on in his article:</w:t>
      </w:r>
    </w:p>
    <w:p w14:paraId="3D4DB41C" w14:textId="77777777" w:rsidR="000563EA" w:rsidRPr="0029273D" w:rsidRDefault="000563EA" w:rsidP="00E03605">
      <w:pPr>
        <w:numPr>
          <w:ilvl w:val="2"/>
          <w:numId w:val="16"/>
        </w:numPr>
        <w:spacing w:line="22" w:lineRule="atLeast"/>
        <w:ind w:left="567" w:firstLine="0"/>
        <w:rPr>
          <w:rFonts w:cstheme="majorBidi"/>
        </w:rPr>
      </w:pPr>
      <w:r w:rsidRPr="0029273D">
        <w:rPr>
          <w:rFonts w:cstheme="majorBidi"/>
        </w:rPr>
        <w:t>Angular Second Moment</w:t>
      </w:r>
    </w:p>
    <w:p w14:paraId="69037C5F" w14:textId="77777777" w:rsidR="000563EA" w:rsidRPr="0029273D" w:rsidRDefault="000563EA" w:rsidP="00E03605">
      <w:pPr>
        <w:numPr>
          <w:ilvl w:val="2"/>
          <w:numId w:val="16"/>
        </w:numPr>
        <w:spacing w:line="22" w:lineRule="atLeast"/>
        <w:ind w:left="567" w:firstLine="0"/>
        <w:rPr>
          <w:rFonts w:cstheme="majorBidi"/>
        </w:rPr>
      </w:pPr>
      <w:r w:rsidRPr="0029273D">
        <w:rPr>
          <w:rFonts w:cstheme="majorBidi"/>
        </w:rPr>
        <w:t>Contrast</w:t>
      </w:r>
    </w:p>
    <w:p w14:paraId="45C73F6C" w14:textId="77777777" w:rsidR="000563EA" w:rsidRPr="0029273D" w:rsidRDefault="000563EA" w:rsidP="00E03605">
      <w:pPr>
        <w:numPr>
          <w:ilvl w:val="2"/>
          <w:numId w:val="16"/>
        </w:numPr>
        <w:spacing w:line="22" w:lineRule="atLeast"/>
        <w:ind w:left="567" w:firstLine="0"/>
        <w:rPr>
          <w:rFonts w:cstheme="majorBidi"/>
        </w:rPr>
      </w:pPr>
      <w:r w:rsidRPr="0029273D">
        <w:rPr>
          <w:rFonts w:cstheme="majorBidi"/>
        </w:rPr>
        <w:t>Correlation</w:t>
      </w:r>
    </w:p>
    <w:p w14:paraId="07D8F631" w14:textId="77777777" w:rsidR="000563EA" w:rsidRPr="0029273D" w:rsidRDefault="000563EA" w:rsidP="00E03605">
      <w:pPr>
        <w:numPr>
          <w:ilvl w:val="2"/>
          <w:numId w:val="16"/>
        </w:numPr>
        <w:spacing w:line="22" w:lineRule="atLeast"/>
        <w:ind w:left="567" w:firstLine="0"/>
        <w:rPr>
          <w:rFonts w:cstheme="majorBidi"/>
        </w:rPr>
      </w:pPr>
      <w:r w:rsidRPr="0029273D">
        <w:rPr>
          <w:rFonts w:cstheme="majorBidi"/>
        </w:rPr>
        <w:t>Sum of Squares: Variance</w:t>
      </w:r>
    </w:p>
    <w:p w14:paraId="2969751E" w14:textId="77777777" w:rsidR="000563EA" w:rsidRPr="0029273D" w:rsidRDefault="000563EA" w:rsidP="00E03605">
      <w:pPr>
        <w:numPr>
          <w:ilvl w:val="2"/>
          <w:numId w:val="16"/>
        </w:numPr>
        <w:spacing w:line="22" w:lineRule="atLeast"/>
        <w:ind w:left="567" w:firstLine="0"/>
        <w:rPr>
          <w:rFonts w:cstheme="majorBidi"/>
        </w:rPr>
      </w:pPr>
      <w:r w:rsidRPr="0029273D">
        <w:rPr>
          <w:rFonts w:cstheme="majorBidi"/>
        </w:rPr>
        <w:t>Inverse Difference Moment</w:t>
      </w:r>
    </w:p>
    <w:p w14:paraId="4DBEC608" w14:textId="77777777" w:rsidR="000563EA" w:rsidRPr="0029273D" w:rsidRDefault="000563EA" w:rsidP="00E03605">
      <w:pPr>
        <w:numPr>
          <w:ilvl w:val="2"/>
          <w:numId w:val="16"/>
        </w:numPr>
        <w:spacing w:line="22" w:lineRule="atLeast"/>
        <w:ind w:left="567" w:firstLine="0"/>
        <w:rPr>
          <w:rFonts w:cstheme="majorBidi"/>
        </w:rPr>
      </w:pPr>
      <w:r w:rsidRPr="0029273D">
        <w:rPr>
          <w:rFonts w:cstheme="majorBidi"/>
        </w:rPr>
        <w:t>Sum Average</w:t>
      </w:r>
    </w:p>
    <w:p w14:paraId="2ABFFB59" w14:textId="77777777" w:rsidR="000563EA" w:rsidRPr="0029273D" w:rsidRDefault="000563EA" w:rsidP="00E03605">
      <w:pPr>
        <w:numPr>
          <w:ilvl w:val="2"/>
          <w:numId w:val="16"/>
        </w:numPr>
        <w:spacing w:line="22" w:lineRule="atLeast"/>
        <w:ind w:left="567" w:firstLine="0"/>
        <w:rPr>
          <w:rFonts w:cstheme="majorBidi"/>
        </w:rPr>
      </w:pPr>
      <w:r w:rsidRPr="0029273D">
        <w:rPr>
          <w:rFonts w:cstheme="majorBidi"/>
        </w:rPr>
        <w:t>Sum Variance</w:t>
      </w:r>
    </w:p>
    <w:p w14:paraId="221A4207" w14:textId="77777777" w:rsidR="000563EA" w:rsidRPr="0029273D" w:rsidRDefault="000563EA" w:rsidP="00E03605">
      <w:pPr>
        <w:numPr>
          <w:ilvl w:val="2"/>
          <w:numId w:val="16"/>
        </w:numPr>
        <w:spacing w:line="22" w:lineRule="atLeast"/>
        <w:ind w:left="567" w:firstLine="0"/>
        <w:rPr>
          <w:rFonts w:cstheme="majorBidi"/>
        </w:rPr>
      </w:pPr>
      <w:r w:rsidRPr="0029273D">
        <w:rPr>
          <w:rFonts w:cstheme="majorBidi"/>
        </w:rPr>
        <w:t>Sum Entropy</w:t>
      </w:r>
    </w:p>
    <w:p w14:paraId="6463BEF6" w14:textId="77777777" w:rsidR="000563EA" w:rsidRPr="0029273D" w:rsidRDefault="000563EA" w:rsidP="00E03605">
      <w:pPr>
        <w:numPr>
          <w:ilvl w:val="2"/>
          <w:numId w:val="16"/>
        </w:numPr>
        <w:spacing w:line="22" w:lineRule="atLeast"/>
        <w:ind w:left="567" w:firstLine="0"/>
        <w:rPr>
          <w:rFonts w:cstheme="majorBidi"/>
        </w:rPr>
      </w:pPr>
      <w:r w:rsidRPr="0029273D">
        <w:rPr>
          <w:rFonts w:cstheme="majorBidi"/>
        </w:rPr>
        <w:t>Entropy</w:t>
      </w:r>
    </w:p>
    <w:p w14:paraId="61A1DAF3" w14:textId="77777777" w:rsidR="000563EA" w:rsidRPr="0029273D" w:rsidRDefault="000563EA" w:rsidP="00E03605">
      <w:pPr>
        <w:numPr>
          <w:ilvl w:val="2"/>
          <w:numId w:val="16"/>
        </w:numPr>
        <w:spacing w:line="22" w:lineRule="atLeast"/>
        <w:ind w:left="567" w:firstLine="0"/>
        <w:rPr>
          <w:rFonts w:cstheme="majorBidi"/>
        </w:rPr>
      </w:pPr>
      <w:r w:rsidRPr="0029273D">
        <w:rPr>
          <w:rFonts w:cstheme="majorBidi"/>
        </w:rPr>
        <w:t>Difference Variance</w:t>
      </w:r>
    </w:p>
    <w:p w14:paraId="19599896" w14:textId="77777777" w:rsidR="000563EA" w:rsidRPr="0029273D" w:rsidRDefault="000563EA" w:rsidP="00E03605">
      <w:pPr>
        <w:numPr>
          <w:ilvl w:val="2"/>
          <w:numId w:val="16"/>
        </w:numPr>
        <w:spacing w:line="22" w:lineRule="atLeast"/>
        <w:ind w:left="567" w:firstLine="0"/>
        <w:rPr>
          <w:rFonts w:cstheme="majorBidi"/>
        </w:rPr>
      </w:pPr>
      <w:r w:rsidRPr="0029273D">
        <w:rPr>
          <w:rFonts w:cstheme="majorBidi"/>
        </w:rPr>
        <w:t>Difference Entropy</w:t>
      </w:r>
    </w:p>
    <w:p w14:paraId="1D3F7315" w14:textId="77777777" w:rsidR="000563EA" w:rsidRPr="0029273D" w:rsidRDefault="000563EA" w:rsidP="00E03605">
      <w:pPr>
        <w:numPr>
          <w:ilvl w:val="2"/>
          <w:numId w:val="16"/>
        </w:numPr>
        <w:spacing w:line="22" w:lineRule="atLeast"/>
        <w:ind w:left="567" w:firstLine="0"/>
        <w:rPr>
          <w:rFonts w:cstheme="majorBidi"/>
        </w:rPr>
      </w:pPr>
      <w:r w:rsidRPr="0029273D">
        <w:rPr>
          <w:rFonts w:cstheme="majorBidi"/>
        </w:rPr>
        <w:t>Information Measures of Correlation</w:t>
      </w:r>
    </w:p>
    <w:p w14:paraId="262EB623" w14:textId="015395E7" w:rsidR="000563EA" w:rsidRPr="0029273D" w:rsidRDefault="000563EA" w:rsidP="009202DA">
      <w:pPr>
        <w:numPr>
          <w:ilvl w:val="2"/>
          <w:numId w:val="16"/>
        </w:numPr>
        <w:spacing w:line="22" w:lineRule="atLeast"/>
        <w:ind w:left="567" w:firstLine="0"/>
        <w:rPr>
          <w:rFonts w:cstheme="majorBidi"/>
        </w:rPr>
      </w:pPr>
      <w:r w:rsidRPr="0029273D">
        <w:rPr>
          <w:rFonts w:cstheme="majorBidi"/>
        </w:rPr>
        <w:t>Maximal Correlation Coefficient</w:t>
      </w:r>
    </w:p>
    <w:p w14:paraId="5CA6CCED" w14:textId="6C6D1849" w:rsidR="000563EA" w:rsidRPr="0029273D" w:rsidRDefault="000563EA" w:rsidP="00F3344F">
      <w:pPr>
        <w:spacing w:line="22" w:lineRule="atLeast"/>
        <w:rPr>
          <w:rFonts w:ascii="Times New Roman" w:hAnsi="Times New Roman" w:cs="Times New Roman"/>
        </w:rPr>
      </w:pPr>
      <w:r w:rsidRPr="0029273D">
        <w:rPr>
          <w:rFonts w:ascii="Times New Roman" w:hAnsi="Times New Roman" w:cs="Times New Roman"/>
        </w:rPr>
        <w:t xml:space="preserve">For each one of these features, </w:t>
      </w:r>
      <w:proofErr w:type="spellStart"/>
      <w:r w:rsidRPr="0029273D">
        <w:rPr>
          <w:rFonts w:ascii="Times New Roman" w:hAnsi="Times New Roman" w:cs="Times New Roman"/>
        </w:rPr>
        <w:t>Haralick</w:t>
      </w:r>
      <w:proofErr w:type="spellEnd"/>
      <w:r w:rsidRPr="0029273D">
        <w:rPr>
          <w:rFonts w:ascii="Times New Roman" w:hAnsi="Times New Roman" w:cs="Times New Roman"/>
        </w:rPr>
        <w:t xml:space="preserve"> invent an equation based on </w:t>
      </w:r>
      <w:r w:rsidRPr="0029273D">
        <w:rPr>
          <w:rFonts w:ascii="Times New Roman" w:hAnsi="Times New Roman" w:cs="Times New Roman"/>
          <w:b/>
          <w:bCs/>
        </w:rPr>
        <w:t>co-occurrence</w:t>
      </w:r>
      <w:r w:rsidRPr="0029273D">
        <w:rPr>
          <w:rFonts w:ascii="Times New Roman" w:hAnsi="Times New Roman" w:cs="Times New Roman"/>
        </w:rPr>
        <w:t xml:space="preserve"> matrix which is statistical computed from a </w:t>
      </w:r>
      <w:r w:rsidRPr="0029273D">
        <w:rPr>
          <w:rFonts w:ascii="Times New Roman" w:hAnsi="Times New Roman" w:cs="Times New Roman"/>
          <w:b/>
          <w:bCs/>
        </w:rPr>
        <w:t>gray scale</w:t>
      </w:r>
      <w:r w:rsidRPr="0029273D">
        <w:rPr>
          <w:rFonts w:ascii="Times New Roman" w:hAnsi="Times New Roman" w:cs="Times New Roman"/>
        </w:rPr>
        <w:t xml:space="preserve"> image, which is a 2D matrix. The reason, why the </w:t>
      </w:r>
      <w:r w:rsidRPr="0029273D">
        <w:rPr>
          <w:rFonts w:ascii="Times New Roman" w:hAnsi="Times New Roman" w:cs="Times New Roman"/>
        </w:rPr>
        <w:br/>
      </w:r>
      <w:r w:rsidRPr="0029273D">
        <w:rPr>
          <w:rFonts w:ascii="Times New Roman" w:hAnsi="Times New Roman" w:cs="Times New Roman"/>
          <w:b/>
          <w:bCs/>
        </w:rPr>
        <w:t>co-occurrence</w:t>
      </w:r>
      <w:r w:rsidRPr="0029273D">
        <w:rPr>
          <w:rFonts w:ascii="Times New Roman" w:hAnsi="Times New Roman" w:cs="Times New Roman"/>
        </w:rPr>
        <w:t xml:space="preserve"> matrix is so widely used in image analysis, is that it represents characteristics of the</w:t>
      </w:r>
      <w:r w:rsidRPr="0029273D">
        <w:rPr>
          <w:rFonts w:cstheme="majorBidi"/>
        </w:rPr>
        <w:t xml:space="preserve"> </w:t>
      </w:r>
      <w:r w:rsidRPr="0029273D">
        <w:rPr>
          <w:rFonts w:ascii="Times New Roman" w:hAnsi="Times New Roman" w:cs="Times New Roman"/>
        </w:rPr>
        <w:lastRenderedPageBreak/>
        <w:t xml:space="preserve">texture in a given region. </w:t>
      </w:r>
      <w:proofErr w:type="spellStart"/>
      <w:r w:rsidRPr="0029273D">
        <w:rPr>
          <w:rFonts w:ascii="Times New Roman" w:hAnsi="Times New Roman" w:cs="Times New Roman"/>
        </w:rPr>
        <w:t>Haralick</w:t>
      </w:r>
      <w:proofErr w:type="spellEnd"/>
      <w:r w:rsidRPr="0029273D">
        <w:rPr>
          <w:rFonts w:ascii="Times New Roman" w:hAnsi="Times New Roman" w:cs="Times New Roman"/>
        </w:rPr>
        <w:t xml:space="preserve"> features are statistics defined to emphasize certain texture properties. The co-occurrence matrix consists of </w:t>
      </w:r>
      <w:r w:rsidR="00E03605" w:rsidRPr="0029273D">
        <w:rPr>
          <w:rFonts w:ascii="Times New Roman" w:hAnsi="Times New Roman" w:cs="Times New Roman"/>
        </w:rPr>
        <w:t>numbers, which</w:t>
      </w:r>
      <w:r w:rsidRPr="0029273D">
        <w:rPr>
          <w:rFonts w:ascii="Times New Roman" w:hAnsi="Times New Roman" w:cs="Times New Roman"/>
        </w:rPr>
        <w:t xml:space="preserve"> are counts of co-occurrences of the same gray-scale color (intensity) in two pixels separated by oriented separation vector. Number of intensity values has to be finite and relatively small, in order to have any </w:t>
      </w:r>
      <w:r w:rsidRPr="0029273D">
        <w:rPr>
          <w:rFonts w:ascii="Times New Roman" w:hAnsi="Times New Roman" w:cs="Times New Roman"/>
        </w:rPr>
        <w:br/>
        <w:t xml:space="preserve">co-occurrences in the co-occurrence matrix. Number of intensity value is called “quantization constant”, and denoted by </w:t>
      </w:r>
      <w:r w:rsidRPr="0029273D">
        <w:rPr>
          <w:rFonts w:ascii="Times New Roman" w:hAnsi="Times New Roman" w:cs="Times New Roman"/>
          <w:b/>
          <w:bCs/>
          <w:i/>
          <w:iCs/>
        </w:rPr>
        <w:t>q</w:t>
      </w:r>
      <w:r w:rsidRPr="0029273D">
        <w:rPr>
          <w:rFonts w:ascii="Times New Roman" w:hAnsi="Times New Roman" w:cs="Times New Roman"/>
          <w:i/>
          <w:iCs/>
        </w:rPr>
        <w:t>.</w:t>
      </w:r>
      <w:r w:rsidRPr="0029273D">
        <w:rPr>
          <w:rFonts w:ascii="Times New Roman" w:hAnsi="Times New Roman" w:cs="Times New Roman"/>
        </w:rPr>
        <w:t xml:space="preserve"> Later, an extension for these features</w:t>
      </w:r>
      <w:r w:rsidRPr="0029273D" w:rsidDel="00A4543C">
        <w:rPr>
          <w:rFonts w:ascii="Times New Roman" w:hAnsi="Times New Roman" w:cs="Times New Roman"/>
        </w:rPr>
        <w:t xml:space="preserve"> </w:t>
      </w:r>
      <w:r w:rsidRPr="0029273D">
        <w:rPr>
          <w:rFonts w:ascii="Times New Roman" w:hAnsi="Times New Roman" w:cs="Times New Roman"/>
        </w:rPr>
        <w:t xml:space="preserve">was invented for medical image analysis </w:t>
      </w:r>
      <w:hyperlink w:anchor="extenteion3d" w:history="1">
        <w:r w:rsidRPr="0029273D">
          <w:rPr>
            <w:rFonts w:ascii="Times New Roman" w:hAnsi="Times New Roman" w:cs="Times New Roman"/>
            <w:color w:val="0000FF"/>
            <w:u w:val="single"/>
          </w:rPr>
          <w:t>[6]</w:t>
        </w:r>
      </w:hyperlink>
      <w:r w:rsidRPr="0029273D">
        <w:rPr>
          <w:rFonts w:ascii="Times New Roman" w:hAnsi="Times New Roman" w:cs="Times New Roman"/>
        </w:rPr>
        <w:t>. Each one of the above features “received an update” from a 2D matrix into 3D matrix.</w:t>
      </w:r>
    </w:p>
    <w:p w14:paraId="06108FBF" w14:textId="77777777" w:rsidR="000563EA" w:rsidRPr="008B5308" w:rsidRDefault="000563EA" w:rsidP="002E0D6B">
      <w:pPr>
        <w:spacing w:line="22" w:lineRule="atLeast"/>
        <w:ind w:firstLine="0"/>
        <w:rPr>
          <w:rFonts w:ascii="Times New Roman" w:hAnsi="Times New Roman" w:cs="Times New Roman"/>
          <w:b/>
          <w:bCs/>
        </w:rPr>
      </w:pPr>
      <w:bookmarkStart w:id="58" w:name="_Toc352067"/>
      <w:r w:rsidRPr="008B5308">
        <w:rPr>
          <w:rFonts w:ascii="Times New Roman" w:hAnsi="Times New Roman" w:cs="Times New Roman"/>
          <w:b/>
          <w:bCs/>
        </w:rPr>
        <w:t>How is it calculated?</w:t>
      </w:r>
      <w:bookmarkEnd w:id="58"/>
    </w:p>
    <w:p w14:paraId="4467383A" w14:textId="25974823" w:rsidR="000563EA" w:rsidRPr="0029273D" w:rsidRDefault="000563EA" w:rsidP="00E03605">
      <w:pPr>
        <w:spacing w:line="22" w:lineRule="atLeast"/>
        <w:ind w:firstLine="284"/>
        <w:rPr>
          <w:rFonts w:ascii="Times New Roman" w:hAnsi="Times New Roman" w:cs="Times New Roman"/>
        </w:rPr>
      </w:pPr>
      <w:r w:rsidRPr="0029273D">
        <w:rPr>
          <w:rFonts w:ascii="Times New Roman" w:hAnsi="Times New Roman" w:cs="Times New Roman"/>
        </w:rPr>
        <w:t xml:space="preserve">As </w:t>
      </w:r>
      <w:proofErr w:type="spellStart"/>
      <w:r w:rsidRPr="0029273D">
        <w:rPr>
          <w:rFonts w:ascii="Times New Roman" w:hAnsi="Times New Roman" w:cs="Times New Roman"/>
        </w:rPr>
        <w:t>Haralick</w:t>
      </w:r>
      <w:proofErr w:type="spellEnd"/>
      <w:r w:rsidRPr="0029273D">
        <w:rPr>
          <w:rFonts w:ascii="Times New Roman" w:hAnsi="Times New Roman" w:cs="Times New Roman"/>
        </w:rPr>
        <w:t xml:space="preserve"> explained in his article </w:t>
      </w:r>
      <w:hyperlink w:anchor="textural" w:history="1">
        <w:r w:rsidRPr="0029273D">
          <w:rPr>
            <w:rFonts w:ascii="Times New Roman" w:hAnsi="Times New Roman" w:cs="Times New Roman"/>
            <w:color w:val="0000FF"/>
            <w:u w:val="single"/>
          </w:rPr>
          <w:t>[</w:t>
        </w:r>
        <w:r w:rsidR="001130F4" w:rsidRPr="0029273D">
          <w:rPr>
            <w:rFonts w:ascii="Times New Roman" w:hAnsi="Times New Roman" w:cs="Times New Roman"/>
            <w:color w:val="0000FF"/>
            <w:u w:val="single"/>
          </w:rPr>
          <w:t>5</w:t>
        </w:r>
        <w:r w:rsidRPr="0029273D">
          <w:rPr>
            <w:rFonts w:ascii="Times New Roman" w:hAnsi="Times New Roman" w:cs="Times New Roman"/>
            <w:color w:val="0000FF"/>
            <w:u w:val="single"/>
          </w:rPr>
          <w:t>]</w:t>
        </w:r>
      </w:hyperlink>
      <w:r w:rsidRPr="0029273D">
        <w:rPr>
          <w:rFonts w:ascii="Times New Roman" w:hAnsi="Times New Roman" w:cs="Times New Roman"/>
        </w:rPr>
        <w:t xml:space="preserve">, in 2D matrix, suppose we have a rectangle image, that has </w:t>
      </w:r>
      <w:proofErr w:type="spellStart"/>
      <w:r w:rsidRPr="0029273D">
        <w:rPr>
          <w:rFonts w:ascii="Times New Roman" w:hAnsi="Times New Roman" w:cs="Times New Roman"/>
        </w:rPr>
        <w:t>N</w:t>
      </w:r>
      <w:r w:rsidRPr="0029273D">
        <w:rPr>
          <w:rFonts w:ascii="Times New Roman" w:hAnsi="Times New Roman" w:cs="Times New Roman"/>
          <w:vertAlign w:val="subscript"/>
        </w:rPr>
        <w:t>x</w:t>
      </w:r>
      <w:proofErr w:type="spellEnd"/>
      <w:r w:rsidRPr="0029273D">
        <w:rPr>
          <w:rFonts w:ascii="Times New Roman" w:hAnsi="Times New Roman" w:cs="Times New Roman"/>
        </w:rPr>
        <w:t xml:space="preserve"> resolution cells in horizontal direction and </w:t>
      </w:r>
      <w:r w:rsidRPr="0029273D">
        <w:rPr>
          <w:rFonts w:ascii="Times New Roman" w:hAnsi="Times New Roman" w:cs="Times New Roman"/>
          <w:i/>
          <w:iCs/>
        </w:rPr>
        <w:t>N</w:t>
      </w:r>
      <w:r w:rsidRPr="0029273D">
        <w:rPr>
          <w:rFonts w:ascii="Times New Roman" w:hAnsi="Times New Roman" w:cs="Times New Roman"/>
          <w:i/>
          <w:iCs/>
          <w:vertAlign w:val="subscript"/>
        </w:rPr>
        <w:t>y</w:t>
      </w:r>
      <w:r w:rsidRPr="0029273D">
        <w:rPr>
          <w:rFonts w:ascii="Times New Roman" w:hAnsi="Times New Roman" w:cs="Times New Roman"/>
        </w:rPr>
        <w:t xml:space="preserve"> resolution cells in vertical direction. </w:t>
      </w:r>
      <w:r w:rsidRPr="0029273D">
        <w:rPr>
          <w:rFonts w:ascii="Times New Roman" w:hAnsi="Times New Roman" w:cs="Times New Roman"/>
        </w:rPr>
        <w:br/>
        <w:t xml:space="preserve">Let </w:t>
      </w:r>
      <w:r w:rsidRPr="0029273D">
        <w:rPr>
          <w:rFonts w:ascii="Times New Roman" w:hAnsi="Times New Roman" w:cs="Times New Roman"/>
          <w:i/>
          <w:iCs/>
        </w:rPr>
        <w:t>L</w:t>
      </w:r>
      <w:r w:rsidRPr="0029273D">
        <w:rPr>
          <w:rFonts w:ascii="Times New Roman" w:hAnsi="Times New Roman" w:cs="Times New Roman"/>
          <w:i/>
          <w:iCs/>
          <w:vertAlign w:val="subscript"/>
        </w:rPr>
        <w:t>x</w:t>
      </w:r>
      <w:r w:rsidRPr="0029273D">
        <w:rPr>
          <w:rFonts w:ascii="Times New Roman" w:hAnsi="Times New Roman" w:cs="Times New Roman"/>
          <w:i/>
          <w:iCs/>
        </w:rPr>
        <w:t xml:space="preserve"> = {1, 2, </w:t>
      </w:r>
      <w:proofErr w:type="gramStart"/>
      <w:r w:rsidRPr="0029273D">
        <w:rPr>
          <w:rFonts w:ascii="Times New Roman" w:hAnsi="Times New Roman" w:cs="Times New Roman"/>
          <w:i/>
          <w:iCs/>
        </w:rPr>
        <w:t>3,..</w:t>
      </w:r>
      <w:proofErr w:type="gramEnd"/>
      <w:r w:rsidRPr="0029273D">
        <w:rPr>
          <w:rFonts w:ascii="Times New Roman" w:hAnsi="Times New Roman" w:cs="Times New Roman"/>
          <w:i/>
          <w:iCs/>
        </w:rPr>
        <w:t xml:space="preserve">, </w:t>
      </w:r>
      <w:proofErr w:type="spellStart"/>
      <w:r w:rsidRPr="0029273D">
        <w:rPr>
          <w:rFonts w:ascii="Times New Roman" w:hAnsi="Times New Roman" w:cs="Times New Roman"/>
          <w:i/>
          <w:iCs/>
        </w:rPr>
        <w:t>N</w:t>
      </w:r>
      <w:r w:rsidRPr="0029273D">
        <w:rPr>
          <w:rFonts w:ascii="Times New Roman" w:hAnsi="Times New Roman" w:cs="Times New Roman"/>
          <w:i/>
          <w:iCs/>
          <w:vertAlign w:val="subscript"/>
        </w:rPr>
        <w:t>x</w:t>
      </w:r>
      <w:proofErr w:type="spellEnd"/>
      <w:r w:rsidRPr="0029273D">
        <w:rPr>
          <w:rFonts w:ascii="Times New Roman" w:hAnsi="Times New Roman" w:cs="Times New Roman"/>
          <w:i/>
          <w:iCs/>
        </w:rPr>
        <w:t>}</w:t>
      </w:r>
      <w:r w:rsidRPr="0029273D">
        <w:rPr>
          <w:rFonts w:ascii="Times New Roman" w:hAnsi="Times New Roman" w:cs="Times New Roman"/>
        </w:rPr>
        <w:t xml:space="preserve"> and </w:t>
      </w:r>
      <w:r w:rsidRPr="0029273D">
        <w:rPr>
          <w:rFonts w:ascii="Times New Roman" w:hAnsi="Times New Roman" w:cs="Times New Roman"/>
          <w:i/>
          <w:iCs/>
        </w:rPr>
        <w:t>L</w:t>
      </w:r>
      <w:r w:rsidRPr="0029273D">
        <w:rPr>
          <w:rFonts w:ascii="Times New Roman" w:hAnsi="Times New Roman" w:cs="Times New Roman"/>
          <w:i/>
          <w:iCs/>
          <w:vertAlign w:val="subscript"/>
        </w:rPr>
        <w:t>y</w:t>
      </w:r>
      <w:r w:rsidRPr="0029273D">
        <w:rPr>
          <w:rFonts w:ascii="Times New Roman" w:hAnsi="Times New Roman" w:cs="Times New Roman"/>
          <w:i/>
          <w:iCs/>
        </w:rPr>
        <w:t xml:space="preserve"> = {1,2,3..N</w:t>
      </w:r>
      <w:r w:rsidRPr="0029273D">
        <w:rPr>
          <w:rFonts w:ascii="Times New Roman" w:hAnsi="Times New Roman" w:cs="Times New Roman"/>
          <w:i/>
          <w:iCs/>
          <w:vertAlign w:val="subscript"/>
        </w:rPr>
        <w:t>y</w:t>
      </w:r>
      <w:r w:rsidRPr="0029273D">
        <w:rPr>
          <w:rFonts w:ascii="Times New Roman" w:hAnsi="Times New Roman" w:cs="Times New Roman"/>
          <w:i/>
          <w:iCs/>
        </w:rPr>
        <w:t>}</w:t>
      </w:r>
      <w:r w:rsidRPr="0029273D">
        <w:rPr>
          <w:rFonts w:ascii="Times New Roman" w:hAnsi="Times New Roman" w:cs="Times New Roman"/>
        </w:rPr>
        <w:t xml:space="preserve">, these will be the spatial domains in both direction. The gray tone appearing in each resolution cell is quantized to </w:t>
      </w:r>
      <w:r w:rsidRPr="0029273D">
        <w:rPr>
          <w:rFonts w:ascii="Times New Roman" w:hAnsi="Times New Roman" w:cs="Times New Roman"/>
          <w:i/>
          <w:iCs/>
        </w:rPr>
        <w:t>N</w:t>
      </w:r>
      <w:r w:rsidRPr="0029273D">
        <w:rPr>
          <w:rFonts w:ascii="Times New Roman" w:hAnsi="Times New Roman" w:cs="Times New Roman"/>
          <w:i/>
          <w:iCs/>
          <w:vertAlign w:val="subscript"/>
        </w:rPr>
        <w:t>g</w:t>
      </w:r>
      <w:r w:rsidRPr="0029273D">
        <w:rPr>
          <w:rFonts w:ascii="Times New Roman" w:hAnsi="Times New Roman" w:cs="Times New Roman"/>
        </w:rPr>
        <w:t xml:space="preserve"> levels. Let </w:t>
      </w:r>
      <w:r w:rsidRPr="0029273D">
        <w:rPr>
          <w:rFonts w:ascii="Times New Roman" w:hAnsi="Times New Roman" w:cs="Times New Roman"/>
          <w:i/>
          <w:iCs/>
        </w:rPr>
        <w:t>G = {1, 2, 3…, N</w:t>
      </w:r>
      <w:r w:rsidRPr="0029273D">
        <w:rPr>
          <w:rFonts w:ascii="Times New Roman" w:hAnsi="Times New Roman" w:cs="Times New Roman"/>
          <w:i/>
          <w:iCs/>
          <w:vertAlign w:val="subscript"/>
        </w:rPr>
        <w:t>g</w:t>
      </w:r>
      <w:r w:rsidRPr="0029273D">
        <w:rPr>
          <w:rFonts w:ascii="Times New Roman" w:hAnsi="Times New Roman" w:cs="Times New Roman"/>
          <w:i/>
          <w:iCs/>
        </w:rPr>
        <w:t>}</w:t>
      </w:r>
      <w:r w:rsidRPr="0029273D">
        <w:rPr>
          <w:rFonts w:ascii="Times New Roman" w:hAnsi="Times New Roman" w:cs="Times New Roman"/>
        </w:rPr>
        <w:t xml:space="preserve">. Then, the set </w:t>
      </w:r>
      <w:r w:rsidRPr="0029273D">
        <w:rPr>
          <w:rFonts w:ascii="Times New Roman" w:hAnsi="Times New Roman" w:cs="Times New Roman"/>
          <w:i/>
          <w:iCs/>
        </w:rPr>
        <w:t>L</w:t>
      </w:r>
      <w:r w:rsidRPr="0029273D">
        <w:rPr>
          <w:rFonts w:ascii="Times New Roman" w:hAnsi="Times New Roman" w:cs="Times New Roman"/>
          <w:i/>
          <w:iCs/>
          <w:vertAlign w:val="subscript"/>
        </w:rPr>
        <w:t>y</w:t>
      </w:r>
      <w:r w:rsidRPr="0029273D">
        <w:rPr>
          <w:rFonts w:ascii="Times New Roman" w:hAnsi="Times New Roman" w:cs="Times New Roman"/>
          <w:i/>
          <w:iCs/>
        </w:rPr>
        <w:t xml:space="preserve"> x L</w:t>
      </w:r>
      <w:r w:rsidRPr="0029273D">
        <w:rPr>
          <w:rFonts w:ascii="Times New Roman" w:hAnsi="Times New Roman" w:cs="Times New Roman"/>
          <w:i/>
          <w:iCs/>
          <w:vertAlign w:val="subscript"/>
        </w:rPr>
        <w:t>x</w:t>
      </w:r>
      <w:r w:rsidRPr="0029273D">
        <w:rPr>
          <w:rFonts w:ascii="Times New Roman" w:hAnsi="Times New Roman" w:cs="Times New Roman"/>
          <w:vertAlign w:val="subscript"/>
        </w:rPr>
        <w:t xml:space="preserve"> </w:t>
      </w:r>
      <w:r w:rsidRPr="0029273D">
        <w:rPr>
          <w:rFonts w:ascii="Times New Roman" w:hAnsi="Times New Roman" w:cs="Times New Roman"/>
        </w:rPr>
        <w:t>is the set of resolution cells of the image ordered by their row-column designations. An essential component of our conceptual framework texture is measure or more precisely four closely related measures from which all of our texture’s features are derived. These measures are arrays termed angular nearest neighbor gray tone spatial dependence matrices and to describe these arrays we must emphasize our notion of adjacent or nearest neighbor resolution cells themselves. We consider a resolution cell excluding those on the periphery of an image; it means we have eight nearest neighbor resolution cells (see Fig.</w:t>
      </w:r>
      <w:r w:rsidR="00344B0E">
        <w:rPr>
          <w:rFonts w:ascii="Times New Roman" w:hAnsi="Times New Roman" w:cs="Times New Roman"/>
        </w:rPr>
        <w:t>10</w:t>
      </w:r>
      <w:r w:rsidRPr="0029273D">
        <w:rPr>
          <w:rFonts w:ascii="Times New Roman" w:hAnsi="Times New Roman" w:cs="Times New Roman"/>
        </w:rPr>
        <w:t>).</w:t>
      </w:r>
    </w:p>
    <w:p w14:paraId="46E4D87F" w14:textId="77777777" w:rsidR="000563EA" w:rsidRPr="0029273D" w:rsidRDefault="000563EA" w:rsidP="00E03605">
      <w:pPr>
        <w:spacing w:line="22" w:lineRule="atLeast"/>
        <w:rPr>
          <w:rFonts w:cstheme="majorBidi"/>
        </w:rPr>
      </w:pPr>
      <w:r w:rsidRPr="0029273D">
        <w:rPr>
          <w:rFonts w:cstheme="majorBidi"/>
          <w:noProof/>
        </w:rPr>
        <mc:AlternateContent>
          <mc:Choice Requires="wpg">
            <w:drawing>
              <wp:anchor distT="0" distB="0" distL="114300" distR="114300" simplePos="0" relativeHeight="251620352" behindDoc="0" locked="0" layoutInCell="1" allowOverlap="1" wp14:anchorId="5E9FA67D" wp14:editId="1F707254">
                <wp:simplePos x="0" y="0"/>
                <wp:positionH relativeFrom="column">
                  <wp:posOffset>0</wp:posOffset>
                </wp:positionH>
                <wp:positionV relativeFrom="paragraph">
                  <wp:posOffset>281305</wp:posOffset>
                </wp:positionV>
                <wp:extent cx="6661150" cy="2722245"/>
                <wp:effectExtent l="0" t="0" r="6350" b="1905"/>
                <wp:wrapTopAndBottom/>
                <wp:docPr id="27" name="Group 27"/>
                <wp:cNvGraphicFramePr/>
                <a:graphic xmlns:a="http://schemas.openxmlformats.org/drawingml/2006/main">
                  <a:graphicData uri="http://schemas.microsoft.com/office/word/2010/wordprocessingGroup">
                    <wpg:wgp>
                      <wpg:cNvGrpSpPr/>
                      <wpg:grpSpPr>
                        <a:xfrm>
                          <a:off x="0" y="0"/>
                          <a:ext cx="6661150" cy="2722245"/>
                          <a:chOff x="0" y="0"/>
                          <a:chExt cx="6661150" cy="2722728"/>
                        </a:xfrm>
                      </wpg:grpSpPr>
                      <wps:wsp>
                        <wps:cNvPr id="29" name="Text Box 29"/>
                        <wps:cNvSpPr txBox="1"/>
                        <wps:spPr>
                          <a:xfrm>
                            <a:off x="0" y="1745615"/>
                            <a:ext cx="6661150" cy="977113"/>
                          </a:xfrm>
                          <a:prstGeom prst="rect">
                            <a:avLst/>
                          </a:prstGeom>
                          <a:solidFill>
                            <a:prstClr val="white"/>
                          </a:solidFill>
                          <a:ln>
                            <a:noFill/>
                          </a:ln>
                          <a:effectLst/>
                        </wps:spPr>
                        <wps:txbx>
                          <w:txbxContent>
                            <w:p w14:paraId="65BEE699" w14:textId="2A18681B" w:rsidR="001D000C" w:rsidRPr="004E7D5A" w:rsidRDefault="001D000C" w:rsidP="002E0D6B">
                              <w:pPr>
                                <w:pStyle w:val="ad"/>
                                <w:tabs>
                                  <w:tab w:val="left" w:pos="3330"/>
                                </w:tabs>
                                <w:spacing w:after="0"/>
                                <w:jc w:val="left"/>
                                <w:rPr>
                                  <w:rFonts w:cstheme="majorBidi"/>
                                  <w:color w:val="auto"/>
                                  <w:sz w:val="22"/>
                                  <w:szCs w:val="22"/>
                                </w:rPr>
                              </w:pPr>
                              <w:r w:rsidRPr="004E7D5A">
                                <w:rPr>
                                  <w:rFonts w:cstheme="majorBidi"/>
                                  <w:color w:val="auto"/>
                                  <w:sz w:val="22"/>
                                  <w:szCs w:val="22"/>
                                </w:rPr>
                                <w:t>Fig</w:t>
                              </w:r>
                              <w:r>
                                <w:rPr>
                                  <w:rFonts w:cstheme="majorBidi"/>
                                  <w:color w:val="auto"/>
                                  <w:sz w:val="22"/>
                                  <w:szCs w:val="22"/>
                                </w:rPr>
                                <w:t>.</w:t>
                              </w:r>
                              <w:r w:rsidRPr="004E7D5A">
                                <w:rPr>
                                  <w:rFonts w:cstheme="majorBidi"/>
                                  <w:color w:val="auto"/>
                                  <w:sz w:val="22"/>
                                  <w:szCs w:val="22"/>
                                </w:rPr>
                                <w:t xml:space="preserve"> </w:t>
                              </w:r>
                              <w:r>
                                <w:rPr>
                                  <w:rFonts w:cstheme="majorBidi"/>
                                  <w:color w:val="auto"/>
                                  <w:sz w:val="22"/>
                                  <w:szCs w:val="22"/>
                                </w:rPr>
                                <w:t>10</w:t>
                              </w:r>
                              <w:r w:rsidRPr="004E7D5A">
                                <w:rPr>
                                  <w:rFonts w:cstheme="majorBidi"/>
                                  <w:color w:val="auto"/>
                                  <w:sz w:val="22"/>
                                  <w:szCs w:val="22"/>
                                </w:rPr>
                                <w:t xml:space="preserve"> Resolution cells 1 and 5 are 0</w:t>
                              </w:r>
                              <w:r w:rsidRPr="004E7D5A">
                                <w:rPr>
                                  <w:rFonts w:cstheme="majorBidi"/>
                                  <w:color w:val="auto"/>
                                  <w:sz w:val="22"/>
                                  <w:szCs w:val="22"/>
                                  <w:vertAlign w:val="superscript"/>
                                </w:rPr>
                                <w:t>0</w:t>
                              </w:r>
                              <w:r w:rsidRPr="004E7D5A">
                                <w:rPr>
                                  <w:rFonts w:cstheme="majorBidi"/>
                                  <w:color w:val="auto"/>
                                  <w:sz w:val="22"/>
                                  <w:szCs w:val="22"/>
                                </w:rPr>
                                <w:t xml:space="preserve"> (horizontal) nearest neighbors to resolution cell *;</w:t>
                              </w:r>
                              <w:r w:rsidRPr="004E7D5A">
                                <w:rPr>
                                  <w:rFonts w:cstheme="majorBidi"/>
                                  <w:color w:val="auto"/>
                                  <w:sz w:val="22"/>
                                  <w:szCs w:val="22"/>
                                </w:rPr>
                                <w:br/>
                                <w:t>resolution cells 2 and 6 are 135</w:t>
                              </w:r>
                              <w:r w:rsidRPr="004E7D5A">
                                <w:rPr>
                                  <w:rFonts w:cstheme="majorBidi"/>
                                  <w:color w:val="auto"/>
                                  <w:sz w:val="22"/>
                                  <w:szCs w:val="22"/>
                                  <w:vertAlign w:val="superscript"/>
                                </w:rPr>
                                <w:t>0</w:t>
                              </w:r>
                              <w:r w:rsidRPr="004E7D5A">
                                <w:rPr>
                                  <w:rFonts w:cstheme="majorBidi"/>
                                  <w:color w:val="auto"/>
                                  <w:sz w:val="22"/>
                                  <w:szCs w:val="22"/>
                                </w:rPr>
                                <w:t xml:space="preserve"> nearest neighbors;</w:t>
                              </w:r>
                              <w:r w:rsidRPr="004E7D5A">
                                <w:rPr>
                                  <w:rFonts w:cstheme="majorBidi"/>
                                  <w:color w:val="auto"/>
                                  <w:sz w:val="22"/>
                                  <w:szCs w:val="22"/>
                                </w:rPr>
                                <w:br/>
                                <w:t>resolution cells 3 and 7 are 90</w:t>
                              </w:r>
                              <w:r w:rsidRPr="004E7D5A">
                                <w:rPr>
                                  <w:rFonts w:cstheme="majorBidi"/>
                                  <w:color w:val="auto"/>
                                  <w:sz w:val="22"/>
                                  <w:szCs w:val="22"/>
                                  <w:vertAlign w:val="superscript"/>
                                </w:rPr>
                                <w:t>0</w:t>
                              </w:r>
                              <w:r w:rsidRPr="004E7D5A">
                                <w:rPr>
                                  <w:rFonts w:cstheme="majorBidi"/>
                                  <w:color w:val="auto"/>
                                  <w:sz w:val="22"/>
                                  <w:szCs w:val="22"/>
                                </w:rPr>
                                <w:t xml:space="preserve"> nearest neighbors;</w:t>
                              </w:r>
                              <w:r w:rsidRPr="004E7D5A">
                                <w:rPr>
                                  <w:rFonts w:cstheme="majorBidi"/>
                                  <w:color w:val="auto"/>
                                  <w:sz w:val="22"/>
                                  <w:szCs w:val="22"/>
                                </w:rPr>
                                <w:br/>
                                <w:t>and resolution cells 4 and 8 are 45</w:t>
                              </w:r>
                              <w:r w:rsidRPr="004E7D5A">
                                <w:rPr>
                                  <w:rFonts w:cstheme="majorBidi"/>
                                  <w:color w:val="auto"/>
                                  <w:sz w:val="22"/>
                                  <w:szCs w:val="22"/>
                                  <w:vertAlign w:val="superscript"/>
                                </w:rPr>
                                <w:t>0</w:t>
                              </w:r>
                              <w:r w:rsidRPr="004E7D5A">
                                <w:rPr>
                                  <w:rFonts w:cstheme="majorBidi"/>
                                  <w:color w:val="auto"/>
                                  <w:sz w:val="22"/>
                                  <w:szCs w:val="22"/>
                                </w:rPr>
                                <w:t xml:space="preserve"> nearest neighbors to *.</w:t>
                              </w:r>
                            </w:p>
                            <w:p w14:paraId="67A16049" w14:textId="313257A9" w:rsidR="001D000C" w:rsidRPr="004E7D5A" w:rsidRDefault="001D000C" w:rsidP="002E0D6B">
                              <w:pPr>
                                <w:pStyle w:val="ad"/>
                                <w:spacing w:after="0"/>
                                <w:jc w:val="left"/>
                                <w:rPr>
                                  <w:rFonts w:cstheme="majorBidi"/>
                                  <w:noProof/>
                                  <w:color w:val="auto"/>
                                  <w:sz w:val="22"/>
                                  <w:szCs w:val="22"/>
                                </w:rPr>
                              </w:pPr>
                              <w:r w:rsidRPr="004E7D5A">
                                <w:rPr>
                                  <w:rFonts w:cstheme="majorBidi"/>
                                  <w:color w:val="auto"/>
                                  <w:sz w:val="22"/>
                                  <w:szCs w:val="22"/>
                                </w:rPr>
                                <w:t xml:space="preserve">(picture and explanation taken from Haralick article </w:t>
                              </w:r>
                              <w:hyperlink w:anchor="textural" w:history="1">
                                <w:r w:rsidRPr="004E7D5A">
                                  <w:rPr>
                                    <w:rStyle w:val="Hyperlink"/>
                                    <w:rFonts w:cstheme="majorBidi"/>
                                    <w:color w:val="auto"/>
                                    <w:sz w:val="22"/>
                                    <w:szCs w:val="22"/>
                                  </w:rPr>
                                  <w:t>[5]</w:t>
                                </w:r>
                              </w:hyperlink>
                              <w:r w:rsidRPr="004E7D5A">
                                <w:rPr>
                                  <w:rFonts w:cstheme="majorBidi"/>
                                  <w:color w:val="auto"/>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7" name="Picture 37"/>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1733797" y="0"/>
                            <a:ext cx="2973705" cy="1733550"/>
                          </a:xfrm>
                          <a:prstGeom prst="rect">
                            <a:avLst/>
                          </a:prstGeom>
                          <a:noFill/>
                          <a:ln>
                            <a:noFill/>
                          </a:ln>
                        </pic:spPr>
                      </pic:pic>
                    </wpg:wgp>
                  </a:graphicData>
                </a:graphic>
                <wp14:sizeRelV relativeFrom="margin">
                  <wp14:pctHeight>0</wp14:pctHeight>
                </wp14:sizeRelV>
              </wp:anchor>
            </w:drawing>
          </mc:Choice>
          <mc:Fallback>
            <w:pict>
              <v:group w14:anchorId="5E9FA67D" id="Group 27" o:spid="_x0000_s1028" style="position:absolute;left:0;text-align:left;margin-left:0;margin-top:22.15pt;width:524.5pt;height:214.35pt;z-index:251620352;mso-height-relative:margin" coordsize="66611,2722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">
                <v:shape id="Text Box 29" o:spid="_x0000_s1029" type="#_x0000_t202" style="position:absolute;top:17456;width:66611;height:9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65BEE699" w14:textId="2A18681B" w:rsidR="001D000C" w:rsidRPr="004E7D5A" w:rsidRDefault="001D000C" w:rsidP="002E0D6B">
                        <w:pPr>
                          <w:pStyle w:val="ad"/>
                          <w:tabs>
                            <w:tab w:val="left" w:pos="3330"/>
                          </w:tabs>
                          <w:spacing w:after="0"/>
                          <w:jc w:val="left"/>
                          <w:rPr>
                            <w:rFonts w:cstheme="majorBidi"/>
                            <w:color w:val="auto"/>
                            <w:sz w:val="22"/>
                            <w:szCs w:val="22"/>
                          </w:rPr>
                        </w:pPr>
                        <w:r w:rsidRPr="004E7D5A">
                          <w:rPr>
                            <w:rFonts w:cstheme="majorBidi"/>
                            <w:color w:val="auto"/>
                            <w:sz w:val="22"/>
                            <w:szCs w:val="22"/>
                          </w:rPr>
                          <w:t>Fig</w:t>
                        </w:r>
                        <w:r>
                          <w:rPr>
                            <w:rFonts w:cstheme="majorBidi"/>
                            <w:color w:val="auto"/>
                            <w:sz w:val="22"/>
                            <w:szCs w:val="22"/>
                          </w:rPr>
                          <w:t>.</w:t>
                        </w:r>
                        <w:r w:rsidRPr="004E7D5A">
                          <w:rPr>
                            <w:rFonts w:cstheme="majorBidi"/>
                            <w:color w:val="auto"/>
                            <w:sz w:val="22"/>
                            <w:szCs w:val="22"/>
                          </w:rPr>
                          <w:t xml:space="preserve"> </w:t>
                        </w:r>
                        <w:r>
                          <w:rPr>
                            <w:rFonts w:cstheme="majorBidi"/>
                            <w:color w:val="auto"/>
                            <w:sz w:val="22"/>
                            <w:szCs w:val="22"/>
                          </w:rPr>
                          <w:t>10</w:t>
                        </w:r>
                        <w:r w:rsidRPr="004E7D5A">
                          <w:rPr>
                            <w:rFonts w:cstheme="majorBidi"/>
                            <w:color w:val="auto"/>
                            <w:sz w:val="22"/>
                            <w:szCs w:val="22"/>
                          </w:rPr>
                          <w:t xml:space="preserve"> Resolution cells 1 and 5 are 0</w:t>
                        </w:r>
                        <w:r w:rsidRPr="004E7D5A">
                          <w:rPr>
                            <w:rFonts w:cstheme="majorBidi"/>
                            <w:color w:val="auto"/>
                            <w:sz w:val="22"/>
                            <w:szCs w:val="22"/>
                            <w:vertAlign w:val="superscript"/>
                          </w:rPr>
                          <w:t>0</w:t>
                        </w:r>
                        <w:r w:rsidRPr="004E7D5A">
                          <w:rPr>
                            <w:rFonts w:cstheme="majorBidi"/>
                            <w:color w:val="auto"/>
                            <w:sz w:val="22"/>
                            <w:szCs w:val="22"/>
                          </w:rPr>
                          <w:t xml:space="preserve"> (horizontal) nearest neighbors to resolution cell *;</w:t>
                        </w:r>
                        <w:r w:rsidRPr="004E7D5A">
                          <w:rPr>
                            <w:rFonts w:cstheme="majorBidi"/>
                            <w:color w:val="auto"/>
                            <w:sz w:val="22"/>
                            <w:szCs w:val="22"/>
                          </w:rPr>
                          <w:br/>
                          <w:t>resolution cells 2 and 6 are 135</w:t>
                        </w:r>
                        <w:r w:rsidRPr="004E7D5A">
                          <w:rPr>
                            <w:rFonts w:cstheme="majorBidi"/>
                            <w:color w:val="auto"/>
                            <w:sz w:val="22"/>
                            <w:szCs w:val="22"/>
                            <w:vertAlign w:val="superscript"/>
                          </w:rPr>
                          <w:t>0</w:t>
                        </w:r>
                        <w:r w:rsidRPr="004E7D5A">
                          <w:rPr>
                            <w:rFonts w:cstheme="majorBidi"/>
                            <w:color w:val="auto"/>
                            <w:sz w:val="22"/>
                            <w:szCs w:val="22"/>
                          </w:rPr>
                          <w:t xml:space="preserve"> nearest neighbors;</w:t>
                        </w:r>
                        <w:r w:rsidRPr="004E7D5A">
                          <w:rPr>
                            <w:rFonts w:cstheme="majorBidi"/>
                            <w:color w:val="auto"/>
                            <w:sz w:val="22"/>
                            <w:szCs w:val="22"/>
                          </w:rPr>
                          <w:br/>
                          <w:t>resolution cells 3 and 7 are 90</w:t>
                        </w:r>
                        <w:r w:rsidRPr="004E7D5A">
                          <w:rPr>
                            <w:rFonts w:cstheme="majorBidi"/>
                            <w:color w:val="auto"/>
                            <w:sz w:val="22"/>
                            <w:szCs w:val="22"/>
                            <w:vertAlign w:val="superscript"/>
                          </w:rPr>
                          <w:t>0</w:t>
                        </w:r>
                        <w:r w:rsidRPr="004E7D5A">
                          <w:rPr>
                            <w:rFonts w:cstheme="majorBidi"/>
                            <w:color w:val="auto"/>
                            <w:sz w:val="22"/>
                            <w:szCs w:val="22"/>
                          </w:rPr>
                          <w:t xml:space="preserve"> nearest neighbors;</w:t>
                        </w:r>
                        <w:r w:rsidRPr="004E7D5A">
                          <w:rPr>
                            <w:rFonts w:cstheme="majorBidi"/>
                            <w:color w:val="auto"/>
                            <w:sz w:val="22"/>
                            <w:szCs w:val="22"/>
                          </w:rPr>
                          <w:br/>
                          <w:t>and resolution cells 4 and 8 are 45</w:t>
                        </w:r>
                        <w:r w:rsidRPr="004E7D5A">
                          <w:rPr>
                            <w:rFonts w:cstheme="majorBidi"/>
                            <w:color w:val="auto"/>
                            <w:sz w:val="22"/>
                            <w:szCs w:val="22"/>
                            <w:vertAlign w:val="superscript"/>
                          </w:rPr>
                          <w:t>0</w:t>
                        </w:r>
                        <w:r w:rsidRPr="004E7D5A">
                          <w:rPr>
                            <w:rFonts w:cstheme="majorBidi"/>
                            <w:color w:val="auto"/>
                            <w:sz w:val="22"/>
                            <w:szCs w:val="22"/>
                          </w:rPr>
                          <w:t xml:space="preserve"> nearest neighbors to *.</w:t>
                        </w:r>
                      </w:p>
                      <w:p w14:paraId="67A16049" w14:textId="313257A9" w:rsidR="001D000C" w:rsidRPr="004E7D5A" w:rsidRDefault="001D000C" w:rsidP="002E0D6B">
                        <w:pPr>
                          <w:pStyle w:val="ad"/>
                          <w:spacing w:after="0"/>
                          <w:jc w:val="left"/>
                          <w:rPr>
                            <w:rFonts w:cstheme="majorBidi"/>
                            <w:noProof/>
                            <w:color w:val="auto"/>
                            <w:sz w:val="22"/>
                            <w:szCs w:val="22"/>
                          </w:rPr>
                        </w:pPr>
                        <w:r w:rsidRPr="004E7D5A">
                          <w:rPr>
                            <w:rFonts w:cstheme="majorBidi"/>
                            <w:color w:val="auto"/>
                            <w:sz w:val="22"/>
                            <w:szCs w:val="22"/>
                          </w:rPr>
                          <w:t xml:space="preserve">(picture and explanation taken from Haralick article </w:t>
                        </w:r>
                        <w:hyperlink w:anchor="textural" w:history="1">
                          <w:r w:rsidRPr="004E7D5A">
                            <w:rPr>
                              <w:rStyle w:val="Hyperlink"/>
                              <w:rFonts w:cstheme="majorBidi"/>
                              <w:color w:val="auto"/>
                              <w:sz w:val="22"/>
                              <w:szCs w:val="22"/>
                            </w:rPr>
                            <w:t>[5]</w:t>
                          </w:r>
                        </w:hyperlink>
                        <w:r w:rsidRPr="004E7D5A">
                          <w:rPr>
                            <w:rFonts w:cstheme="majorBidi"/>
                            <w:color w:val="auto"/>
                            <w:sz w:val="22"/>
                            <w:szCs w:val="22"/>
                          </w:rPr>
                          <w: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 o:spid="_x0000_s1030" type="#_x0000_t75" style="position:absolute;left:17337;width:29738;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">
                  <v:imagedata r:id="rId28" o:title=""/>
                </v:shape>
                <w10:wrap type="topAndBottom"/>
              </v:group>
            </w:pict>
          </mc:Fallback>
        </mc:AlternateContent>
      </w:r>
    </w:p>
    <w:p w14:paraId="5452484B" w14:textId="77777777" w:rsidR="000563EA" w:rsidRPr="0029273D" w:rsidRDefault="000563EA" w:rsidP="00E03605">
      <w:pPr>
        <w:spacing w:line="22" w:lineRule="atLeast"/>
        <w:rPr>
          <w:rFonts w:cstheme="majorBidi"/>
        </w:rPr>
      </w:pPr>
    </w:p>
    <w:p w14:paraId="73AC3C03" w14:textId="77777777" w:rsidR="000563EA" w:rsidRPr="008B5308" w:rsidRDefault="000563EA" w:rsidP="002E0D6B">
      <w:pPr>
        <w:spacing w:line="22" w:lineRule="atLeast"/>
        <w:ind w:firstLine="0"/>
        <w:rPr>
          <w:rFonts w:ascii="Times New Roman" w:hAnsi="Times New Roman" w:cs="Times New Roman"/>
          <w:b/>
          <w:bCs/>
        </w:rPr>
      </w:pPr>
      <w:bookmarkStart w:id="59" w:name="_Toc352068"/>
      <w:r w:rsidRPr="008B5308">
        <w:rPr>
          <w:rFonts w:ascii="Times New Roman" w:hAnsi="Times New Roman" w:cs="Times New Roman"/>
          <w:b/>
          <w:bCs/>
        </w:rPr>
        <w:t xml:space="preserve">Extended </w:t>
      </w:r>
      <w:proofErr w:type="spellStart"/>
      <w:r w:rsidRPr="008B5308">
        <w:rPr>
          <w:rFonts w:ascii="Times New Roman" w:hAnsi="Times New Roman" w:cs="Times New Roman"/>
          <w:b/>
          <w:bCs/>
        </w:rPr>
        <w:t>Haralick</w:t>
      </w:r>
      <w:proofErr w:type="spellEnd"/>
      <w:r w:rsidRPr="008B5308">
        <w:rPr>
          <w:rFonts w:ascii="Times New Roman" w:hAnsi="Times New Roman" w:cs="Times New Roman"/>
          <w:b/>
          <w:bCs/>
        </w:rPr>
        <w:t xml:space="preserve"> features</w:t>
      </w:r>
      <w:bookmarkEnd w:id="59"/>
      <w:r w:rsidRPr="008B5308">
        <w:rPr>
          <w:rFonts w:ascii="Times New Roman" w:hAnsi="Times New Roman" w:cs="Times New Roman"/>
          <w:b/>
          <w:bCs/>
        </w:rPr>
        <w:t xml:space="preserve"> </w:t>
      </w:r>
    </w:p>
    <w:p w14:paraId="318725F8" w14:textId="3B9328DA" w:rsidR="000563EA" w:rsidRPr="0029273D" w:rsidRDefault="000563EA" w:rsidP="00E03605">
      <w:pPr>
        <w:spacing w:line="22" w:lineRule="atLeast"/>
        <w:rPr>
          <w:rFonts w:ascii="Times New Roman" w:hAnsi="Times New Roman" w:cs="Times New Roman"/>
        </w:rPr>
      </w:pPr>
      <w:r w:rsidRPr="0029273D">
        <w:rPr>
          <w:rFonts w:ascii="Times New Roman" w:hAnsi="Times New Roman" w:cs="Times New Roman"/>
        </w:rPr>
        <w:t xml:space="preserve">As explained in the 3D extension of </w:t>
      </w:r>
      <w:proofErr w:type="spellStart"/>
      <w:r w:rsidRPr="0029273D">
        <w:rPr>
          <w:rFonts w:ascii="Times New Roman" w:hAnsi="Times New Roman" w:cs="Times New Roman"/>
        </w:rPr>
        <w:t>Haralick</w:t>
      </w:r>
      <w:proofErr w:type="spellEnd"/>
      <w:r w:rsidRPr="0029273D">
        <w:rPr>
          <w:rFonts w:ascii="Times New Roman" w:hAnsi="Times New Roman" w:cs="Times New Roman"/>
        </w:rPr>
        <w:t xml:space="preserve"> texture features for medical image analysis</w:t>
      </w:r>
      <w:r w:rsidRPr="0029273D">
        <w:rPr>
          <w:rFonts w:ascii="Times New Roman" w:hAnsi="Times New Roman" w:cs="Times New Roman"/>
        </w:rPr>
        <w:br/>
        <w:t xml:space="preserve">article </w:t>
      </w:r>
      <w:hyperlink w:anchor="extenteion3d" w:history="1">
        <w:r w:rsidRPr="0029273D">
          <w:rPr>
            <w:rFonts w:ascii="Times New Roman" w:hAnsi="Times New Roman" w:cs="Times New Roman"/>
            <w:color w:val="0000FF"/>
            <w:u w:val="single"/>
          </w:rPr>
          <w:t>[6]</w:t>
        </w:r>
      </w:hyperlink>
      <w:r w:rsidRPr="0029273D">
        <w:rPr>
          <w:rFonts w:ascii="Times New Roman" w:hAnsi="Times New Roman" w:cs="Times New Roman"/>
        </w:rPr>
        <w:t>. In 2D case, the co-occurrence is calculated for the whole image, in 3D case, in order to get better results for each region, the features are calculated for each pixel. As explained, it is possible to calculate this matrix on reasonable small window around every pixel.</w:t>
      </w:r>
      <w:r w:rsidRPr="0029273D">
        <w:rPr>
          <w:rFonts w:ascii="Times New Roman" w:hAnsi="Times New Roman" w:cs="Times New Roman"/>
        </w:rPr>
        <w:br/>
        <w:t xml:space="preserve">For 3D image, the intensity array P is defined by individual intensities </w:t>
      </w:r>
      <m:oMath>
        <m:sSub>
          <m:sSubPr>
            <m:ctrlPr>
              <w:rPr>
                <w:rFonts w:ascii="Cambria Math" w:hAnsi="Cambria Math" w:cs="Times New Roman"/>
                <w:i/>
              </w:rPr>
            </m:ctrlPr>
          </m:sSubPr>
          <m:e>
            <m:r>
              <w:rPr>
                <w:rFonts w:ascii="Cambria Math" w:hAnsi="Cambria Math" w:cs="Times New Roman"/>
              </w:rPr>
              <m:t>p</m:t>
            </m:r>
          </m:e>
          <m:sub>
            <m:acc>
              <m:accPr>
                <m:chr m:val="⃗"/>
                <m:ctrlPr>
                  <w:rPr>
                    <w:rFonts w:ascii="Cambria Math" w:hAnsi="Cambria Math" w:cs="Times New Roman"/>
                    <w:i/>
                  </w:rPr>
                </m:ctrlPr>
              </m:accPr>
              <m:e>
                <m:r>
                  <w:rPr>
                    <w:rFonts w:ascii="Cambria Math" w:hAnsi="Cambria Math" w:cs="Times New Roman"/>
                  </w:rPr>
                  <m:t>v</m:t>
                </m:r>
              </m:e>
            </m:acc>
          </m:sub>
        </m:sSub>
      </m:oMath>
      <w:r w:rsidRPr="0029273D">
        <w:rPr>
          <w:rFonts w:ascii="Times New Roman" w:hAnsi="Times New Roman" w:cs="Times New Roman"/>
        </w:rPr>
        <w:t xml:space="preserve">, for </w:t>
      </w:r>
      <m:oMath>
        <m:acc>
          <m:accPr>
            <m:chr m:val="⃗"/>
            <m:ctrlPr>
              <w:rPr>
                <w:rFonts w:ascii="Cambria Math" w:hAnsi="Cambria Math" w:cs="Times New Roman"/>
                <w:i/>
              </w:rPr>
            </m:ctrlPr>
          </m:accPr>
          <m:e>
            <m:r>
              <w:rPr>
                <w:rFonts w:ascii="Cambria Math" w:hAnsi="Cambria Math" w:cs="Times New Roman"/>
              </w:rPr>
              <m:t>v</m:t>
            </m:r>
          </m:e>
        </m:acc>
        <m:r>
          <w:rPr>
            <w:rFonts w:ascii="Cambria Math" w:hAnsi="Cambria Math" w:cs="Times New Roman"/>
          </w:rPr>
          <m:t>=</m:t>
        </m:r>
        <m:d>
          <m:dPr>
            <m:ctrlPr>
              <w:rPr>
                <w:rFonts w:ascii="Cambria Math" w:hAnsi="Cambria Math" w:cs="Times New Roman"/>
                <w:i/>
              </w:rPr>
            </m:ctrlPr>
          </m:dPr>
          <m:e>
            <m:r>
              <w:rPr>
                <w:rFonts w:ascii="Cambria Math" w:hAnsi="Cambria Math" w:cs="Times New Roman"/>
              </w:rPr>
              <m:t>x,y,z</m:t>
            </m:r>
          </m:e>
        </m:d>
      </m:oMath>
      <w:r w:rsidRPr="0029273D">
        <w:rPr>
          <w:rFonts w:ascii="Times New Roman" w:hAnsi="Times New Roman" w:cs="Times New Roman"/>
        </w:rPr>
        <w:t xml:space="preserve">. Same as in 2D case, </w:t>
      </w:r>
      <m:oMath>
        <m:sSub>
          <m:sSubPr>
            <m:ctrlPr>
              <w:rPr>
                <w:rFonts w:ascii="Cambria Math" w:hAnsi="Cambria Math" w:cs="Times New Roman"/>
                <w:i/>
              </w:rPr>
            </m:ctrlPr>
          </m:sSubPr>
          <m:e>
            <m:r>
              <w:rPr>
                <w:rFonts w:ascii="Cambria Math" w:hAnsi="Cambria Math" w:cs="Times New Roman"/>
              </w:rPr>
              <m:t>p</m:t>
            </m:r>
          </m:e>
          <m:sub>
            <m:acc>
              <m:accPr>
                <m:chr m:val="⃗"/>
                <m:ctrlPr>
                  <w:rPr>
                    <w:rFonts w:ascii="Cambria Math" w:hAnsi="Cambria Math" w:cs="Times New Roman"/>
                    <w:i/>
                  </w:rPr>
                </m:ctrlPr>
              </m:accPr>
              <m:e>
                <m:r>
                  <w:rPr>
                    <w:rFonts w:ascii="Cambria Math" w:hAnsi="Cambria Math" w:cs="Times New Roman"/>
                  </w:rPr>
                  <m:t>v</m:t>
                </m:r>
              </m:e>
            </m:acc>
          </m:sub>
        </m:sSub>
        <m:r>
          <w:rPr>
            <w:rFonts w:ascii="Cambria Math" w:hAnsi="Cambria Math" w:cs="Times New Roman"/>
          </w:rPr>
          <m:t xml:space="preserve"> </m:t>
        </m:r>
      </m:oMath>
      <w:r w:rsidRPr="0029273D">
        <w:rPr>
          <w:rFonts w:ascii="Times New Roman" w:hAnsi="Times New Roman" w:cs="Times New Roman"/>
        </w:rPr>
        <w:t xml:space="preserve">are quantized to q intensities. Co-occurrence matrix </w:t>
      </w:r>
      <m:oMath>
        <m:sSubSup>
          <m:sSubSupPr>
            <m:ctrlPr>
              <w:rPr>
                <w:rFonts w:ascii="Cambria Math" w:hAnsi="Cambria Math" w:cs="Times New Roman"/>
                <w:i/>
              </w:rPr>
            </m:ctrlPr>
          </m:sSubSupPr>
          <m:e>
            <m:r>
              <w:rPr>
                <w:rFonts w:ascii="Cambria Math" w:hAnsi="Cambria Math" w:cs="Times New Roman"/>
              </w:rPr>
              <m:t>C</m:t>
            </m:r>
          </m:e>
          <m:sub>
            <m:acc>
              <m:accPr>
                <m:chr m:val="⃗"/>
                <m:ctrlPr>
                  <w:rPr>
                    <w:rFonts w:ascii="Cambria Math" w:hAnsi="Cambria Math" w:cs="Times New Roman"/>
                    <w:i/>
                  </w:rPr>
                </m:ctrlPr>
              </m:accPr>
              <m:e>
                <m:r>
                  <w:rPr>
                    <w:rFonts w:ascii="Cambria Math" w:hAnsi="Cambria Math" w:cs="Times New Roman"/>
                  </w:rPr>
                  <m:t>v</m:t>
                </m:r>
              </m:e>
            </m:acc>
          </m:sub>
          <m:sup>
            <m:acc>
              <m:accPr>
                <m:chr m:val="⃗"/>
                <m:ctrlPr>
                  <w:rPr>
                    <w:rFonts w:ascii="Cambria Math" w:hAnsi="Cambria Math" w:cs="Times New Roman"/>
                    <w:i/>
                  </w:rPr>
                </m:ctrlPr>
              </m:accPr>
              <m:e>
                <m:r>
                  <w:rPr>
                    <w:rFonts w:ascii="Cambria Math" w:hAnsi="Cambria Math" w:cs="Times New Roman"/>
                  </w:rPr>
                  <m:t>s</m:t>
                </m:r>
              </m:e>
            </m:acc>
          </m:sup>
        </m:sSubSup>
      </m:oMath>
      <w:r w:rsidRPr="0029273D">
        <w:rPr>
          <w:rFonts w:ascii="Times New Roman" w:hAnsi="Times New Roman" w:cs="Times New Roman"/>
        </w:rPr>
        <w:t xml:space="preserve"> is defined by its components </w:t>
      </w:r>
      <m:oMath>
        <m:sSubSup>
          <m:sSubSupPr>
            <m:ctrlPr>
              <w:rPr>
                <w:rFonts w:ascii="Cambria Math" w:hAnsi="Cambria Math" w:cs="Times New Roman"/>
                <w:i/>
              </w:rPr>
            </m:ctrlPr>
          </m:sSubSupPr>
          <m:e>
            <m:r>
              <w:rPr>
                <w:rFonts w:ascii="Cambria Math" w:hAnsi="Cambria Math" w:cs="Times New Roman"/>
              </w:rPr>
              <m:t>C</m:t>
            </m:r>
          </m:e>
          <m:sub>
            <m:acc>
              <m:accPr>
                <m:chr m:val="⃗"/>
                <m:ctrlPr>
                  <w:rPr>
                    <w:rFonts w:ascii="Cambria Math" w:hAnsi="Cambria Math" w:cs="Times New Roman"/>
                    <w:i/>
                  </w:rPr>
                </m:ctrlPr>
              </m:accPr>
              <m:e>
                <m:r>
                  <w:rPr>
                    <w:rFonts w:ascii="Cambria Math" w:hAnsi="Cambria Math" w:cs="Times New Roman"/>
                  </w:rPr>
                  <m:t>v</m:t>
                </m:r>
              </m:e>
            </m:acc>
          </m:sub>
          <m:sup>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s</m:t>
                </m:r>
              </m:e>
            </m:acc>
            <m:r>
              <w:rPr>
                <w:rFonts w:ascii="Cambria Math" w:hAnsi="Cambria Math" w:cs="Times New Roman"/>
              </w:rPr>
              <m:t>)</m:t>
            </m:r>
          </m:sup>
        </m:sSubSup>
        <m:r>
          <w:rPr>
            <w:rFonts w:ascii="Cambria Math" w:hAnsi="Cambria Math" w:cs="Times New Roman"/>
          </w:rPr>
          <m:t>(i,j).</m:t>
        </m:r>
      </m:oMath>
      <w:r w:rsidRPr="0029273D">
        <w:rPr>
          <w:rFonts w:ascii="Times New Roman" w:hAnsi="Times New Roman" w:cs="Times New Roman"/>
        </w:rPr>
        <w:t xml:space="preserve"> The separation vector is </w:t>
      </w:r>
      <m:oMath>
        <m:acc>
          <m:accPr>
            <m:chr m:val="⃗"/>
            <m:ctrlPr>
              <w:rPr>
                <w:rFonts w:ascii="Cambria Math" w:hAnsi="Cambria Math" w:cs="Times New Roman"/>
                <w:i/>
              </w:rPr>
            </m:ctrlPr>
          </m:accPr>
          <m:e>
            <m:r>
              <w:rPr>
                <w:rFonts w:ascii="Cambria Math" w:hAnsi="Cambria Math" w:cs="Times New Roman"/>
              </w:rPr>
              <m:t>s</m:t>
            </m:r>
          </m:e>
        </m:acc>
      </m:oMath>
      <w:r w:rsidRPr="0029273D">
        <w:rPr>
          <w:rFonts w:ascii="Times New Roman" w:hAnsi="Times New Roman" w:cs="Times New Roman"/>
          <w:i/>
        </w:rPr>
        <w:t xml:space="preserve"> = (s1, s2, s3)</w:t>
      </w:r>
      <w:r w:rsidRPr="0029273D">
        <w:rPr>
          <w:rFonts w:ascii="Times New Roman" w:hAnsi="Times New Roman" w:cs="Times New Roman"/>
        </w:rPr>
        <w:t xml:space="preserve">. Window </w:t>
      </w:r>
      <m:oMath>
        <m:r>
          <w:rPr>
            <w:rFonts w:ascii="Cambria Math" w:hAnsi="Cambria Math" w:cs="Times New Roman"/>
          </w:rPr>
          <m:t>W(</m:t>
        </m:r>
        <m:acc>
          <m:accPr>
            <m:chr m:val="⃗"/>
            <m:ctrlPr>
              <w:rPr>
                <w:rFonts w:ascii="Cambria Math" w:hAnsi="Cambria Math" w:cs="Times New Roman"/>
                <w:i/>
              </w:rPr>
            </m:ctrlPr>
          </m:accPr>
          <m:e>
            <m:r>
              <w:rPr>
                <w:rFonts w:ascii="Cambria Math" w:hAnsi="Cambria Math" w:cs="Times New Roman"/>
              </w:rPr>
              <m:t>v</m:t>
            </m:r>
          </m:e>
        </m:acc>
        <m:r>
          <w:rPr>
            <w:rFonts w:ascii="Cambria Math" w:hAnsi="Cambria Math" w:cs="Times New Roman"/>
          </w:rPr>
          <m:t>)</m:t>
        </m:r>
      </m:oMath>
      <w:r w:rsidRPr="0029273D">
        <w:rPr>
          <w:rFonts w:ascii="Times New Roman" w:hAnsi="Times New Roman" w:cs="Times New Roman"/>
        </w:rPr>
        <w:t xml:space="preserve"> of the size 2w + 1 around the voxel </w:t>
      </w:r>
      <m:oMath>
        <m:acc>
          <m:accPr>
            <m:chr m:val="⃗"/>
            <m:ctrlPr>
              <w:rPr>
                <w:rFonts w:ascii="Cambria Math" w:hAnsi="Cambria Math" w:cs="Times New Roman"/>
                <w:i/>
              </w:rPr>
            </m:ctrlPr>
          </m:accPr>
          <m:e>
            <m:r>
              <w:rPr>
                <w:rFonts w:ascii="Cambria Math" w:hAnsi="Cambria Math" w:cs="Times New Roman"/>
              </w:rPr>
              <m:t>v</m:t>
            </m:r>
          </m:e>
        </m:acc>
      </m:oMath>
      <w:r w:rsidRPr="0029273D">
        <w:rPr>
          <w:rFonts w:ascii="Times New Roman" w:hAnsi="Times New Roman" w:cs="Times New Roman"/>
        </w:rPr>
        <w:t xml:space="preserve"> is defined as: </w:t>
      </w:r>
    </w:p>
    <w:p w14:paraId="28C85DB5" w14:textId="77777777" w:rsidR="000563EA" w:rsidRPr="0029273D" w:rsidRDefault="000563EA" w:rsidP="00E03605">
      <w:pPr>
        <w:spacing w:line="22" w:lineRule="atLeast"/>
        <w:rPr>
          <w:rFonts w:cstheme="majorBidi"/>
        </w:rPr>
      </w:pPr>
      <m:oMath>
        <m:r>
          <w:rPr>
            <w:rFonts w:ascii="Cambria Math" w:hAnsi="Cambria Math" w:cstheme="majorBidi"/>
          </w:rPr>
          <m:t>W</m:t>
        </m:r>
        <m:d>
          <m:dPr>
            <m:ctrlPr>
              <w:rPr>
                <w:rFonts w:ascii="Cambria Math" w:hAnsi="Cambria Math" w:cstheme="majorBidi"/>
                <w:i/>
              </w:rPr>
            </m:ctrlPr>
          </m:dPr>
          <m:e>
            <m:acc>
              <m:accPr>
                <m:chr m:val="⃗"/>
                <m:ctrlPr>
                  <w:rPr>
                    <w:rFonts w:ascii="Cambria Math" w:hAnsi="Cambria Math" w:cstheme="majorBidi"/>
                    <w:i/>
                  </w:rPr>
                </m:ctrlPr>
              </m:accPr>
              <m:e>
                <m:r>
                  <w:rPr>
                    <w:rFonts w:ascii="Cambria Math" w:hAnsi="Cambria Math" w:cstheme="majorBidi"/>
                  </w:rPr>
                  <m:t>v</m:t>
                </m:r>
              </m:e>
            </m:acc>
          </m:e>
        </m:d>
        <m:r>
          <w:rPr>
            <w:rFonts w:ascii="Cambria Math" w:hAnsi="Cambria Math" w:cstheme="majorBidi"/>
          </w:rPr>
          <m:t xml:space="preserve">={ </m:t>
        </m:r>
        <m:acc>
          <m:accPr>
            <m:chr m:val="⃗"/>
            <m:ctrlPr>
              <w:rPr>
                <w:rFonts w:ascii="Cambria Math" w:hAnsi="Cambria Math" w:cstheme="majorBidi"/>
                <w:i/>
              </w:rPr>
            </m:ctrlPr>
          </m:accPr>
          <m:e>
            <m:r>
              <w:rPr>
                <w:rFonts w:ascii="Cambria Math" w:hAnsi="Cambria Math" w:cstheme="majorBidi"/>
              </w:rPr>
              <m:t>u</m:t>
            </m:r>
          </m:e>
        </m:acc>
        <m:r>
          <w:rPr>
            <w:rFonts w:ascii="Cambria Math" w:hAnsi="Cambria Math" w:cstheme="majorBidi"/>
          </w:rPr>
          <m:t xml:space="preserve"> </m:t>
        </m:r>
        <m:r>
          <m:rPr>
            <m:sty m:val="p"/>
          </m:rPr>
          <w:rPr>
            <w:rFonts w:ascii="Cambria Math" w:hAnsi="Cambria Math" w:cstheme="majorBidi"/>
          </w:rPr>
          <m:t xml:space="preserve">∈I : </m:t>
        </m:r>
        <m:acc>
          <m:accPr>
            <m:chr m:val="⃗"/>
            <m:ctrlPr>
              <w:rPr>
                <w:rFonts w:ascii="Cambria Math" w:hAnsi="Cambria Math" w:cstheme="majorBidi"/>
                <w:i/>
              </w:rPr>
            </m:ctrlPr>
          </m:accPr>
          <m:e>
            <m:r>
              <w:rPr>
                <w:rFonts w:ascii="Cambria Math" w:hAnsi="Cambria Math" w:cstheme="majorBidi"/>
              </w:rPr>
              <m:t>u</m:t>
            </m:r>
          </m:e>
        </m:acc>
        <m:r>
          <w:rPr>
            <w:rFonts w:ascii="Cambria Math" w:hAnsi="Cambria Math" w:cstheme="majorBidi"/>
          </w:rPr>
          <m:t xml:space="preserve">≤ </m:t>
        </m:r>
        <m:acc>
          <m:accPr>
            <m:chr m:val="⃗"/>
            <m:ctrlPr>
              <w:rPr>
                <w:rFonts w:ascii="Cambria Math" w:hAnsi="Cambria Math" w:cstheme="majorBidi"/>
                <w:i/>
              </w:rPr>
            </m:ctrlPr>
          </m:accPr>
          <m:e>
            <m:r>
              <w:rPr>
                <w:rFonts w:ascii="Cambria Math" w:hAnsi="Cambria Math" w:cstheme="majorBidi"/>
              </w:rPr>
              <m:t>v</m:t>
            </m:r>
          </m:e>
        </m:acc>
        <m:r>
          <w:rPr>
            <w:rFonts w:ascii="Cambria Math" w:hAnsi="Cambria Math" w:cstheme="majorBidi"/>
          </w:rPr>
          <m:t xml:space="preserve">+ </m:t>
        </m:r>
        <m:acc>
          <m:accPr>
            <m:chr m:val="⃗"/>
            <m:ctrlPr>
              <w:rPr>
                <w:rFonts w:ascii="Cambria Math" w:hAnsi="Cambria Math" w:cstheme="majorBidi"/>
                <w:i/>
              </w:rPr>
            </m:ctrlPr>
          </m:accPr>
          <m:e>
            <m:r>
              <w:rPr>
                <w:rFonts w:ascii="Cambria Math" w:hAnsi="Cambria Math" w:cstheme="majorBidi"/>
              </w:rPr>
              <m:t>w</m:t>
            </m:r>
          </m:e>
        </m:acc>
        <m:r>
          <w:rPr>
            <w:rFonts w:ascii="Cambria Math" w:hAnsi="Cambria Math" w:cstheme="majorBidi"/>
          </w:rPr>
          <m:t xml:space="preserve">; </m:t>
        </m:r>
        <m:acc>
          <m:accPr>
            <m:chr m:val="⃗"/>
            <m:ctrlPr>
              <w:rPr>
                <w:rFonts w:ascii="Cambria Math" w:hAnsi="Cambria Math" w:cstheme="majorBidi"/>
                <w:i/>
              </w:rPr>
            </m:ctrlPr>
          </m:accPr>
          <m:e>
            <m:r>
              <w:rPr>
                <w:rFonts w:ascii="Cambria Math" w:hAnsi="Cambria Math" w:cstheme="majorBidi"/>
              </w:rPr>
              <m:t>u</m:t>
            </m:r>
          </m:e>
        </m:acc>
        <m:r>
          <w:rPr>
            <w:rFonts w:ascii="Cambria Math" w:hAnsi="Cambria Math" w:cstheme="majorBidi"/>
          </w:rPr>
          <m:t xml:space="preserve">≥ </m:t>
        </m:r>
        <m:acc>
          <m:accPr>
            <m:chr m:val="⃗"/>
            <m:ctrlPr>
              <w:rPr>
                <w:rFonts w:ascii="Cambria Math" w:hAnsi="Cambria Math" w:cstheme="majorBidi"/>
                <w:i/>
              </w:rPr>
            </m:ctrlPr>
          </m:accPr>
          <m:e>
            <m:r>
              <w:rPr>
                <w:rFonts w:ascii="Cambria Math" w:hAnsi="Cambria Math" w:cstheme="majorBidi"/>
              </w:rPr>
              <m:t>v</m:t>
            </m:r>
          </m:e>
        </m:acc>
        <m:r>
          <w:rPr>
            <w:rFonts w:ascii="Cambria Math" w:hAnsi="Cambria Math" w:cstheme="majorBidi"/>
          </w:rPr>
          <m:t>-</m:t>
        </m:r>
        <m:acc>
          <m:accPr>
            <m:chr m:val="⃗"/>
            <m:ctrlPr>
              <w:rPr>
                <w:rFonts w:ascii="Cambria Math" w:hAnsi="Cambria Math" w:cstheme="majorBidi"/>
                <w:i/>
              </w:rPr>
            </m:ctrlPr>
          </m:accPr>
          <m:e>
            <m:r>
              <w:rPr>
                <w:rFonts w:ascii="Cambria Math" w:hAnsi="Cambria Math" w:cstheme="majorBidi"/>
              </w:rPr>
              <m:t>w</m:t>
            </m:r>
          </m:e>
        </m:acc>
        <m:r>
          <w:rPr>
            <w:rFonts w:ascii="Cambria Math" w:hAnsi="Cambria Math" w:cstheme="majorBidi"/>
          </w:rPr>
          <m:t>}</m:t>
        </m:r>
      </m:oMath>
      <w:r w:rsidRPr="0029273D">
        <w:rPr>
          <w:rFonts w:cstheme="majorBidi"/>
        </w:rPr>
        <w:t xml:space="preserve"> </w:t>
      </w:r>
      <w:r w:rsidRPr="0029273D">
        <w:rPr>
          <w:rFonts w:cstheme="majorBidi"/>
        </w:rPr>
        <w:tab/>
      </w:r>
      <w:r w:rsidRPr="0029273D">
        <w:rPr>
          <w:rFonts w:cstheme="majorBidi"/>
        </w:rPr>
        <w:tab/>
        <w:t xml:space="preserve"> (1)</w:t>
      </w:r>
    </w:p>
    <w:p w14:paraId="29BFAE97" w14:textId="77777777" w:rsidR="000563EA" w:rsidRPr="0029273D" w:rsidRDefault="000563EA" w:rsidP="00E03605">
      <w:pPr>
        <w:spacing w:line="22" w:lineRule="atLeast"/>
        <w:rPr>
          <w:rFonts w:cstheme="majorBidi"/>
        </w:rPr>
      </w:pPr>
      <w:r w:rsidRPr="0029273D">
        <w:rPr>
          <w:rFonts w:cstheme="majorBidi"/>
        </w:rPr>
        <w:t xml:space="preserve">where </w:t>
      </w:r>
      <m:oMath>
        <m:acc>
          <m:accPr>
            <m:chr m:val="⃗"/>
            <m:ctrlPr>
              <w:rPr>
                <w:rFonts w:ascii="Cambria Math" w:hAnsi="Cambria Math" w:cstheme="majorBidi"/>
                <w:i/>
              </w:rPr>
            </m:ctrlPr>
          </m:accPr>
          <m:e>
            <m:r>
              <w:rPr>
                <w:rFonts w:ascii="Cambria Math" w:hAnsi="Cambria Math" w:cstheme="majorBidi"/>
              </w:rPr>
              <m:t>w</m:t>
            </m:r>
          </m:e>
        </m:acc>
        <m:r>
          <w:rPr>
            <w:rFonts w:ascii="Cambria Math" w:hAnsi="Cambria Math" w:cstheme="majorBidi"/>
          </w:rPr>
          <m:t>=(w,w,w)</m:t>
        </m:r>
      </m:oMath>
      <w:r w:rsidRPr="0029273D">
        <w:rPr>
          <w:rFonts w:cstheme="majorBidi"/>
        </w:rPr>
        <w:t xml:space="preserve"> and I is the whole image region. The co-occurrence matrix is defined like this: </w:t>
      </w:r>
    </w:p>
    <w:p w14:paraId="3999956C" w14:textId="77777777" w:rsidR="000563EA" w:rsidRPr="0029273D" w:rsidRDefault="00252C5A" w:rsidP="00E03605">
      <w:pPr>
        <w:spacing w:line="22" w:lineRule="atLeast"/>
        <w:rPr>
          <w:rFonts w:cstheme="majorBidi"/>
        </w:rPr>
      </w:pPr>
      <m:oMath>
        <m:sSubSup>
          <m:sSubSupPr>
            <m:ctrlPr>
              <w:rPr>
                <w:rFonts w:ascii="Cambria Math" w:hAnsi="Cambria Math" w:cstheme="majorBidi"/>
                <w:i/>
              </w:rPr>
            </m:ctrlPr>
          </m:sSubSupPr>
          <m:e>
            <m:r>
              <w:rPr>
                <w:rFonts w:ascii="Cambria Math" w:hAnsi="Cambria Math" w:cstheme="majorBidi"/>
              </w:rPr>
              <m:t>C</m:t>
            </m:r>
          </m:e>
          <m:sub>
            <m:acc>
              <m:accPr>
                <m:chr m:val="⃗"/>
                <m:ctrlPr>
                  <w:rPr>
                    <w:rFonts w:ascii="Cambria Math" w:hAnsi="Cambria Math" w:cstheme="majorBidi"/>
                    <w:i/>
                  </w:rPr>
                </m:ctrlPr>
              </m:accPr>
              <m:e>
                <m:r>
                  <w:rPr>
                    <w:rFonts w:ascii="Cambria Math" w:hAnsi="Cambria Math" w:cstheme="majorBidi"/>
                  </w:rPr>
                  <m:t>v</m:t>
                </m:r>
              </m:e>
            </m:acc>
          </m:sub>
          <m:sup>
            <m:d>
              <m:dPr>
                <m:ctrlPr>
                  <w:rPr>
                    <w:rFonts w:ascii="Cambria Math" w:hAnsi="Cambria Math" w:cstheme="majorBidi"/>
                    <w:i/>
                  </w:rPr>
                </m:ctrlPr>
              </m:dPr>
              <m:e>
                <m:acc>
                  <m:accPr>
                    <m:chr m:val="⃗"/>
                    <m:ctrlPr>
                      <w:rPr>
                        <w:rFonts w:ascii="Cambria Math" w:hAnsi="Cambria Math" w:cstheme="majorBidi"/>
                        <w:i/>
                      </w:rPr>
                    </m:ctrlPr>
                  </m:accPr>
                  <m:e>
                    <m:r>
                      <w:rPr>
                        <w:rFonts w:ascii="Cambria Math" w:hAnsi="Cambria Math" w:cstheme="majorBidi"/>
                      </w:rPr>
                      <m:t>s</m:t>
                    </m:r>
                  </m:e>
                </m:acc>
              </m:e>
            </m:d>
          </m:sup>
        </m:sSubSup>
        <m:r>
          <w:rPr>
            <w:rFonts w:ascii="Cambria Math" w:hAnsi="Cambria Math" w:cstheme="majorBidi"/>
          </w:rPr>
          <m:t>(i,j)=</m:t>
        </m:r>
        <m:f>
          <m:fPr>
            <m:ctrlPr>
              <w:rPr>
                <w:rFonts w:ascii="Cambria Math" w:hAnsi="Cambria Math" w:cstheme="majorBidi"/>
                <w:i/>
              </w:rPr>
            </m:ctrlPr>
          </m:fPr>
          <m:num>
            <m:r>
              <w:rPr>
                <w:rFonts w:ascii="Cambria Math" w:hAnsi="Cambria Math" w:cstheme="majorBidi"/>
              </w:rPr>
              <m:t>card</m:t>
            </m:r>
            <m:d>
              <m:dPr>
                <m:begChr m:val="{"/>
                <m:endChr m:val="}"/>
                <m:ctrlPr>
                  <w:rPr>
                    <w:rFonts w:ascii="Cambria Math" w:hAnsi="Cambria Math" w:cstheme="majorBidi"/>
                    <w:i/>
                  </w:rPr>
                </m:ctrlPr>
              </m:dPr>
              <m:e>
                <m:r>
                  <m:rPr>
                    <m:sty m:val="p"/>
                  </m:rPr>
                  <w:rPr>
                    <w:rFonts w:ascii="Cambria Math" w:hAnsi="Cambria Math" w:cstheme="majorBidi"/>
                  </w:rPr>
                  <m:t xml:space="preserve"> </m:t>
                </m:r>
                <m:acc>
                  <m:accPr>
                    <m:chr m:val="⃗"/>
                    <m:ctrlPr>
                      <w:rPr>
                        <w:rFonts w:ascii="Cambria Math" w:hAnsi="Cambria Math" w:cstheme="majorBidi"/>
                        <w:i/>
                      </w:rPr>
                    </m:ctrlPr>
                  </m:accPr>
                  <m:e>
                    <m:r>
                      <w:rPr>
                        <w:rFonts w:ascii="Cambria Math" w:hAnsi="Cambria Math" w:cstheme="majorBidi"/>
                      </w:rPr>
                      <m:t>c</m:t>
                    </m:r>
                  </m:e>
                </m:acc>
                <m:r>
                  <m:rPr>
                    <m:sty m:val="p"/>
                  </m:rPr>
                  <w:rPr>
                    <w:rFonts w:ascii="Cambria Math" w:hAnsi="Cambria Math" w:cstheme="majorBidi"/>
                  </w:rPr>
                  <m:t>∈W</m:t>
                </m:r>
                <m:d>
                  <m:dPr>
                    <m:ctrlPr>
                      <w:rPr>
                        <w:rFonts w:ascii="Cambria Math" w:hAnsi="Cambria Math" w:cstheme="majorBidi"/>
                      </w:rPr>
                    </m:ctrlPr>
                  </m:dPr>
                  <m:e>
                    <m:acc>
                      <m:accPr>
                        <m:chr m:val="⃗"/>
                        <m:ctrlPr>
                          <w:rPr>
                            <w:rFonts w:ascii="Cambria Math" w:hAnsi="Cambria Math" w:cstheme="majorBidi"/>
                            <w:i/>
                          </w:rPr>
                        </m:ctrlPr>
                      </m:accPr>
                      <m:e>
                        <m:r>
                          <w:rPr>
                            <w:rFonts w:ascii="Cambria Math" w:hAnsi="Cambria Math" w:cstheme="majorBidi"/>
                          </w:rPr>
                          <m:t>v</m:t>
                        </m:r>
                      </m:e>
                    </m:acc>
                  </m:e>
                </m:d>
                <m:r>
                  <m:rPr>
                    <m:sty m:val="p"/>
                  </m:rPr>
                  <w:rPr>
                    <w:rFonts w:ascii="Cambria Math" w:hAnsi="Cambria Math" w:cstheme="majorBidi"/>
                  </w:rPr>
                  <m:t>:</m:t>
                </m:r>
                <m:sSub>
                  <m:sSubPr>
                    <m:ctrlPr>
                      <w:rPr>
                        <w:rFonts w:ascii="Cambria Math" w:hAnsi="Cambria Math" w:cstheme="majorBidi"/>
                      </w:rPr>
                    </m:ctrlPr>
                  </m:sSubPr>
                  <m:e>
                    <m:r>
                      <m:rPr>
                        <m:sty m:val="p"/>
                      </m:rPr>
                      <w:rPr>
                        <w:rFonts w:ascii="Cambria Math" w:hAnsi="Cambria Math" w:cstheme="majorBidi"/>
                      </w:rPr>
                      <m:t>p</m:t>
                    </m:r>
                  </m:e>
                  <m:sub>
                    <m:acc>
                      <m:accPr>
                        <m:chr m:val="⃗"/>
                        <m:ctrlPr>
                          <w:rPr>
                            <w:rFonts w:ascii="Cambria Math" w:hAnsi="Cambria Math" w:cstheme="majorBidi"/>
                            <w:i/>
                          </w:rPr>
                        </m:ctrlPr>
                      </m:accPr>
                      <m:e>
                        <m:r>
                          <w:rPr>
                            <w:rFonts w:ascii="Cambria Math" w:hAnsi="Cambria Math" w:cstheme="majorBidi"/>
                          </w:rPr>
                          <m:t>c</m:t>
                        </m:r>
                      </m:e>
                    </m:acc>
                  </m:sub>
                </m:sSub>
                <m:r>
                  <w:rPr>
                    <w:rFonts w:ascii="Cambria Math" w:hAnsi="Cambria Math" w:cstheme="majorBidi"/>
                  </w:rPr>
                  <m:t xml:space="preserve">=i; </m:t>
                </m:r>
                <m:sSub>
                  <m:sSubPr>
                    <m:ctrlPr>
                      <w:rPr>
                        <w:rFonts w:ascii="Cambria Math" w:hAnsi="Cambria Math" w:cstheme="majorBidi"/>
                      </w:rPr>
                    </m:ctrlPr>
                  </m:sSubPr>
                  <m:e>
                    <m:r>
                      <m:rPr>
                        <m:sty m:val="p"/>
                      </m:rPr>
                      <w:rPr>
                        <w:rFonts w:ascii="Cambria Math" w:hAnsi="Cambria Math" w:cstheme="majorBidi"/>
                      </w:rPr>
                      <m:t>p</m:t>
                    </m:r>
                  </m:e>
                  <m:sub>
                    <m:acc>
                      <m:accPr>
                        <m:chr m:val="⃗"/>
                        <m:ctrlPr>
                          <w:rPr>
                            <w:rFonts w:ascii="Cambria Math" w:hAnsi="Cambria Math" w:cstheme="majorBidi"/>
                            <w:i/>
                          </w:rPr>
                        </m:ctrlPr>
                      </m:accPr>
                      <m:e>
                        <m:r>
                          <w:rPr>
                            <w:rFonts w:ascii="Cambria Math" w:hAnsi="Cambria Math" w:cstheme="majorBidi"/>
                          </w:rPr>
                          <m:t>c</m:t>
                        </m:r>
                      </m:e>
                    </m:acc>
                    <m:r>
                      <w:rPr>
                        <w:rFonts w:ascii="Cambria Math" w:hAnsi="Cambria Math" w:cstheme="majorBidi"/>
                      </w:rPr>
                      <m:t>+</m:t>
                    </m:r>
                    <m:acc>
                      <m:accPr>
                        <m:chr m:val="⃗"/>
                        <m:ctrlPr>
                          <w:rPr>
                            <w:rFonts w:ascii="Cambria Math" w:hAnsi="Cambria Math" w:cstheme="majorBidi"/>
                            <w:i/>
                          </w:rPr>
                        </m:ctrlPr>
                      </m:accPr>
                      <m:e>
                        <m:r>
                          <w:rPr>
                            <w:rFonts w:ascii="Cambria Math" w:hAnsi="Cambria Math" w:cstheme="majorBidi"/>
                          </w:rPr>
                          <m:t>s</m:t>
                        </m:r>
                      </m:e>
                    </m:acc>
                  </m:sub>
                </m:sSub>
                <m:r>
                  <w:rPr>
                    <w:rFonts w:ascii="Cambria Math" w:hAnsi="Cambria Math" w:cstheme="majorBidi"/>
                  </w:rPr>
                  <m:t>=j</m:t>
                </m:r>
              </m:e>
            </m:d>
          </m:num>
          <m:den>
            <m:r>
              <w:rPr>
                <w:rFonts w:ascii="Cambria Math" w:hAnsi="Cambria Math" w:cstheme="majorBidi"/>
              </w:rPr>
              <m:t>card W(</m:t>
            </m:r>
            <m:acc>
              <m:accPr>
                <m:chr m:val="⃗"/>
                <m:ctrlPr>
                  <w:rPr>
                    <w:rFonts w:ascii="Cambria Math" w:hAnsi="Cambria Math" w:cstheme="majorBidi"/>
                    <w:i/>
                  </w:rPr>
                </m:ctrlPr>
              </m:accPr>
              <m:e>
                <m:r>
                  <w:rPr>
                    <w:rFonts w:ascii="Cambria Math" w:hAnsi="Cambria Math" w:cstheme="majorBidi"/>
                  </w:rPr>
                  <m:t>v</m:t>
                </m:r>
              </m:e>
            </m:acc>
            <m:r>
              <w:rPr>
                <w:rFonts w:ascii="Cambria Math" w:hAnsi="Cambria Math" w:cstheme="majorBidi"/>
              </w:rPr>
              <m:t>)</m:t>
            </m:r>
          </m:den>
        </m:f>
      </m:oMath>
      <w:r w:rsidR="000563EA" w:rsidRPr="0029273D">
        <w:rPr>
          <w:rFonts w:cstheme="majorBidi"/>
        </w:rPr>
        <w:t xml:space="preserve"> </w:t>
      </w:r>
      <w:r w:rsidR="000563EA" w:rsidRPr="0029273D">
        <w:rPr>
          <w:rFonts w:cstheme="majorBidi"/>
        </w:rPr>
        <w:tab/>
      </w:r>
      <w:r w:rsidR="000563EA" w:rsidRPr="0029273D">
        <w:rPr>
          <w:rFonts w:cstheme="majorBidi"/>
        </w:rPr>
        <w:tab/>
        <w:t>(2)</w:t>
      </w:r>
    </w:p>
    <w:p w14:paraId="54061D69" w14:textId="77777777" w:rsidR="000563EA" w:rsidRPr="0029273D" w:rsidRDefault="000563EA" w:rsidP="00E03605">
      <w:pPr>
        <w:spacing w:line="22" w:lineRule="atLeast"/>
        <w:rPr>
          <w:rFonts w:cstheme="majorBidi"/>
        </w:rPr>
      </w:pPr>
      <w:r w:rsidRPr="0029273D">
        <w:rPr>
          <w:rFonts w:cstheme="majorBidi"/>
        </w:rPr>
        <w:t xml:space="preserve">Having the co-occurrence matrix C with components </w:t>
      </w:r>
      <m:oMath>
        <m:r>
          <w:rPr>
            <w:rFonts w:ascii="Cambria Math" w:hAnsi="Cambria Math" w:cstheme="majorBidi"/>
          </w:rPr>
          <m:t>c</m:t>
        </m:r>
        <m:d>
          <m:dPr>
            <m:ctrlPr>
              <w:rPr>
                <w:rFonts w:ascii="Cambria Math" w:hAnsi="Cambria Math" w:cstheme="majorBidi"/>
                <w:i/>
              </w:rPr>
            </m:ctrlPr>
          </m:dPr>
          <m:e>
            <m:r>
              <w:rPr>
                <w:rFonts w:ascii="Cambria Math" w:hAnsi="Cambria Math" w:cstheme="majorBidi"/>
              </w:rPr>
              <m:t>i,j</m:t>
            </m:r>
          </m:e>
        </m:d>
        <m:r>
          <w:rPr>
            <w:rFonts w:ascii="Cambria Math" w:hAnsi="Cambria Math" w:cstheme="majorBidi"/>
          </w:rPr>
          <m:t xml:space="preserve"> </m:t>
        </m:r>
      </m:oMath>
      <w:r w:rsidRPr="0029273D">
        <w:rPr>
          <w:rFonts w:cstheme="majorBidi"/>
        </w:rPr>
        <w:t>calculated, Haralick features can be computed using formulas given below. At first, statistics have to be defined:</w:t>
      </w:r>
    </w:p>
    <w:p w14:paraId="09A3226F" w14:textId="77777777" w:rsidR="000563EA" w:rsidRPr="0029273D" w:rsidRDefault="00252C5A" w:rsidP="00E03605">
      <w:pPr>
        <w:spacing w:line="22" w:lineRule="atLeast"/>
        <w:rPr>
          <w:rFonts w:cstheme="majorBidi"/>
        </w:rPr>
      </w:pPr>
      <m:oMath>
        <m:sSub>
          <m:sSubPr>
            <m:ctrlPr>
              <w:rPr>
                <w:rFonts w:ascii="Cambria Math" w:hAnsi="Cambria Math" w:cstheme="majorBidi"/>
                <w:i/>
              </w:rPr>
            </m:ctrlPr>
          </m:sSubPr>
          <m:e>
            <m:r>
              <w:rPr>
                <w:rFonts w:ascii="Cambria Math" w:hAnsi="Cambria Math" w:cstheme="majorBidi"/>
              </w:rPr>
              <m:t>μ</m:t>
            </m:r>
          </m:e>
          <m:sub>
            <m:r>
              <w:rPr>
                <w:rFonts w:ascii="Cambria Math" w:hAnsi="Cambria Math" w:cstheme="majorBidi"/>
              </w:rPr>
              <m:t>x</m:t>
            </m:r>
          </m:sub>
        </m:sSub>
        <m:r>
          <w:rPr>
            <w:rFonts w:ascii="Cambria Math" w:hAnsi="Cambria Math" w:cstheme="majorBidi"/>
          </w:rPr>
          <m:t xml:space="preserve">= </m:t>
        </m:r>
        <m:nary>
          <m:naryPr>
            <m:chr m:val="∑"/>
            <m:limLoc m:val="subSup"/>
            <m:ctrlPr>
              <w:rPr>
                <w:rFonts w:ascii="Cambria Math" w:hAnsi="Cambria Math" w:cstheme="majorBidi"/>
                <w:i/>
              </w:rPr>
            </m:ctrlPr>
          </m:naryPr>
          <m:sub>
            <m:r>
              <w:rPr>
                <w:rFonts w:ascii="Cambria Math" w:hAnsi="Cambria Math" w:cstheme="majorBidi"/>
              </w:rPr>
              <m:t>i=1</m:t>
            </m:r>
          </m:sub>
          <m:sup>
            <m:r>
              <w:rPr>
                <w:rFonts w:ascii="Cambria Math" w:hAnsi="Cambria Math" w:cstheme="majorBidi"/>
              </w:rPr>
              <m:t>q</m:t>
            </m:r>
          </m:sup>
          <m:e>
            <m:nary>
              <m:naryPr>
                <m:chr m:val="∑"/>
                <m:limLoc m:val="undOvr"/>
                <m:ctrlPr>
                  <w:rPr>
                    <w:rFonts w:ascii="Cambria Math" w:hAnsi="Cambria Math" w:cstheme="majorBidi"/>
                    <w:i/>
                  </w:rPr>
                </m:ctrlPr>
              </m:naryPr>
              <m:sub>
                <m:r>
                  <w:rPr>
                    <w:rFonts w:ascii="Cambria Math" w:hAnsi="Cambria Math" w:cstheme="majorBidi"/>
                  </w:rPr>
                  <m:t>j=1</m:t>
                </m:r>
              </m:sub>
              <m:sup>
                <m:r>
                  <w:rPr>
                    <w:rFonts w:ascii="Cambria Math" w:hAnsi="Cambria Math" w:cstheme="majorBidi"/>
                  </w:rPr>
                  <m:t>q</m:t>
                </m:r>
              </m:sup>
              <m:e>
                <m:d>
                  <m:dPr>
                    <m:ctrlPr>
                      <w:rPr>
                        <w:rFonts w:ascii="Cambria Math" w:hAnsi="Cambria Math" w:cstheme="majorBidi"/>
                        <w:i/>
                      </w:rPr>
                    </m:ctrlPr>
                  </m:dPr>
                  <m:e>
                    <m:r>
                      <w:rPr>
                        <w:rFonts w:ascii="Cambria Math" w:hAnsi="Cambria Math" w:cstheme="majorBidi"/>
                      </w:rPr>
                      <m:t>i-1</m:t>
                    </m:r>
                  </m:e>
                </m:d>
                <m:r>
                  <w:rPr>
                    <w:rFonts w:ascii="Cambria Math" w:hAnsi="Cambria Math" w:cstheme="majorBidi"/>
                  </w:rPr>
                  <m:t>c(i,j)</m:t>
                </m:r>
              </m:e>
            </m:nary>
          </m:e>
        </m:nary>
      </m:oMath>
      <w:r w:rsidR="000563EA" w:rsidRPr="0029273D">
        <w:rPr>
          <w:rFonts w:cstheme="majorBidi"/>
        </w:rPr>
        <w:tab/>
      </w:r>
      <w:r w:rsidR="000563EA" w:rsidRPr="0029273D">
        <w:rPr>
          <w:rFonts w:cstheme="majorBidi"/>
        </w:rPr>
        <w:tab/>
        <w:t>(3)</w:t>
      </w:r>
    </w:p>
    <w:p w14:paraId="526CB545" w14:textId="77777777" w:rsidR="000563EA" w:rsidRPr="0029273D" w:rsidRDefault="00252C5A" w:rsidP="00E03605">
      <w:pPr>
        <w:spacing w:line="22" w:lineRule="atLeast"/>
        <w:rPr>
          <w:rFonts w:cstheme="majorBidi"/>
        </w:rPr>
      </w:pPr>
      <m:oMath>
        <m:sSub>
          <m:sSubPr>
            <m:ctrlPr>
              <w:rPr>
                <w:rFonts w:ascii="Cambria Math" w:hAnsi="Cambria Math" w:cstheme="majorBidi"/>
                <w:i/>
              </w:rPr>
            </m:ctrlPr>
          </m:sSubPr>
          <m:e>
            <m:r>
              <w:rPr>
                <w:rFonts w:ascii="Cambria Math" w:hAnsi="Cambria Math" w:cstheme="majorBidi"/>
              </w:rPr>
              <m:t>μ</m:t>
            </m:r>
          </m:e>
          <m:sub>
            <m:r>
              <w:rPr>
                <w:rFonts w:ascii="Cambria Math" w:hAnsi="Cambria Math" w:cstheme="majorBidi"/>
              </w:rPr>
              <m:t>y</m:t>
            </m:r>
          </m:sub>
        </m:sSub>
        <m:r>
          <w:rPr>
            <w:rFonts w:ascii="Cambria Math" w:hAnsi="Cambria Math" w:cstheme="majorBidi"/>
          </w:rPr>
          <m:t xml:space="preserve">= </m:t>
        </m:r>
        <m:nary>
          <m:naryPr>
            <m:chr m:val="∑"/>
            <m:limLoc m:val="subSup"/>
            <m:ctrlPr>
              <w:rPr>
                <w:rFonts w:ascii="Cambria Math" w:hAnsi="Cambria Math" w:cstheme="majorBidi"/>
                <w:i/>
              </w:rPr>
            </m:ctrlPr>
          </m:naryPr>
          <m:sub>
            <m:r>
              <w:rPr>
                <w:rFonts w:ascii="Cambria Math" w:hAnsi="Cambria Math" w:cstheme="majorBidi"/>
              </w:rPr>
              <m:t>i=1</m:t>
            </m:r>
          </m:sub>
          <m:sup>
            <m:r>
              <w:rPr>
                <w:rFonts w:ascii="Cambria Math" w:hAnsi="Cambria Math" w:cstheme="majorBidi"/>
              </w:rPr>
              <m:t>q</m:t>
            </m:r>
          </m:sup>
          <m:e>
            <m:nary>
              <m:naryPr>
                <m:chr m:val="∑"/>
                <m:limLoc m:val="undOvr"/>
                <m:ctrlPr>
                  <w:rPr>
                    <w:rFonts w:ascii="Cambria Math" w:hAnsi="Cambria Math" w:cstheme="majorBidi"/>
                    <w:i/>
                  </w:rPr>
                </m:ctrlPr>
              </m:naryPr>
              <m:sub>
                <m:r>
                  <w:rPr>
                    <w:rFonts w:ascii="Cambria Math" w:hAnsi="Cambria Math" w:cstheme="majorBidi"/>
                  </w:rPr>
                  <m:t>j=1</m:t>
                </m:r>
              </m:sub>
              <m:sup>
                <m:r>
                  <w:rPr>
                    <w:rFonts w:ascii="Cambria Math" w:hAnsi="Cambria Math" w:cstheme="majorBidi"/>
                  </w:rPr>
                  <m:t>q</m:t>
                </m:r>
              </m:sup>
              <m:e>
                <m:d>
                  <m:dPr>
                    <m:ctrlPr>
                      <w:rPr>
                        <w:rFonts w:ascii="Cambria Math" w:hAnsi="Cambria Math" w:cstheme="majorBidi"/>
                        <w:i/>
                      </w:rPr>
                    </m:ctrlPr>
                  </m:dPr>
                  <m:e>
                    <m:r>
                      <w:rPr>
                        <w:rFonts w:ascii="Cambria Math" w:hAnsi="Cambria Math" w:cstheme="majorBidi"/>
                      </w:rPr>
                      <m:t>j-1</m:t>
                    </m:r>
                  </m:e>
                </m:d>
                <m:r>
                  <w:rPr>
                    <w:rFonts w:ascii="Cambria Math" w:hAnsi="Cambria Math" w:cstheme="majorBidi"/>
                  </w:rPr>
                  <m:t>c(i,j)</m:t>
                </m:r>
              </m:e>
            </m:nary>
          </m:e>
        </m:nary>
      </m:oMath>
      <w:r w:rsidR="000563EA" w:rsidRPr="0029273D">
        <w:rPr>
          <w:rFonts w:cstheme="majorBidi"/>
        </w:rPr>
        <w:tab/>
      </w:r>
      <w:r w:rsidR="000563EA" w:rsidRPr="0029273D">
        <w:rPr>
          <w:rFonts w:cstheme="majorBidi"/>
        </w:rPr>
        <w:tab/>
        <w:t>(4)</w:t>
      </w:r>
    </w:p>
    <w:p w14:paraId="2F72F3B4" w14:textId="77777777" w:rsidR="000563EA" w:rsidRPr="0029273D" w:rsidRDefault="00252C5A" w:rsidP="00E03605">
      <w:pPr>
        <w:spacing w:line="22" w:lineRule="atLeast"/>
        <w:rPr>
          <w:rFonts w:cstheme="majorBidi"/>
        </w:rPr>
      </w:pPr>
      <m:oMath>
        <m:sSub>
          <m:sSubPr>
            <m:ctrlPr>
              <w:rPr>
                <w:rFonts w:ascii="Cambria Math" w:hAnsi="Cambria Math" w:cstheme="majorBidi"/>
                <w:i/>
              </w:rPr>
            </m:ctrlPr>
          </m:sSubPr>
          <m:e>
            <m:r>
              <w:rPr>
                <w:rFonts w:ascii="Cambria Math" w:hAnsi="Cambria Math" w:cstheme="majorBidi"/>
              </w:rPr>
              <m:t>var</m:t>
            </m:r>
          </m:e>
          <m:sub>
            <m:r>
              <w:rPr>
                <w:rFonts w:ascii="Cambria Math" w:hAnsi="Cambria Math" w:cstheme="majorBidi"/>
              </w:rPr>
              <m:t>x</m:t>
            </m:r>
          </m:sub>
        </m:sSub>
        <m:r>
          <w:rPr>
            <w:rFonts w:ascii="Cambria Math" w:hAnsi="Cambria Math" w:cstheme="majorBidi"/>
          </w:rPr>
          <m:t xml:space="preserve">= </m:t>
        </m:r>
        <m:nary>
          <m:naryPr>
            <m:chr m:val="∑"/>
            <m:limLoc m:val="subSup"/>
            <m:ctrlPr>
              <w:rPr>
                <w:rFonts w:ascii="Cambria Math" w:hAnsi="Cambria Math" w:cstheme="majorBidi"/>
                <w:i/>
              </w:rPr>
            </m:ctrlPr>
          </m:naryPr>
          <m:sub>
            <m:r>
              <w:rPr>
                <w:rFonts w:ascii="Cambria Math" w:hAnsi="Cambria Math" w:cstheme="majorBidi"/>
              </w:rPr>
              <m:t>i=1</m:t>
            </m:r>
          </m:sub>
          <m:sup>
            <m:r>
              <w:rPr>
                <w:rFonts w:ascii="Cambria Math" w:hAnsi="Cambria Math" w:cstheme="majorBidi"/>
              </w:rPr>
              <m:t>q</m:t>
            </m:r>
          </m:sup>
          <m:e>
            <m:nary>
              <m:naryPr>
                <m:chr m:val="∑"/>
                <m:limLoc m:val="undOvr"/>
                <m:ctrlPr>
                  <w:rPr>
                    <w:rFonts w:ascii="Cambria Math" w:hAnsi="Cambria Math" w:cstheme="majorBidi"/>
                    <w:i/>
                  </w:rPr>
                </m:ctrlPr>
              </m:naryPr>
              <m:sub>
                <m:r>
                  <w:rPr>
                    <w:rFonts w:ascii="Cambria Math" w:hAnsi="Cambria Math" w:cstheme="majorBidi"/>
                  </w:rPr>
                  <m:t>j=1</m:t>
                </m:r>
              </m:sub>
              <m:sup>
                <m:r>
                  <w:rPr>
                    <w:rFonts w:ascii="Cambria Math" w:hAnsi="Cambria Math" w:cstheme="majorBidi"/>
                  </w:rPr>
                  <m:t>q</m:t>
                </m:r>
              </m:sup>
              <m:e>
                <m:sSup>
                  <m:sSupPr>
                    <m:ctrlPr>
                      <w:rPr>
                        <w:rFonts w:ascii="Cambria Math" w:hAnsi="Cambria Math" w:cstheme="majorBidi"/>
                        <w:i/>
                      </w:rPr>
                    </m:ctrlPr>
                  </m:sSupPr>
                  <m:e>
                    <m:d>
                      <m:dPr>
                        <m:ctrlPr>
                          <w:rPr>
                            <w:rFonts w:ascii="Cambria Math" w:hAnsi="Cambria Math" w:cstheme="majorBidi"/>
                            <w:i/>
                          </w:rPr>
                        </m:ctrlPr>
                      </m:dPr>
                      <m:e>
                        <m:r>
                          <w:rPr>
                            <w:rFonts w:ascii="Cambria Math" w:hAnsi="Cambria Math" w:cstheme="majorBidi"/>
                          </w:rPr>
                          <m:t>i-1-</m:t>
                        </m:r>
                        <m:sSub>
                          <m:sSubPr>
                            <m:ctrlPr>
                              <w:rPr>
                                <w:rFonts w:ascii="Cambria Math" w:hAnsi="Cambria Math" w:cstheme="majorBidi"/>
                                <w:i/>
                              </w:rPr>
                            </m:ctrlPr>
                          </m:sSubPr>
                          <m:e>
                            <m:r>
                              <w:rPr>
                                <w:rFonts w:ascii="Cambria Math" w:hAnsi="Cambria Math" w:cstheme="majorBidi"/>
                              </w:rPr>
                              <m:t>μ</m:t>
                            </m:r>
                          </m:e>
                          <m:sub>
                            <m:r>
                              <w:rPr>
                                <w:rFonts w:ascii="Cambria Math" w:hAnsi="Cambria Math" w:cstheme="majorBidi"/>
                              </w:rPr>
                              <m:t>y</m:t>
                            </m:r>
                          </m:sub>
                        </m:sSub>
                      </m:e>
                    </m:d>
                  </m:e>
                  <m:sup>
                    <m:r>
                      <w:rPr>
                        <w:rFonts w:ascii="Cambria Math" w:hAnsi="Cambria Math" w:cstheme="majorBidi"/>
                      </w:rPr>
                      <m:t>2</m:t>
                    </m:r>
                  </m:sup>
                </m:sSup>
                <m:r>
                  <w:rPr>
                    <w:rFonts w:ascii="Cambria Math" w:hAnsi="Cambria Math" w:cstheme="majorBidi"/>
                  </w:rPr>
                  <m:t>c(i,j)</m:t>
                </m:r>
              </m:e>
            </m:nary>
          </m:e>
        </m:nary>
      </m:oMath>
      <w:r w:rsidR="000563EA" w:rsidRPr="0029273D">
        <w:rPr>
          <w:rFonts w:cstheme="majorBidi"/>
        </w:rPr>
        <w:tab/>
      </w:r>
      <w:r w:rsidR="000563EA" w:rsidRPr="0029273D">
        <w:rPr>
          <w:rFonts w:cstheme="majorBidi"/>
        </w:rPr>
        <w:tab/>
        <w:t>(5)</w:t>
      </w:r>
    </w:p>
    <w:p w14:paraId="67FC1FD9" w14:textId="77777777" w:rsidR="000563EA" w:rsidRPr="0029273D" w:rsidRDefault="00252C5A" w:rsidP="00E03605">
      <w:pPr>
        <w:spacing w:line="22" w:lineRule="atLeast"/>
        <w:rPr>
          <w:rFonts w:cstheme="majorBidi"/>
        </w:rPr>
      </w:pPr>
      <m:oMath>
        <m:sSub>
          <m:sSubPr>
            <m:ctrlPr>
              <w:rPr>
                <w:rFonts w:ascii="Cambria Math" w:hAnsi="Cambria Math" w:cstheme="majorBidi"/>
                <w:i/>
              </w:rPr>
            </m:ctrlPr>
          </m:sSubPr>
          <m:e>
            <m:r>
              <w:rPr>
                <w:rFonts w:ascii="Cambria Math" w:hAnsi="Cambria Math" w:cstheme="majorBidi"/>
              </w:rPr>
              <m:t>var</m:t>
            </m:r>
          </m:e>
          <m:sub>
            <m:r>
              <w:rPr>
                <w:rFonts w:ascii="Cambria Math" w:hAnsi="Cambria Math" w:cstheme="majorBidi"/>
              </w:rPr>
              <m:t>y</m:t>
            </m:r>
          </m:sub>
        </m:sSub>
        <m:r>
          <w:rPr>
            <w:rFonts w:ascii="Cambria Math" w:hAnsi="Cambria Math" w:cstheme="majorBidi"/>
          </w:rPr>
          <m:t xml:space="preserve">= </m:t>
        </m:r>
        <m:nary>
          <m:naryPr>
            <m:chr m:val="∑"/>
            <m:limLoc m:val="subSup"/>
            <m:ctrlPr>
              <w:rPr>
                <w:rFonts w:ascii="Cambria Math" w:hAnsi="Cambria Math" w:cstheme="majorBidi"/>
                <w:i/>
              </w:rPr>
            </m:ctrlPr>
          </m:naryPr>
          <m:sub>
            <m:r>
              <w:rPr>
                <w:rFonts w:ascii="Cambria Math" w:hAnsi="Cambria Math" w:cstheme="majorBidi"/>
              </w:rPr>
              <m:t>i=1</m:t>
            </m:r>
          </m:sub>
          <m:sup>
            <m:r>
              <w:rPr>
                <w:rFonts w:ascii="Cambria Math" w:hAnsi="Cambria Math" w:cstheme="majorBidi"/>
              </w:rPr>
              <m:t>q</m:t>
            </m:r>
          </m:sup>
          <m:e>
            <m:nary>
              <m:naryPr>
                <m:chr m:val="∑"/>
                <m:limLoc m:val="undOvr"/>
                <m:ctrlPr>
                  <w:rPr>
                    <w:rFonts w:ascii="Cambria Math" w:hAnsi="Cambria Math" w:cstheme="majorBidi"/>
                    <w:i/>
                  </w:rPr>
                </m:ctrlPr>
              </m:naryPr>
              <m:sub>
                <m:r>
                  <w:rPr>
                    <w:rFonts w:ascii="Cambria Math" w:hAnsi="Cambria Math" w:cstheme="majorBidi"/>
                  </w:rPr>
                  <m:t>j=1</m:t>
                </m:r>
              </m:sub>
              <m:sup>
                <m:r>
                  <w:rPr>
                    <w:rFonts w:ascii="Cambria Math" w:hAnsi="Cambria Math" w:cstheme="majorBidi"/>
                  </w:rPr>
                  <m:t>q</m:t>
                </m:r>
              </m:sup>
              <m:e>
                <m:sSup>
                  <m:sSupPr>
                    <m:ctrlPr>
                      <w:rPr>
                        <w:rFonts w:ascii="Cambria Math" w:hAnsi="Cambria Math" w:cstheme="majorBidi"/>
                        <w:i/>
                      </w:rPr>
                    </m:ctrlPr>
                  </m:sSupPr>
                  <m:e>
                    <m:d>
                      <m:dPr>
                        <m:ctrlPr>
                          <w:rPr>
                            <w:rFonts w:ascii="Cambria Math" w:hAnsi="Cambria Math" w:cstheme="majorBidi"/>
                            <w:i/>
                          </w:rPr>
                        </m:ctrlPr>
                      </m:dPr>
                      <m:e>
                        <m:r>
                          <w:rPr>
                            <w:rFonts w:ascii="Cambria Math" w:hAnsi="Cambria Math" w:cstheme="majorBidi"/>
                          </w:rPr>
                          <m:t>i-1-</m:t>
                        </m:r>
                        <m:sSub>
                          <m:sSubPr>
                            <m:ctrlPr>
                              <w:rPr>
                                <w:rFonts w:ascii="Cambria Math" w:hAnsi="Cambria Math" w:cstheme="majorBidi"/>
                                <w:i/>
                              </w:rPr>
                            </m:ctrlPr>
                          </m:sSubPr>
                          <m:e>
                            <m:r>
                              <w:rPr>
                                <w:rFonts w:ascii="Cambria Math" w:hAnsi="Cambria Math" w:cstheme="majorBidi"/>
                              </w:rPr>
                              <m:t>μ</m:t>
                            </m:r>
                          </m:e>
                          <m:sub>
                            <m:r>
                              <w:rPr>
                                <w:rFonts w:ascii="Cambria Math" w:hAnsi="Cambria Math" w:cstheme="majorBidi"/>
                              </w:rPr>
                              <m:t>y</m:t>
                            </m:r>
                          </m:sub>
                        </m:sSub>
                      </m:e>
                    </m:d>
                  </m:e>
                  <m:sup>
                    <m:r>
                      <w:rPr>
                        <w:rFonts w:ascii="Cambria Math" w:hAnsi="Cambria Math" w:cstheme="majorBidi"/>
                      </w:rPr>
                      <m:t>2</m:t>
                    </m:r>
                  </m:sup>
                </m:sSup>
                <m:r>
                  <w:rPr>
                    <w:rFonts w:ascii="Cambria Math" w:hAnsi="Cambria Math" w:cstheme="majorBidi"/>
                  </w:rPr>
                  <m:t>c(i,j)</m:t>
                </m:r>
              </m:e>
            </m:nary>
          </m:e>
        </m:nary>
      </m:oMath>
      <w:r w:rsidR="000563EA" w:rsidRPr="0029273D">
        <w:rPr>
          <w:rFonts w:cstheme="majorBidi"/>
        </w:rPr>
        <w:tab/>
      </w:r>
      <w:r w:rsidR="000563EA" w:rsidRPr="0029273D">
        <w:rPr>
          <w:rFonts w:cstheme="majorBidi"/>
        </w:rPr>
        <w:tab/>
        <w:t>(6)</w:t>
      </w:r>
    </w:p>
    <w:p w14:paraId="4E5EB168" w14:textId="77777777" w:rsidR="000563EA" w:rsidRPr="0029273D" w:rsidRDefault="00252C5A" w:rsidP="00E03605">
      <w:pPr>
        <w:spacing w:line="22" w:lineRule="atLeast"/>
        <w:rPr>
          <w:rFonts w:cstheme="majorBidi"/>
        </w:rPr>
      </w:pPr>
      <m:oMath>
        <m:sSub>
          <m:sSubPr>
            <m:ctrlPr>
              <w:rPr>
                <w:rFonts w:ascii="Cambria Math" w:hAnsi="Cambria Math" w:cstheme="majorBidi"/>
                <w:i/>
              </w:rPr>
            </m:ctrlPr>
          </m:sSubPr>
          <m:e>
            <m:r>
              <w:rPr>
                <w:rFonts w:ascii="Cambria Math" w:hAnsi="Cambria Math" w:cstheme="majorBidi"/>
              </w:rPr>
              <m:t>c</m:t>
            </m:r>
          </m:e>
          <m:sub>
            <m:r>
              <w:rPr>
                <w:rFonts w:ascii="Cambria Math" w:hAnsi="Cambria Math" w:cstheme="majorBidi"/>
              </w:rPr>
              <m:t>x</m:t>
            </m:r>
          </m:sub>
        </m:sSub>
        <m:r>
          <w:rPr>
            <w:rFonts w:ascii="Cambria Math" w:hAnsi="Cambria Math" w:cstheme="majorBidi"/>
          </w:rPr>
          <m:t xml:space="preserve">(i)= </m:t>
        </m:r>
        <m:nary>
          <m:naryPr>
            <m:chr m:val="∑"/>
            <m:limLoc m:val="subSup"/>
            <m:ctrlPr>
              <w:rPr>
                <w:rFonts w:ascii="Cambria Math" w:hAnsi="Cambria Math" w:cstheme="majorBidi"/>
                <w:i/>
              </w:rPr>
            </m:ctrlPr>
          </m:naryPr>
          <m:sub>
            <m:r>
              <w:rPr>
                <w:rFonts w:ascii="Cambria Math" w:hAnsi="Cambria Math" w:cstheme="majorBidi"/>
              </w:rPr>
              <m:t>j=1</m:t>
            </m:r>
          </m:sub>
          <m:sup>
            <m:r>
              <w:rPr>
                <w:rFonts w:ascii="Cambria Math" w:hAnsi="Cambria Math" w:cstheme="majorBidi"/>
              </w:rPr>
              <m:t>q</m:t>
            </m:r>
          </m:sup>
          <m:e>
            <m:r>
              <w:rPr>
                <w:rFonts w:ascii="Cambria Math" w:hAnsi="Cambria Math" w:cstheme="majorBidi"/>
              </w:rPr>
              <m:t>c(i,j)</m:t>
            </m:r>
          </m:e>
        </m:nary>
      </m:oMath>
      <w:r w:rsidR="000563EA" w:rsidRPr="0029273D">
        <w:rPr>
          <w:rFonts w:cstheme="majorBidi"/>
        </w:rPr>
        <w:tab/>
      </w:r>
      <w:r w:rsidR="000563EA" w:rsidRPr="0029273D">
        <w:rPr>
          <w:rFonts w:cstheme="majorBidi"/>
        </w:rPr>
        <w:tab/>
        <w:t>(7)</w:t>
      </w:r>
    </w:p>
    <w:p w14:paraId="21C8BA00" w14:textId="77777777" w:rsidR="000563EA" w:rsidRPr="0029273D" w:rsidRDefault="00252C5A" w:rsidP="00E03605">
      <w:pPr>
        <w:spacing w:line="22" w:lineRule="atLeast"/>
        <w:rPr>
          <w:rFonts w:cstheme="majorBidi"/>
        </w:rPr>
      </w:pPr>
      <m:oMath>
        <m:sSub>
          <m:sSubPr>
            <m:ctrlPr>
              <w:rPr>
                <w:rFonts w:ascii="Cambria Math" w:hAnsi="Cambria Math" w:cstheme="majorBidi"/>
                <w:i/>
              </w:rPr>
            </m:ctrlPr>
          </m:sSubPr>
          <m:e>
            <m:r>
              <w:rPr>
                <w:rFonts w:ascii="Cambria Math" w:hAnsi="Cambria Math" w:cstheme="majorBidi"/>
              </w:rPr>
              <m:t>c</m:t>
            </m:r>
          </m:e>
          <m:sub>
            <m:r>
              <w:rPr>
                <w:rFonts w:ascii="Cambria Math" w:hAnsi="Cambria Math" w:cstheme="majorBidi"/>
              </w:rPr>
              <m:t>y</m:t>
            </m:r>
          </m:sub>
        </m:sSub>
        <m:r>
          <w:rPr>
            <w:rFonts w:ascii="Cambria Math" w:hAnsi="Cambria Math" w:cstheme="majorBidi"/>
          </w:rPr>
          <m:t xml:space="preserve">(j)= </m:t>
        </m:r>
        <m:nary>
          <m:naryPr>
            <m:chr m:val="∑"/>
            <m:limLoc m:val="subSup"/>
            <m:ctrlPr>
              <w:rPr>
                <w:rFonts w:ascii="Cambria Math" w:hAnsi="Cambria Math" w:cstheme="majorBidi"/>
                <w:i/>
              </w:rPr>
            </m:ctrlPr>
          </m:naryPr>
          <m:sub>
            <m:r>
              <w:rPr>
                <w:rFonts w:ascii="Cambria Math" w:hAnsi="Cambria Math" w:cstheme="majorBidi"/>
              </w:rPr>
              <m:t>i=1</m:t>
            </m:r>
          </m:sub>
          <m:sup>
            <m:r>
              <w:rPr>
                <w:rFonts w:ascii="Cambria Math" w:hAnsi="Cambria Math" w:cstheme="majorBidi"/>
              </w:rPr>
              <m:t>q</m:t>
            </m:r>
          </m:sup>
          <m:e>
            <m:r>
              <w:rPr>
                <w:rFonts w:ascii="Cambria Math" w:hAnsi="Cambria Math" w:cstheme="majorBidi"/>
              </w:rPr>
              <m:t>c(i,j)</m:t>
            </m:r>
          </m:e>
        </m:nary>
      </m:oMath>
      <w:r w:rsidR="000563EA" w:rsidRPr="0029273D">
        <w:rPr>
          <w:rFonts w:cstheme="majorBidi"/>
        </w:rPr>
        <w:tab/>
      </w:r>
      <w:r w:rsidR="000563EA" w:rsidRPr="0029273D">
        <w:rPr>
          <w:rFonts w:cstheme="majorBidi"/>
        </w:rPr>
        <w:tab/>
        <w:t>(8)</w:t>
      </w:r>
    </w:p>
    <w:p w14:paraId="2C9455F6" w14:textId="77777777" w:rsidR="000563EA" w:rsidRPr="0029273D" w:rsidRDefault="00252C5A" w:rsidP="00E03605">
      <w:pPr>
        <w:spacing w:line="22" w:lineRule="atLeast"/>
        <w:rPr>
          <w:rFonts w:cstheme="majorBidi"/>
        </w:rPr>
      </w:pPr>
      <m:oMath>
        <m:sSub>
          <m:sSubPr>
            <m:ctrlPr>
              <w:rPr>
                <w:rFonts w:ascii="Cambria Math" w:hAnsi="Cambria Math" w:cstheme="majorBidi"/>
                <w:i/>
              </w:rPr>
            </m:ctrlPr>
          </m:sSubPr>
          <m:e>
            <m:r>
              <w:rPr>
                <w:rFonts w:ascii="Cambria Math" w:hAnsi="Cambria Math" w:cstheme="majorBidi"/>
              </w:rPr>
              <m:t>c</m:t>
            </m:r>
          </m:e>
          <m:sub>
            <m:r>
              <w:rPr>
                <w:rFonts w:ascii="Cambria Math" w:hAnsi="Cambria Math" w:cstheme="majorBidi"/>
              </w:rPr>
              <m:t>x+y</m:t>
            </m:r>
          </m:sub>
        </m:sSub>
        <m:r>
          <w:rPr>
            <w:rFonts w:ascii="Cambria Math" w:hAnsi="Cambria Math" w:cstheme="majorBidi"/>
          </w:rPr>
          <m:t xml:space="preserve">(k)= </m:t>
        </m:r>
        <m:nary>
          <m:naryPr>
            <m:chr m:val="∑"/>
            <m:limLoc m:val="subSup"/>
            <m:ctrlPr>
              <w:rPr>
                <w:rFonts w:ascii="Cambria Math" w:hAnsi="Cambria Math" w:cstheme="majorBidi"/>
                <w:i/>
              </w:rPr>
            </m:ctrlPr>
          </m:naryPr>
          <m:sub>
            <m:r>
              <w:rPr>
                <w:rFonts w:ascii="Cambria Math" w:hAnsi="Cambria Math" w:cstheme="majorBidi"/>
              </w:rPr>
              <m:t>j=1</m:t>
            </m:r>
          </m:sub>
          <m:sup>
            <m:r>
              <w:rPr>
                <w:rFonts w:ascii="Cambria Math" w:hAnsi="Cambria Math" w:cstheme="majorBidi"/>
              </w:rPr>
              <m:t>q</m:t>
            </m:r>
          </m:sup>
          <m:e>
            <m:nary>
              <m:naryPr>
                <m:chr m:val="∑"/>
                <m:limLoc m:val="undOvr"/>
                <m:supHide m:val="1"/>
                <m:ctrlPr>
                  <w:rPr>
                    <w:rFonts w:ascii="Cambria Math" w:hAnsi="Cambria Math" w:cstheme="majorBidi"/>
                    <w:i/>
                  </w:rPr>
                </m:ctrlPr>
              </m:naryPr>
              <m:sub>
                <m:r>
                  <w:rPr>
                    <w:rFonts w:ascii="Cambria Math" w:hAnsi="Cambria Math" w:cstheme="majorBidi"/>
                  </w:rPr>
                  <m:t>i∈</m:t>
                </m:r>
                <m:d>
                  <m:dPr>
                    <m:begChr m:val="{"/>
                    <m:endChr m:val="}"/>
                    <m:ctrlPr>
                      <w:rPr>
                        <w:rFonts w:ascii="Cambria Math" w:hAnsi="Cambria Math" w:cstheme="majorBidi"/>
                        <w:i/>
                      </w:rPr>
                    </m:ctrlPr>
                  </m:dPr>
                  <m:e>
                    <m:r>
                      <w:rPr>
                        <w:rFonts w:ascii="Cambria Math" w:hAnsi="Cambria Math" w:cstheme="majorBidi"/>
                      </w:rPr>
                      <m:t>1,2,…,q</m:t>
                    </m:r>
                  </m:e>
                </m:d>
                <m:r>
                  <w:rPr>
                    <w:rFonts w:ascii="Cambria Math" w:hAnsi="Cambria Math" w:cstheme="majorBidi"/>
                  </w:rPr>
                  <m:t>;i+j=k-1</m:t>
                </m:r>
              </m:sub>
              <m:sup/>
              <m:e>
                <m:r>
                  <w:rPr>
                    <w:rFonts w:ascii="Cambria Math" w:hAnsi="Cambria Math" w:cstheme="majorBidi"/>
                  </w:rPr>
                  <m:t>c(i,j)</m:t>
                </m:r>
              </m:e>
            </m:nary>
          </m:e>
        </m:nary>
      </m:oMath>
      <w:r w:rsidR="000563EA" w:rsidRPr="0029273D">
        <w:rPr>
          <w:rFonts w:cstheme="majorBidi"/>
        </w:rPr>
        <w:tab/>
      </w:r>
      <w:r w:rsidR="000563EA" w:rsidRPr="0029273D">
        <w:rPr>
          <w:rFonts w:cstheme="majorBidi"/>
        </w:rPr>
        <w:tab/>
        <w:t>(9)</w:t>
      </w:r>
    </w:p>
    <w:p w14:paraId="51B28E8A" w14:textId="77777777" w:rsidR="000563EA" w:rsidRPr="0029273D" w:rsidRDefault="00252C5A" w:rsidP="00E03605">
      <w:pPr>
        <w:spacing w:line="22" w:lineRule="atLeast"/>
        <w:rPr>
          <w:rFonts w:cstheme="majorBidi"/>
        </w:rPr>
      </w:pPr>
      <m:oMath>
        <m:sSub>
          <m:sSubPr>
            <m:ctrlPr>
              <w:rPr>
                <w:rFonts w:ascii="Cambria Math" w:hAnsi="Cambria Math" w:cstheme="majorBidi"/>
                <w:i/>
              </w:rPr>
            </m:ctrlPr>
          </m:sSubPr>
          <m:e>
            <m:r>
              <w:rPr>
                <w:rFonts w:ascii="Cambria Math" w:hAnsi="Cambria Math" w:cstheme="majorBidi"/>
              </w:rPr>
              <m:t>c</m:t>
            </m:r>
          </m:e>
          <m:sub>
            <m:r>
              <w:rPr>
                <w:rFonts w:ascii="Cambria Math" w:hAnsi="Cambria Math" w:cstheme="majorBidi"/>
              </w:rPr>
              <m:t>x-y</m:t>
            </m:r>
          </m:sub>
        </m:sSub>
        <m:r>
          <w:rPr>
            <w:rFonts w:ascii="Cambria Math" w:hAnsi="Cambria Math" w:cstheme="majorBidi"/>
          </w:rPr>
          <m:t xml:space="preserve">(k)= </m:t>
        </m:r>
        <m:nary>
          <m:naryPr>
            <m:chr m:val="∑"/>
            <m:limLoc m:val="subSup"/>
            <m:ctrlPr>
              <w:rPr>
                <w:rFonts w:ascii="Cambria Math" w:hAnsi="Cambria Math" w:cstheme="majorBidi"/>
                <w:i/>
              </w:rPr>
            </m:ctrlPr>
          </m:naryPr>
          <m:sub>
            <m:r>
              <w:rPr>
                <w:rFonts w:ascii="Cambria Math" w:hAnsi="Cambria Math" w:cstheme="majorBidi"/>
              </w:rPr>
              <m:t>j=1</m:t>
            </m:r>
          </m:sub>
          <m:sup>
            <m:r>
              <w:rPr>
                <w:rFonts w:ascii="Cambria Math" w:hAnsi="Cambria Math" w:cstheme="majorBidi"/>
              </w:rPr>
              <m:t>q</m:t>
            </m:r>
          </m:sup>
          <m:e>
            <m:nary>
              <m:naryPr>
                <m:chr m:val="∑"/>
                <m:limLoc m:val="undOvr"/>
                <m:supHide m:val="1"/>
                <m:ctrlPr>
                  <w:rPr>
                    <w:rFonts w:ascii="Cambria Math" w:hAnsi="Cambria Math" w:cstheme="majorBidi"/>
                    <w:i/>
                  </w:rPr>
                </m:ctrlPr>
              </m:naryPr>
              <m:sub>
                <m:r>
                  <w:rPr>
                    <w:rFonts w:ascii="Cambria Math" w:hAnsi="Cambria Math" w:cstheme="majorBidi"/>
                  </w:rPr>
                  <m:t>i∈</m:t>
                </m:r>
                <m:d>
                  <m:dPr>
                    <m:begChr m:val="{"/>
                    <m:endChr m:val="}"/>
                    <m:ctrlPr>
                      <w:rPr>
                        <w:rFonts w:ascii="Cambria Math" w:hAnsi="Cambria Math" w:cstheme="majorBidi"/>
                        <w:i/>
                      </w:rPr>
                    </m:ctrlPr>
                  </m:dPr>
                  <m:e>
                    <m:r>
                      <w:rPr>
                        <w:rFonts w:ascii="Cambria Math" w:hAnsi="Cambria Math" w:cstheme="majorBidi"/>
                      </w:rPr>
                      <m:t>1,2,…,q</m:t>
                    </m:r>
                  </m:e>
                </m:d>
                <m:r>
                  <w:rPr>
                    <w:rFonts w:ascii="Cambria Math" w:hAnsi="Cambria Math" w:cstheme="majorBidi"/>
                  </w:rPr>
                  <m:t>;|i-j|=k-1</m:t>
                </m:r>
              </m:sub>
              <m:sup/>
              <m:e>
                <m:r>
                  <w:rPr>
                    <w:rFonts w:ascii="Cambria Math" w:hAnsi="Cambria Math" w:cstheme="majorBidi"/>
                  </w:rPr>
                  <m:t>c(i,j)</m:t>
                </m:r>
              </m:e>
            </m:nary>
          </m:e>
        </m:nary>
      </m:oMath>
      <w:r w:rsidR="000563EA" w:rsidRPr="0029273D">
        <w:rPr>
          <w:rFonts w:cstheme="majorBidi"/>
        </w:rPr>
        <w:tab/>
      </w:r>
      <w:r w:rsidR="000563EA" w:rsidRPr="0029273D">
        <w:rPr>
          <w:rFonts w:cstheme="majorBidi"/>
        </w:rPr>
        <w:tab/>
        <w:t>(10)</w:t>
      </w:r>
    </w:p>
    <w:p w14:paraId="4A132B9C" w14:textId="77777777" w:rsidR="000563EA" w:rsidRPr="0029273D" w:rsidRDefault="000563EA" w:rsidP="00E03605">
      <w:pPr>
        <w:spacing w:line="22" w:lineRule="atLeast"/>
        <w:rPr>
          <w:rFonts w:cstheme="majorBidi"/>
        </w:rPr>
      </w:pPr>
      <m:oMath>
        <m:r>
          <w:rPr>
            <w:rFonts w:ascii="Cambria Math" w:hAnsi="Cambria Math" w:cstheme="majorBidi"/>
          </w:rPr>
          <m:t>HXY= -</m:t>
        </m:r>
        <m:nary>
          <m:naryPr>
            <m:chr m:val="∑"/>
            <m:limLoc m:val="subSup"/>
            <m:ctrlPr>
              <w:rPr>
                <w:rFonts w:ascii="Cambria Math" w:hAnsi="Cambria Math" w:cstheme="majorBidi"/>
                <w:i/>
              </w:rPr>
            </m:ctrlPr>
          </m:naryPr>
          <m:sub>
            <m:r>
              <w:rPr>
                <w:rFonts w:ascii="Cambria Math" w:hAnsi="Cambria Math" w:cstheme="majorBidi"/>
              </w:rPr>
              <m:t>i=1</m:t>
            </m:r>
          </m:sub>
          <m:sup>
            <m:r>
              <w:rPr>
                <w:rFonts w:ascii="Cambria Math" w:hAnsi="Cambria Math" w:cstheme="majorBidi"/>
              </w:rPr>
              <m:t>q</m:t>
            </m:r>
          </m:sup>
          <m:e>
            <m:nary>
              <m:naryPr>
                <m:chr m:val="∑"/>
                <m:limLoc m:val="undOvr"/>
                <m:ctrlPr>
                  <w:rPr>
                    <w:rFonts w:ascii="Cambria Math" w:hAnsi="Cambria Math" w:cstheme="majorBidi"/>
                    <w:i/>
                  </w:rPr>
                </m:ctrlPr>
              </m:naryPr>
              <m:sub>
                <m:r>
                  <w:rPr>
                    <w:rFonts w:ascii="Cambria Math" w:hAnsi="Cambria Math" w:cstheme="majorBidi"/>
                  </w:rPr>
                  <m:t>j=1</m:t>
                </m:r>
              </m:sub>
              <m:sup>
                <m:r>
                  <w:rPr>
                    <w:rFonts w:ascii="Cambria Math" w:hAnsi="Cambria Math" w:cstheme="majorBidi"/>
                  </w:rPr>
                  <m:t>q</m:t>
                </m:r>
              </m:sup>
              <m:e>
                <m:r>
                  <w:rPr>
                    <w:rFonts w:ascii="Cambria Math" w:hAnsi="Cambria Math" w:cstheme="majorBidi"/>
                  </w:rPr>
                  <m:t>c(i,j)Log(c</m:t>
                </m:r>
                <m:d>
                  <m:dPr>
                    <m:ctrlPr>
                      <w:rPr>
                        <w:rFonts w:ascii="Cambria Math" w:hAnsi="Cambria Math" w:cstheme="majorBidi"/>
                        <w:i/>
                      </w:rPr>
                    </m:ctrlPr>
                  </m:dPr>
                  <m:e>
                    <m:r>
                      <w:rPr>
                        <w:rFonts w:ascii="Cambria Math" w:hAnsi="Cambria Math" w:cstheme="majorBidi"/>
                      </w:rPr>
                      <m:t>i,j</m:t>
                    </m:r>
                  </m:e>
                </m:d>
                <m:r>
                  <w:rPr>
                    <w:rFonts w:ascii="Cambria Math" w:hAnsi="Cambria Math" w:cstheme="majorBidi"/>
                  </w:rPr>
                  <m:t>)</m:t>
                </m:r>
              </m:e>
            </m:nary>
          </m:e>
        </m:nary>
      </m:oMath>
      <w:r w:rsidRPr="0029273D">
        <w:rPr>
          <w:rFonts w:cstheme="majorBidi"/>
        </w:rPr>
        <w:tab/>
      </w:r>
      <w:r w:rsidRPr="0029273D">
        <w:rPr>
          <w:rFonts w:cstheme="majorBidi"/>
        </w:rPr>
        <w:tab/>
        <w:t>(11)</w:t>
      </w:r>
    </w:p>
    <w:p w14:paraId="5C7CD397" w14:textId="77777777" w:rsidR="000563EA" w:rsidRPr="0029273D" w:rsidRDefault="000563EA" w:rsidP="00E03605">
      <w:pPr>
        <w:spacing w:line="22" w:lineRule="atLeast"/>
        <w:rPr>
          <w:rFonts w:cstheme="majorBidi"/>
        </w:rPr>
      </w:pPr>
      <m:oMath>
        <m:r>
          <w:rPr>
            <w:rFonts w:ascii="Cambria Math" w:hAnsi="Cambria Math" w:cstheme="majorBidi"/>
          </w:rPr>
          <m:t>HX=-</m:t>
        </m:r>
        <m:nary>
          <m:naryPr>
            <m:chr m:val="∑"/>
            <m:limLoc m:val="undOvr"/>
            <m:ctrlPr>
              <w:rPr>
                <w:rFonts w:ascii="Cambria Math" w:hAnsi="Cambria Math" w:cstheme="majorBidi"/>
                <w:i/>
              </w:rPr>
            </m:ctrlPr>
          </m:naryPr>
          <m:sub>
            <m:r>
              <w:rPr>
                <w:rFonts w:ascii="Cambria Math" w:hAnsi="Cambria Math" w:cstheme="majorBidi"/>
              </w:rPr>
              <m:t>i=1</m:t>
            </m:r>
          </m:sub>
          <m:sup>
            <m:r>
              <w:rPr>
                <w:rFonts w:ascii="Cambria Math" w:hAnsi="Cambria Math" w:cstheme="majorBidi"/>
              </w:rPr>
              <m:t>q</m:t>
            </m:r>
          </m:sup>
          <m:e>
            <m:sSub>
              <m:sSubPr>
                <m:ctrlPr>
                  <w:rPr>
                    <w:rFonts w:ascii="Cambria Math" w:hAnsi="Cambria Math" w:cstheme="majorBidi"/>
                    <w:i/>
                  </w:rPr>
                </m:ctrlPr>
              </m:sSubPr>
              <m:e>
                <m:r>
                  <w:rPr>
                    <w:rFonts w:ascii="Cambria Math" w:hAnsi="Cambria Math" w:cstheme="majorBidi"/>
                  </w:rPr>
                  <m:t>c</m:t>
                </m:r>
              </m:e>
              <m:sub>
                <m:r>
                  <w:rPr>
                    <w:rFonts w:ascii="Cambria Math" w:hAnsi="Cambria Math" w:cstheme="majorBidi"/>
                  </w:rPr>
                  <m:t>x</m:t>
                </m:r>
              </m:sub>
            </m:sSub>
            <m:r>
              <w:rPr>
                <w:rFonts w:ascii="Cambria Math" w:hAnsi="Cambria Math" w:cstheme="majorBidi"/>
              </w:rPr>
              <m:t>(i)Log(</m:t>
            </m:r>
            <m:sSub>
              <m:sSubPr>
                <m:ctrlPr>
                  <w:rPr>
                    <w:rFonts w:ascii="Cambria Math" w:hAnsi="Cambria Math" w:cstheme="majorBidi"/>
                    <w:i/>
                  </w:rPr>
                </m:ctrlPr>
              </m:sSubPr>
              <m:e>
                <m:r>
                  <w:rPr>
                    <w:rFonts w:ascii="Cambria Math" w:hAnsi="Cambria Math" w:cstheme="majorBidi"/>
                  </w:rPr>
                  <m:t>c</m:t>
                </m:r>
              </m:e>
              <m:sub>
                <m:r>
                  <w:rPr>
                    <w:rFonts w:ascii="Cambria Math" w:hAnsi="Cambria Math" w:cstheme="majorBidi"/>
                  </w:rPr>
                  <m:t>x</m:t>
                </m:r>
              </m:sub>
            </m:sSub>
            <m:d>
              <m:dPr>
                <m:ctrlPr>
                  <w:rPr>
                    <w:rFonts w:ascii="Cambria Math" w:hAnsi="Cambria Math" w:cstheme="majorBidi"/>
                    <w:i/>
                  </w:rPr>
                </m:ctrlPr>
              </m:dPr>
              <m:e>
                <m:r>
                  <w:rPr>
                    <w:rFonts w:ascii="Cambria Math" w:hAnsi="Cambria Math" w:cstheme="majorBidi"/>
                  </w:rPr>
                  <m:t>i</m:t>
                </m:r>
              </m:e>
            </m:d>
            <m:r>
              <w:rPr>
                <w:rFonts w:ascii="Cambria Math" w:hAnsi="Cambria Math" w:cstheme="majorBidi"/>
              </w:rPr>
              <m:t>)</m:t>
            </m:r>
          </m:e>
        </m:nary>
      </m:oMath>
      <w:r w:rsidRPr="0029273D">
        <w:rPr>
          <w:rFonts w:cstheme="majorBidi"/>
        </w:rPr>
        <w:tab/>
      </w:r>
      <w:r w:rsidRPr="0029273D">
        <w:rPr>
          <w:rFonts w:cstheme="majorBidi"/>
        </w:rPr>
        <w:tab/>
        <w:t>(12)</w:t>
      </w:r>
    </w:p>
    <w:p w14:paraId="3BCE327B" w14:textId="77777777" w:rsidR="000563EA" w:rsidRPr="0029273D" w:rsidRDefault="000563EA" w:rsidP="00E03605">
      <w:pPr>
        <w:spacing w:line="22" w:lineRule="atLeast"/>
        <w:rPr>
          <w:rFonts w:cstheme="majorBidi"/>
        </w:rPr>
      </w:pPr>
      <m:oMath>
        <m:r>
          <w:rPr>
            <w:rFonts w:ascii="Cambria Math" w:hAnsi="Cambria Math" w:cstheme="majorBidi"/>
          </w:rPr>
          <m:t>HY=-</m:t>
        </m:r>
        <m:nary>
          <m:naryPr>
            <m:chr m:val="∑"/>
            <m:limLoc m:val="undOvr"/>
            <m:ctrlPr>
              <w:rPr>
                <w:rFonts w:ascii="Cambria Math" w:hAnsi="Cambria Math" w:cstheme="majorBidi"/>
                <w:i/>
              </w:rPr>
            </m:ctrlPr>
          </m:naryPr>
          <m:sub>
            <m:r>
              <w:rPr>
                <w:rFonts w:ascii="Cambria Math" w:hAnsi="Cambria Math" w:cstheme="majorBidi"/>
              </w:rPr>
              <m:t>j=1</m:t>
            </m:r>
          </m:sub>
          <m:sup>
            <m:r>
              <w:rPr>
                <w:rFonts w:ascii="Cambria Math" w:hAnsi="Cambria Math" w:cstheme="majorBidi"/>
              </w:rPr>
              <m:t>q</m:t>
            </m:r>
          </m:sup>
          <m:e>
            <m:sSub>
              <m:sSubPr>
                <m:ctrlPr>
                  <w:rPr>
                    <w:rFonts w:ascii="Cambria Math" w:hAnsi="Cambria Math" w:cstheme="majorBidi"/>
                    <w:i/>
                  </w:rPr>
                </m:ctrlPr>
              </m:sSubPr>
              <m:e>
                <m:r>
                  <w:rPr>
                    <w:rFonts w:ascii="Cambria Math" w:hAnsi="Cambria Math" w:cstheme="majorBidi"/>
                  </w:rPr>
                  <m:t>c</m:t>
                </m:r>
              </m:e>
              <m:sub>
                <m:r>
                  <w:rPr>
                    <w:rFonts w:ascii="Cambria Math" w:hAnsi="Cambria Math" w:cstheme="majorBidi"/>
                  </w:rPr>
                  <m:t>y</m:t>
                </m:r>
              </m:sub>
            </m:sSub>
            <m:r>
              <w:rPr>
                <w:rFonts w:ascii="Cambria Math" w:hAnsi="Cambria Math" w:cstheme="majorBidi"/>
              </w:rPr>
              <m:t>(j)Log(</m:t>
            </m:r>
            <m:sSub>
              <m:sSubPr>
                <m:ctrlPr>
                  <w:rPr>
                    <w:rFonts w:ascii="Cambria Math" w:hAnsi="Cambria Math" w:cstheme="majorBidi"/>
                    <w:i/>
                  </w:rPr>
                </m:ctrlPr>
              </m:sSubPr>
              <m:e>
                <m:r>
                  <w:rPr>
                    <w:rFonts w:ascii="Cambria Math" w:hAnsi="Cambria Math" w:cstheme="majorBidi"/>
                  </w:rPr>
                  <m:t>c</m:t>
                </m:r>
              </m:e>
              <m:sub>
                <m:r>
                  <w:rPr>
                    <w:rFonts w:ascii="Cambria Math" w:hAnsi="Cambria Math" w:cstheme="majorBidi"/>
                  </w:rPr>
                  <m:t>y</m:t>
                </m:r>
              </m:sub>
            </m:sSub>
            <m:d>
              <m:dPr>
                <m:ctrlPr>
                  <w:rPr>
                    <w:rFonts w:ascii="Cambria Math" w:hAnsi="Cambria Math" w:cstheme="majorBidi"/>
                    <w:i/>
                  </w:rPr>
                </m:ctrlPr>
              </m:dPr>
              <m:e>
                <m:r>
                  <w:rPr>
                    <w:rFonts w:ascii="Cambria Math" w:hAnsi="Cambria Math" w:cstheme="majorBidi"/>
                  </w:rPr>
                  <m:t>j</m:t>
                </m:r>
              </m:e>
            </m:d>
            <m:r>
              <w:rPr>
                <w:rFonts w:ascii="Cambria Math" w:hAnsi="Cambria Math" w:cstheme="majorBidi"/>
              </w:rPr>
              <m:t>)</m:t>
            </m:r>
          </m:e>
        </m:nary>
      </m:oMath>
      <w:r w:rsidRPr="0029273D">
        <w:rPr>
          <w:rFonts w:cstheme="majorBidi"/>
        </w:rPr>
        <w:tab/>
      </w:r>
      <w:r w:rsidRPr="0029273D">
        <w:rPr>
          <w:rFonts w:cstheme="majorBidi"/>
        </w:rPr>
        <w:tab/>
        <w:t>(13)</w:t>
      </w:r>
    </w:p>
    <w:p w14:paraId="70735E5D" w14:textId="77777777" w:rsidR="000563EA" w:rsidRPr="0029273D" w:rsidRDefault="000563EA" w:rsidP="00E03605">
      <w:pPr>
        <w:spacing w:line="22" w:lineRule="atLeast"/>
        <w:rPr>
          <w:rFonts w:cstheme="majorBidi"/>
        </w:rPr>
      </w:pPr>
      <m:oMath>
        <m:r>
          <w:rPr>
            <w:rFonts w:ascii="Cambria Math" w:hAnsi="Cambria Math" w:cstheme="majorBidi"/>
          </w:rPr>
          <m:t>HXY1= -</m:t>
        </m:r>
        <m:nary>
          <m:naryPr>
            <m:chr m:val="∑"/>
            <m:limLoc m:val="subSup"/>
            <m:ctrlPr>
              <w:rPr>
                <w:rFonts w:ascii="Cambria Math" w:hAnsi="Cambria Math" w:cstheme="majorBidi"/>
                <w:i/>
              </w:rPr>
            </m:ctrlPr>
          </m:naryPr>
          <m:sub>
            <m:r>
              <w:rPr>
                <w:rFonts w:ascii="Cambria Math" w:hAnsi="Cambria Math" w:cstheme="majorBidi"/>
              </w:rPr>
              <m:t>i=1</m:t>
            </m:r>
          </m:sub>
          <m:sup>
            <m:r>
              <w:rPr>
                <w:rFonts w:ascii="Cambria Math" w:hAnsi="Cambria Math" w:cstheme="majorBidi"/>
              </w:rPr>
              <m:t>q</m:t>
            </m:r>
          </m:sup>
          <m:e>
            <m:nary>
              <m:naryPr>
                <m:chr m:val="∑"/>
                <m:limLoc m:val="undOvr"/>
                <m:ctrlPr>
                  <w:rPr>
                    <w:rFonts w:ascii="Cambria Math" w:hAnsi="Cambria Math" w:cstheme="majorBidi"/>
                    <w:i/>
                  </w:rPr>
                </m:ctrlPr>
              </m:naryPr>
              <m:sub>
                <m:r>
                  <w:rPr>
                    <w:rFonts w:ascii="Cambria Math" w:hAnsi="Cambria Math" w:cstheme="majorBidi"/>
                  </w:rPr>
                  <m:t>j=1</m:t>
                </m:r>
              </m:sub>
              <m:sup>
                <m:r>
                  <w:rPr>
                    <w:rFonts w:ascii="Cambria Math" w:hAnsi="Cambria Math" w:cstheme="majorBidi"/>
                  </w:rPr>
                  <m:t>q</m:t>
                </m:r>
              </m:sup>
              <m:e>
                <m:r>
                  <w:rPr>
                    <w:rFonts w:ascii="Cambria Math" w:hAnsi="Cambria Math" w:cstheme="majorBidi"/>
                  </w:rPr>
                  <m:t>c(i,j)Log(</m:t>
                </m:r>
                <m:sSub>
                  <m:sSubPr>
                    <m:ctrlPr>
                      <w:rPr>
                        <w:rFonts w:ascii="Cambria Math" w:hAnsi="Cambria Math" w:cstheme="majorBidi"/>
                        <w:i/>
                      </w:rPr>
                    </m:ctrlPr>
                  </m:sSubPr>
                  <m:e>
                    <m:r>
                      <w:rPr>
                        <w:rFonts w:ascii="Cambria Math" w:hAnsi="Cambria Math" w:cstheme="majorBidi"/>
                      </w:rPr>
                      <m:t>c</m:t>
                    </m:r>
                  </m:e>
                  <m:sub>
                    <m:r>
                      <w:rPr>
                        <w:rFonts w:ascii="Cambria Math" w:hAnsi="Cambria Math" w:cstheme="majorBidi"/>
                      </w:rPr>
                      <m:t>x</m:t>
                    </m:r>
                  </m:sub>
                </m:sSub>
                <m:r>
                  <w:rPr>
                    <w:rFonts w:ascii="Cambria Math" w:hAnsi="Cambria Math" w:cstheme="majorBidi"/>
                  </w:rPr>
                  <m:t>(i)</m:t>
                </m:r>
                <m:sSub>
                  <m:sSubPr>
                    <m:ctrlPr>
                      <w:rPr>
                        <w:rFonts w:ascii="Cambria Math" w:hAnsi="Cambria Math" w:cstheme="majorBidi"/>
                        <w:i/>
                      </w:rPr>
                    </m:ctrlPr>
                  </m:sSubPr>
                  <m:e>
                    <m:r>
                      <w:rPr>
                        <w:rFonts w:ascii="Cambria Math" w:hAnsi="Cambria Math" w:cstheme="majorBidi"/>
                      </w:rPr>
                      <m:t>c</m:t>
                    </m:r>
                  </m:e>
                  <m:sub>
                    <m:r>
                      <w:rPr>
                        <w:rFonts w:ascii="Cambria Math" w:hAnsi="Cambria Math" w:cstheme="majorBidi"/>
                      </w:rPr>
                      <m:t>y</m:t>
                    </m:r>
                  </m:sub>
                </m:sSub>
                <m:d>
                  <m:dPr>
                    <m:ctrlPr>
                      <w:rPr>
                        <w:rFonts w:ascii="Cambria Math" w:hAnsi="Cambria Math" w:cstheme="majorBidi"/>
                        <w:i/>
                      </w:rPr>
                    </m:ctrlPr>
                  </m:dPr>
                  <m:e>
                    <m:r>
                      <w:rPr>
                        <w:rFonts w:ascii="Cambria Math" w:hAnsi="Cambria Math" w:cstheme="majorBidi"/>
                      </w:rPr>
                      <m:t>j</m:t>
                    </m:r>
                  </m:e>
                </m:d>
                <m:r>
                  <w:rPr>
                    <w:rFonts w:ascii="Cambria Math" w:hAnsi="Cambria Math" w:cstheme="majorBidi"/>
                  </w:rPr>
                  <m:t>)</m:t>
                </m:r>
              </m:e>
            </m:nary>
          </m:e>
        </m:nary>
      </m:oMath>
      <w:r w:rsidRPr="0029273D">
        <w:rPr>
          <w:rFonts w:cstheme="majorBidi"/>
        </w:rPr>
        <w:tab/>
      </w:r>
      <w:r w:rsidRPr="0029273D">
        <w:rPr>
          <w:rFonts w:cstheme="majorBidi"/>
        </w:rPr>
        <w:tab/>
        <w:t>(14)</w:t>
      </w:r>
    </w:p>
    <w:p w14:paraId="14F81325" w14:textId="77777777" w:rsidR="000563EA" w:rsidRPr="0029273D" w:rsidRDefault="000563EA" w:rsidP="00E03605">
      <w:pPr>
        <w:spacing w:line="22" w:lineRule="atLeast"/>
        <w:rPr>
          <w:rFonts w:cstheme="majorBidi"/>
        </w:rPr>
      </w:pPr>
      <m:oMath>
        <m:r>
          <w:rPr>
            <w:rFonts w:ascii="Cambria Math" w:hAnsi="Cambria Math" w:cstheme="majorBidi"/>
          </w:rPr>
          <m:t>HXY2= -</m:t>
        </m:r>
        <m:nary>
          <m:naryPr>
            <m:chr m:val="∑"/>
            <m:limLoc m:val="subSup"/>
            <m:ctrlPr>
              <w:rPr>
                <w:rFonts w:ascii="Cambria Math" w:hAnsi="Cambria Math" w:cstheme="majorBidi"/>
                <w:i/>
              </w:rPr>
            </m:ctrlPr>
          </m:naryPr>
          <m:sub>
            <m:r>
              <w:rPr>
                <w:rFonts w:ascii="Cambria Math" w:hAnsi="Cambria Math" w:cstheme="majorBidi"/>
              </w:rPr>
              <m:t>i=1</m:t>
            </m:r>
          </m:sub>
          <m:sup>
            <m:r>
              <w:rPr>
                <w:rFonts w:ascii="Cambria Math" w:hAnsi="Cambria Math" w:cstheme="majorBidi"/>
              </w:rPr>
              <m:t>q</m:t>
            </m:r>
          </m:sup>
          <m:e>
            <m:nary>
              <m:naryPr>
                <m:chr m:val="∑"/>
                <m:limLoc m:val="undOvr"/>
                <m:ctrlPr>
                  <w:rPr>
                    <w:rFonts w:ascii="Cambria Math" w:hAnsi="Cambria Math" w:cstheme="majorBidi"/>
                    <w:i/>
                  </w:rPr>
                </m:ctrlPr>
              </m:naryPr>
              <m:sub>
                <m:r>
                  <w:rPr>
                    <w:rFonts w:ascii="Cambria Math" w:hAnsi="Cambria Math" w:cstheme="majorBidi"/>
                  </w:rPr>
                  <m:t>j=1</m:t>
                </m:r>
              </m:sub>
              <m:sup>
                <m:r>
                  <w:rPr>
                    <w:rFonts w:ascii="Cambria Math" w:hAnsi="Cambria Math" w:cstheme="majorBidi"/>
                  </w:rPr>
                  <m:t>q</m:t>
                </m:r>
              </m:sup>
              <m:e>
                <m:sSub>
                  <m:sSubPr>
                    <m:ctrlPr>
                      <w:rPr>
                        <w:rFonts w:ascii="Cambria Math" w:hAnsi="Cambria Math" w:cstheme="majorBidi"/>
                        <w:i/>
                      </w:rPr>
                    </m:ctrlPr>
                  </m:sSubPr>
                  <m:e>
                    <m:r>
                      <w:rPr>
                        <w:rFonts w:ascii="Cambria Math" w:hAnsi="Cambria Math" w:cstheme="majorBidi"/>
                      </w:rPr>
                      <m:t>c</m:t>
                    </m:r>
                  </m:e>
                  <m:sub>
                    <m:r>
                      <w:rPr>
                        <w:rFonts w:ascii="Cambria Math" w:hAnsi="Cambria Math" w:cstheme="majorBidi"/>
                      </w:rPr>
                      <m:t>x</m:t>
                    </m:r>
                  </m:sub>
                </m:sSub>
                <m:r>
                  <w:rPr>
                    <w:rFonts w:ascii="Cambria Math" w:hAnsi="Cambria Math" w:cstheme="majorBidi"/>
                  </w:rPr>
                  <m:t>(i)</m:t>
                </m:r>
                <m:sSub>
                  <m:sSubPr>
                    <m:ctrlPr>
                      <w:rPr>
                        <w:rFonts w:ascii="Cambria Math" w:hAnsi="Cambria Math" w:cstheme="majorBidi"/>
                        <w:i/>
                      </w:rPr>
                    </m:ctrlPr>
                  </m:sSubPr>
                  <m:e>
                    <m:r>
                      <w:rPr>
                        <w:rFonts w:ascii="Cambria Math" w:hAnsi="Cambria Math" w:cstheme="majorBidi"/>
                      </w:rPr>
                      <m:t>c</m:t>
                    </m:r>
                  </m:e>
                  <m:sub>
                    <m:r>
                      <w:rPr>
                        <w:rFonts w:ascii="Cambria Math" w:hAnsi="Cambria Math" w:cstheme="majorBidi"/>
                      </w:rPr>
                      <m:t>y</m:t>
                    </m:r>
                  </m:sub>
                </m:sSub>
                <m:d>
                  <m:dPr>
                    <m:ctrlPr>
                      <w:rPr>
                        <w:rFonts w:ascii="Cambria Math" w:hAnsi="Cambria Math" w:cstheme="majorBidi"/>
                        <w:i/>
                      </w:rPr>
                    </m:ctrlPr>
                  </m:dPr>
                  <m:e>
                    <m:r>
                      <w:rPr>
                        <w:rFonts w:ascii="Cambria Math" w:hAnsi="Cambria Math" w:cstheme="majorBidi"/>
                      </w:rPr>
                      <m:t>j</m:t>
                    </m:r>
                  </m:e>
                </m:d>
                <m:r>
                  <w:rPr>
                    <w:rFonts w:ascii="Cambria Math" w:hAnsi="Cambria Math" w:cstheme="majorBidi"/>
                  </w:rPr>
                  <m:t>Log(</m:t>
                </m:r>
                <m:sSub>
                  <m:sSubPr>
                    <m:ctrlPr>
                      <w:rPr>
                        <w:rFonts w:ascii="Cambria Math" w:hAnsi="Cambria Math" w:cstheme="majorBidi"/>
                        <w:i/>
                      </w:rPr>
                    </m:ctrlPr>
                  </m:sSubPr>
                  <m:e>
                    <m:r>
                      <w:rPr>
                        <w:rFonts w:ascii="Cambria Math" w:hAnsi="Cambria Math" w:cstheme="majorBidi"/>
                      </w:rPr>
                      <m:t>c</m:t>
                    </m:r>
                  </m:e>
                  <m:sub>
                    <m:r>
                      <w:rPr>
                        <w:rFonts w:ascii="Cambria Math" w:hAnsi="Cambria Math" w:cstheme="majorBidi"/>
                      </w:rPr>
                      <m:t>x</m:t>
                    </m:r>
                  </m:sub>
                </m:sSub>
                <m:r>
                  <w:rPr>
                    <w:rFonts w:ascii="Cambria Math" w:hAnsi="Cambria Math" w:cstheme="majorBidi"/>
                  </w:rPr>
                  <m:t>(i)</m:t>
                </m:r>
                <m:sSub>
                  <m:sSubPr>
                    <m:ctrlPr>
                      <w:rPr>
                        <w:rFonts w:ascii="Cambria Math" w:hAnsi="Cambria Math" w:cstheme="majorBidi"/>
                        <w:i/>
                      </w:rPr>
                    </m:ctrlPr>
                  </m:sSubPr>
                  <m:e>
                    <m:r>
                      <w:rPr>
                        <w:rFonts w:ascii="Cambria Math" w:hAnsi="Cambria Math" w:cstheme="majorBidi"/>
                      </w:rPr>
                      <m:t>c</m:t>
                    </m:r>
                  </m:e>
                  <m:sub>
                    <m:r>
                      <w:rPr>
                        <w:rFonts w:ascii="Cambria Math" w:hAnsi="Cambria Math" w:cstheme="majorBidi"/>
                      </w:rPr>
                      <m:t>y</m:t>
                    </m:r>
                  </m:sub>
                </m:sSub>
                <m:d>
                  <m:dPr>
                    <m:ctrlPr>
                      <w:rPr>
                        <w:rFonts w:ascii="Cambria Math" w:hAnsi="Cambria Math" w:cstheme="majorBidi"/>
                        <w:i/>
                      </w:rPr>
                    </m:ctrlPr>
                  </m:dPr>
                  <m:e>
                    <m:r>
                      <w:rPr>
                        <w:rFonts w:ascii="Cambria Math" w:hAnsi="Cambria Math" w:cstheme="majorBidi"/>
                      </w:rPr>
                      <m:t>j</m:t>
                    </m:r>
                  </m:e>
                </m:d>
                <m:r>
                  <w:rPr>
                    <w:rFonts w:ascii="Cambria Math" w:hAnsi="Cambria Math" w:cstheme="majorBidi"/>
                  </w:rPr>
                  <m:t>)</m:t>
                </m:r>
              </m:e>
            </m:nary>
          </m:e>
        </m:nary>
      </m:oMath>
      <w:r w:rsidRPr="0029273D">
        <w:rPr>
          <w:rFonts w:cstheme="majorBidi"/>
        </w:rPr>
        <w:tab/>
      </w:r>
      <w:r w:rsidRPr="0029273D">
        <w:rPr>
          <w:rFonts w:cstheme="majorBidi"/>
        </w:rPr>
        <w:tab/>
        <w:t>(15)</w:t>
      </w:r>
    </w:p>
    <w:p w14:paraId="0C032193" w14:textId="77777777" w:rsidR="000563EA" w:rsidRPr="0029273D" w:rsidRDefault="000563EA" w:rsidP="00E03605">
      <w:pPr>
        <w:spacing w:line="22" w:lineRule="atLeast"/>
        <w:rPr>
          <w:rFonts w:cstheme="majorBidi"/>
        </w:rPr>
      </w:pPr>
      <w:r w:rsidRPr="0029273D">
        <w:rPr>
          <w:rFonts w:cstheme="majorBidi"/>
        </w:rPr>
        <w:t xml:space="preserve">where </w:t>
      </w:r>
      <m:oMath>
        <m:sSub>
          <m:sSubPr>
            <m:ctrlPr>
              <w:rPr>
                <w:rFonts w:ascii="Cambria Math" w:hAnsi="Cambria Math" w:cstheme="majorBidi"/>
                <w:i/>
              </w:rPr>
            </m:ctrlPr>
          </m:sSubPr>
          <m:e>
            <m:r>
              <w:rPr>
                <w:rFonts w:ascii="Cambria Math" w:hAnsi="Cambria Math" w:cstheme="majorBidi"/>
              </w:rPr>
              <m:t>c</m:t>
            </m:r>
          </m:e>
          <m:sub>
            <m:r>
              <w:rPr>
                <w:rFonts w:ascii="Cambria Math" w:hAnsi="Cambria Math" w:cstheme="majorBidi"/>
              </w:rPr>
              <m:t>x+y</m:t>
            </m:r>
          </m:sub>
        </m:sSub>
        <m:r>
          <w:rPr>
            <w:rFonts w:ascii="Cambria Math" w:hAnsi="Cambria Math" w:cstheme="majorBidi"/>
          </w:rPr>
          <m:t>(k)</m:t>
        </m:r>
      </m:oMath>
      <w:r w:rsidRPr="0029273D">
        <w:rPr>
          <w:rFonts w:cstheme="majorBidi"/>
        </w:rPr>
        <w:t xml:space="preserve"> is defined for </w:t>
      </w:r>
      <m:oMath>
        <m:r>
          <w:rPr>
            <w:rFonts w:ascii="Cambria Math" w:hAnsi="Cambria Math" w:cstheme="majorBidi"/>
          </w:rPr>
          <m:t>k = 1, 2, ..., 2q - 1</m:t>
        </m:r>
      </m:oMath>
      <w:r w:rsidRPr="0029273D">
        <w:rPr>
          <w:rFonts w:cstheme="majorBidi"/>
        </w:rPr>
        <w:t xml:space="preserve"> and </w:t>
      </w:r>
      <m:oMath>
        <m:sSub>
          <m:sSubPr>
            <m:ctrlPr>
              <w:rPr>
                <w:rFonts w:ascii="Cambria Math" w:hAnsi="Cambria Math" w:cstheme="majorBidi"/>
                <w:i/>
              </w:rPr>
            </m:ctrlPr>
          </m:sSubPr>
          <m:e>
            <m:r>
              <w:rPr>
                <w:rFonts w:ascii="Cambria Math" w:hAnsi="Cambria Math" w:cstheme="majorBidi"/>
              </w:rPr>
              <m:t>c</m:t>
            </m:r>
          </m:e>
          <m:sub>
            <m:r>
              <w:rPr>
                <w:rFonts w:ascii="Cambria Math" w:hAnsi="Cambria Math" w:cstheme="majorBidi"/>
              </w:rPr>
              <m:t>x-y</m:t>
            </m:r>
          </m:sub>
        </m:sSub>
        <m:d>
          <m:dPr>
            <m:ctrlPr>
              <w:rPr>
                <w:rFonts w:ascii="Cambria Math" w:hAnsi="Cambria Math" w:cstheme="majorBidi"/>
                <w:i/>
              </w:rPr>
            </m:ctrlPr>
          </m:dPr>
          <m:e>
            <m:r>
              <w:rPr>
                <w:rFonts w:ascii="Cambria Math" w:hAnsi="Cambria Math" w:cstheme="majorBidi"/>
              </w:rPr>
              <m:t>k</m:t>
            </m:r>
          </m:e>
        </m:d>
        <m:r>
          <w:rPr>
            <w:rFonts w:ascii="Cambria Math" w:hAnsi="Cambria Math" w:cstheme="majorBidi"/>
          </w:rPr>
          <m:t xml:space="preserve"> </m:t>
        </m:r>
      </m:oMath>
      <w:r w:rsidRPr="0029273D">
        <w:rPr>
          <w:rFonts w:cstheme="majorBidi"/>
        </w:rPr>
        <w:t xml:space="preserve">for </w:t>
      </w:r>
      <m:oMath>
        <m:r>
          <w:rPr>
            <w:rFonts w:ascii="Cambria Math" w:hAnsi="Cambria Math" w:cstheme="majorBidi"/>
          </w:rPr>
          <m:t>k = 1, ..., q</m:t>
        </m:r>
      </m:oMath>
      <w:r w:rsidRPr="0029273D">
        <w:rPr>
          <w:rFonts w:cstheme="majorBidi"/>
        </w:rPr>
        <w:t>.</w:t>
      </w:r>
      <w:r w:rsidRPr="0029273D">
        <w:rPr>
          <w:rFonts w:cstheme="majorBidi"/>
        </w:rPr>
        <w:br/>
        <w:t xml:space="preserve">Finally after defining these equations, we can define the new Haralick features formulas. </w:t>
      </w:r>
    </w:p>
    <w:p w14:paraId="6F2BC18B" w14:textId="77777777" w:rsidR="000563EA" w:rsidRPr="0029273D" w:rsidRDefault="000563EA" w:rsidP="00E03605">
      <w:pPr>
        <w:spacing w:line="22" w:lineRule="atLeast"/>
        <w:rPr>
          <w:rFonts w:cstheme="majorBidi"/>
        </w:rPr>
      </w:pPr>
      <m:oMath>
        <m:r>
          <w:rPr>
            <w:rFonts w:ascii="Cambria Math" w:hAnsi="Cambria Math" w:cstheme="majorBidi"/>
          </w:rPr>
          <m:t xml:space="preserve">uniformity of energy:     </m:t>
        </m:r>
        <m:nary>
          <m:naryPr>
            <m:chr m:val="∑"/>
            <m:limLoc m:val="subSup"/>
            <m:ctrlPr>
              <w:rPr>
                <w:rFonts w:ascii="Cambria Math" w:hAnsi="Cambria Math" w:cstheme="majorBidi"/>
                <w:i/>
              </w:rPr>
            </m:ctrlPr>
          </m:naryPr>
          <m:sub>
            <m:r>
              <w:rPr>
                <w:rFonts w:ascii="Cambria Math" w:hAnsi="Cambria Math" w:cstheme="majorBidi"/>
              </w:rPr>
              <m:t>i=1</m:t>
            </m:r>
          </m:sub>
          <m:sup>
            <m:r>
              <w:rPr>
                <w:rFonts w:ascii="Cambria Math" w:hAnsi="Cambria Math" w:cstheme="majorBidi"/>
              </w:rPr>
              <m:t>q</m:t>
            </m:r>
          </m:sup>
          <m:e>
            <m:nary>
              <m:naryPr>
                <m:chr m:val="∑"/>
                <m:limLoc m:val="undOvr"/>
                <m:ctrlPr>
                  <w:rPr>
                    <w:rFonts w:ascii="Cambria Math" w:hAnsi="Cambria Math" w:cstheme="majorBidi"/>
                    <w:i/>
                  </w:rPr>
                </m:ctrlPr>
              </m:naryPr>
              <m:sub>
                <m:r>
                  <w:rPr>
                    <w:rFonts w:ascii="Cambria Math" w:hAnsi="Cambria Math" w:cstheme="majorBidi"/>
                  </w:rPr>
                  <m:t xml:space="preserve">j=1 </m:t>
                </m:r>
              </m:sub>
              <m:sup>
                <m:r>
                  <w:rPr>
                    <w:rFonts w:ascii="Cambria Math" w:hAnsi="Cambria Math" w:cstheme="majorBidi"/>
                  </w:rPr>
                  <m:t>q</m:t>
                </m:r>
              </m:sup>
              <m:e>
                <m:sSup>
                  <m:sSupPr>
                    <m:ctrlPr>
                      <w:rPr>
                        <w:rFonts w:ascii="Cambria Math" w:hAnsi="Cambria Math" w:cstheme="majorBidi"/>
                        <w:i/>
                      </w:rPr>
                    </m:ctrlPr>
                  </m:sSupPr>
                  <m:e>
                    <m:r>
                      <w:rPr>
                        <w:rFonts w:ascii="Cambria Math" w:hAnsi="Cambria Math" w:cstheme="majorBidi"/>
                      </w:rPr>
                      <m:t>c</m:t>
                    </m:r>
                    <m:d>
                      <m:dPr>
                        <m:ctrlPr>
                          <w:rPr>
                            <w:rFonts w:ascii="Cambria Math" w:hAnsi="Cambria Math" w:cstheme="majorBidi"/>
                            <w:i/>
                          </w:rPr>
                        </m:ctrlPr>
                      </m:dPr>
                      <m:e>
                        <m:r>
                          <w:rPr>
                            <w:rFonts w:ascii="Cambria Math" w:hAnsi="Cambria Math" w:cstheme="majorBidi"/>
                          </w:rPr>
                          <m:t>i,j</m:t>
                        </m:r>
                      </m:e>
                    </m:d>
                  </m:e>
                  <m:sup>
                    <m:r>
                      <w:rPr>
                        <w:rFonts w:ascii="Cambria Math" w:hAnsi="Cambria Math" w:cstheme="majorBidi"/>
                      </w:rPr>
                      <m:t>2</m:t>
                    </m:r>
                  </m:sup>
                </m:sSup>
              </m:e>
            </m:nary>
          </m:e>
        </m:nary>
      </m:oMath>
      <w:r w:rsidRPr="0029273D">
        <w:rPr>
          <w:rFonts w:cstheme="majorBidi"/>
        </w:rPr>
        <w:tab/>
      </w:r>
      <w:r w:rsidRPr="0029273D">
        <w:rPr>
          <w:rFonts w:cstheme="majorBidi"/>
        </w:rPr>
        <w:tab/>
        <w:t>(16)</w:t>
      </w:r>
    </w:p>
    <w:p w14:paraId="7CACD3B9" w14:textId="77777777" w:rsidR="000563EA" w:rsidRPr="0029273D" w:rsidRDefault="000563EA" w:rsidP="00E03605">
      <w:pPr>
        <w:spacing w:line="22" w:lineRule="atLeast"/>
        <w:rPr>
          <w:rFonts w:cstheme="majorBidi"/>
        </w:rPr>
      </w:pPr>
      <w:r w:rsidRPr="0029273D">
        <w:rPr>
          <w:rFonts w:cstheme="majorBidi"/>
        </w:rPr>
        <w:tab/>
      </w:r>
      <w:r w:rsidRPr="0029273D">
        <w:rPr>
          <w:rFonts w:cstheme="majorBidi"/>
        </w:rPr>
        <w:tab/>
        <w:t>(17)</w:t>
      </w:r>
    </w:p>
    <w:p w14:paraId="0D436582" w14:textId="77777777" w:rsidR="000563EA" w:rsidRPr="0029273D" w:rsidRDefault="000563EA" w:rsidP="00E03605">
      <w:pPr>
        <w:spacing w:line="22" w:lineRule="atLeast"/>
        <w:rPr>
          <w:rFonts w:cstheme="majorBidi"/>
        </w:rPr>
      </w:pPr>
      <m:oMath>
        <m:r>
          <w:rPr>
            <w:rFonts w:ascii="Cambria Math" w:hAnsi="Cambria Math" w:cstheme="majorBidi"/>
          </w:rPr>
          <m:t xml:space="preserve">texture correlation:     </m:t>
        </m:r>
        <m:nary>
          <m:naryPr>
            <m:chr m:val="∑"/>
            <m:limLoc m:val="subSup"/>
            <m:ctrlPr>
              <w:rPr>
                <w:rFonts w:ascii="Cambria Math" w:hAnsi="Cambria Math" w:cstheme="majorBidi"/>
                <w:i/>
              </w:rPr>
            </m:ctrlPr>
          </m:naryPr>
          <m:sub>
            <m:r>
              <w:rPr>
                <w:rFonts w:ascii="Cambria Math" w:hAnsi="Cambria Math" w:cstheme="majorBidi"/>
              </w:rPr>
              <m:t>i=1</m:t>
            </m:r>
          </m:sub>
          <m:sup>
            <m:r>
              <w:rPr>
                <w:rFonts w:ascii="Cambria Math" w:hAnsi="Cambria Math" w:cstheme="majorBidi"/>
              </w:rPr>
              <m:t>q</m:t>
            </m:r>
          </m:sup>
          <m:e>
            <m:nary>
              <m:naryPr>
                <m:chr m:val="∑"/>
                <m:limLoc m:val="undOvr"/>
                <m:ctrlPr>
                  <w:rPr>
                    <w:rFonts w:ascii="Cambria Math" w:hAnsi="Cambria Math" w:cstheme="majorBidi"/>
                    <w:i/>
                  </w:rPr>
                </m:ctrlPr>
              </m:naryPr>
              <m:sub>
                <m:r>
                  <w:rPr>
                    <w:rFonts w:ascii="Cambria Math" w:hAnsi="Cambria Math" w:cstheme="majorBidi"/>
                  </w:rPr>
                  <m:t>j=1</m:t>
                </m:r>
              </m:sub>
              <m:sup>
                <m:r>
                  <w:rPr>
                    <w:rFonts w:ascii="Cambria Math" w:hAnsi="Cambria Math" w:cstheme="majorBidi"/>
                  </w:rPr>
                  <m:t>q</m:t>
                </m:r>
              </m:sup>
              <m:e>
                <m:f>
                  <m:fPr>
                    <m:ctrlPr>
                      <w:rPr>
                        <w:rFonts w:ascii="Cambria Math" w:hAnsi="Cambria Math" w:cstheme="majorBidi"/>
                        <w:i/>
                      </w:rPr>
                    </m:ctrlPr>
                  </m:fPr>
                  <m:num>
                    <m:d>
                      <m:dPr>
                        <m:ctrlPr>
                          <w:rPr>
                            <w:rFonts w:ascii="Cambria Math" w:hAnsi="Cambria Math" w:cstheme="majorBidi"/>
                            <w:i/>
                          </w:rPr>
                        </m:ctrlPr>
                      </m:dPr>
                      <m:e>
                        <m:r>
                          <w:rPr>
                            <w:rFonts w:ascii="Cambria Math" w:hAnsi="Cambria Math" w:cstheme="majorBidi"/>
                          </w:rPr>
                          <m:t>i-1-</m:t>
                        </m:r>
                        <m:sSub>
                          <m:sSubPr>
                            <m:ctrlPr>
                              <w:rPr>
                                <w:rFonts w:ascii="Cambria Math" w:hAnsi="Cambria Math" w:cstheme="majorBidi"/>
                                <w:i/>
                              </w:rPr>
                            </m:ctrlPr>
                          </m:sSubPr>
                          <m:e>
                            <m:r>
                              <w:rPr>
                                <w:rFonts w:ascii="Cambria Math" w:hAnsi="Cambria Math" w:cstheme="majorBidi"/>
                              </w:rPr>
                              <m:t>μ</m:t>
                            </m:r>
                          </m:e>
                          <m:sub>
                            <m:r>
                              <w:rPr>
                                <w:rFonts w:ascii="Cambria Math" w:hAnsi="Cambria Math" w:cstheme="majorBidi"/>
                              </w:rPr>
                              <m:t>x</m:t>
                            </m:r>
                          </m:sub>
                        </m:sSub>
                      </m:e>
                    </m:d>
                    <m:d>
                      <m:dPr>
                        <m:ctrlPr>
                          <w:rPr>
                            <w:rFonts w:ascii="Cambria Math" w:hAnsi="Cambria Math" w:cstheme="majorBidi"/>
                            <w:i/>
                          </w:rPr>
                        </m:ctrlPr>
                      </m:dPr>
                      <m:e>
                        <m:r>
                          <w:rPr>
                            <w:rFonts w:ascii="Cambria Math" w:hAnsi="Cambria Math" w:cstheme="majorBidi"/>
                          </w:rPr>
                          <m:t>j-1-</m:t>
                        </m:r>
                        <m:sSub>
                          <m:sSubPr>
                            <m:ctrlPr>
                              <w:rPr>
                                <w:rFonts w:ascii="Cambria Math" w:hAnsi="Cambria Math" w:cstheme="majorBidi"/>
                                <w:i/>
                              </w:rPr>
                            </m:ctrlPr>
                          </m:sSubPr>
                          <m:e>
                            <m:r>
                              <w:rPr>
                                <w:rFonts w:ascii="Cambria Math" w:hAnsi="Cambria Math" w:cstheme="majorBidi"/>
                              </w:rPr>
                              <m:t>μ</m:t>
                            </m:r>
                          </m:e>
                          <m:sub>
                            <m:r>
                              <w:rPr>
                                <w:rFonts w:ascii="Cambria Math" w:hAnsi="Cambria Math" w:cstheme="majorBidi"/>
                              </w:rPr>
                              <m:t>y</m:t>
                            </m:r>
                          </m:sub>
                        </m:sSub>
                      </m:e>
                    </m:d>
                    <m:r>
                      <w:rPr>
                        <w:rFonts w:ascii="Cambria Math" w:hAnsi="Cambria Math" w:cstheme="majorBidi"/>
                      </w:rPr>
                      <m:t>c</m:t>
                    </m:r>
                    <m:d>
                      <m:dPr>
                        <m:ctrlPr>
                          <w:rPr>
                            <w:rFonts w:ascii="Cambria Math" w:hAnsi="Cambria Math" w:cstheme="majorBidi"/>
                            <w:i/>
                          </w:rPr>
                        </m:ctrlPr>
                      </m:dPr>
                      <m:e>
                        <m:r>
                          <w:rPr>
                            <w:rFonts w:ascii="Cambria Math" w:hAnsi="Cambria Math" w:cstheme="majorBidi"/>
                          </w:rPr>
                          <m:t>i,j</m:t>
                        </m:r>
                      </m:e>
                    </m:d>
                  </m:num>
                  <m:den>
                    <m:rad>
                      <m:radPr>
                        <m:degHide m:val="1"/>
                        <m:ctrlPr>
                          <w:rPr>
                            <w:rFonts w:ascii="Cambria Math" w:hAnsi="Cambria Math" w:cstheme="majorBidi"/>
                            <w:i/>
                          </w:rPr>
                        </m:ctrlPr>
                      </m:radPr>
                      <m:deg/>
                      <m:e>
                        <m:sSub>
                          <m:sSubPr>
                            <m:ctrlPr>
                              <w:rPr>
                                <w:rFonts w:ascii="Cambria Math" w:hAnsi="Cambria Math" w:cstheme="majorBidi"/>
                                <w:i/>
                              </w:rPr>
                            </m:ctrlPr>
                          </m:sSubPr>
                          <m:e>
                            <m:r>
                              <w:rPr>
                                <w:rFonts w:ascii="Cambria Math" w:hAnsi="Cambria Math" w:cstheme="majorBidi"/>
                              </w:rPr>
                              <m:t>var</m:t>
                            </m:r>
                          </m:e>
                          <m:sub>
                            <m:r>
                              <w:rPr>
                                <w:rFonts w:ascii="Cambria Math" w:hAnsi="Cambria Math" w:cstheme="majorBidi"/>
                              </w:rPr>
                              <m:t>x</m:t>
                            </m:r>
                          </m:sub>
                        </m:sSub>
                        <m:sSub>
                          <m:sSubPr>
                            <m:ctrlPr>
                              <w:rPr>
                                <w:rFonts w:ascii="Cambria Math" w:hAnsi="Cambria Math" w:cstheme="majorBidi"/>
                                <w:i/>
                              </w:rPr>
                            </m:ctrlPr>
                          </m:sSubPr>
                          <m:e>
                            <m:r>
                              <w:rPr>
                                <w:rFonts w:ascii="Cambria Math" w:hAnsi="Cambria Math" w:cstheme="majorBidi"/>
                              </w:rPr>
                              <m:t>var</m:t>
                            </m:r>
                          </m:e>
                          <m:sub>
                            <m:r>
                              <w:rPr>
                                <w:rFonts w:ascii="Cambria Math" w:hAnsi="Cambria Math" w:cstheme="majorBidi"/>
                              </w:rPr>
                              <m:t>y</m:t>
                            </m:r>
                          </m:sub>
                        </m:sSub>
                      </m:e>
                    </m:rad>
                  </m:den>
                </m:f>
              </m:e>
            </m:nary>
          </m:e>
        </m:nary>
      </m:oMath>
      <w:r w:rsidRPr="0029273D">
        <w:rPr>
          <w:rFonts w:cstheme="majorBidi"/>
        </w:rPr>
        <w:tab/>
      </w:r>
      <w:r w:rsidRPr="0029273D">
        <w:rPr>
          <w:rFonts w:cstheme="majorBidi"/>
        </w:rPr>
        <w:tab/>
        <w:t>(18)</w:t>
      </w:r>
    </w:p>
    <w:p w14:paraId="6D99E518" w14:textId="77777777" w:rsidR="000563EA" w:rsidRPr="0029273D" w:rsidRDefault="000563EA" w:rsidP="00E03605">
      <w:pPr>
        <w:spacing w:line="22" w:lineRule="atLeast"/>
        <w:rPr>
          <w:rFonts w:cstheme="majorBidi"/>
        </w:rPr>
      </w:pPr>
      <m:oMath>
        <m:r>
          <w:rPr>
            <w:rFonts w:ascii="Cambria Math" w:hAnsi="Cambria Math" w:cstheme="majorBidi"/>
          </w:rPr>
          <m:t xml:space="preserve">variance:   </m:t>
        </m:r>
        <m:nary>
          <m:naryPr>
            <m:chr m:val="∑"/>
            <m:limLoc m:val="undOvr"/>
            <m:ctrlPr>
              <w:rPr>
                <w:rFonts w:ascii="Cambria Math" w:hAnsi="Cambria Math" w:cstheme="majorBidi"/>
                <w:i/>
              </w:rPr>
            </m:ctrlPr>
          </m:naryPr>
          <m:sub>
            <m:r>
              <w:rPr>
                <w:rFonts w:ascii="Cambria Math" w:hAnsi="Cambria Math" w:cstheme="majorBidi"/>
              </w:rPr>
              <m:t xml:space="preserve">i=1 </m:t>
            </m:r>
          </m:sub>
          <m:sup>
            <m:r>
              <w:rPr>
                <w:rFonts w:ascii="Cambria Math" w:hAnsi="Cambria Math" w:cstheme="majorBidi"/>
              </w:rPr>
              <m:t>q</m:t>
            </m:r>
          </m:sup>
          <m:e>
            <m:nary>
              <m:naryPr>
                <m:chr m:val="∑"/>
                <m:limLoc m:val="undOvr"/>
                <m:ctrlPr>
                  <w:rPr>
                    <w:rFonts w:ascii="Cambria Math" w:hAnsi="Cambria Math" w:cstheme="majorBidi"/>
                    <w:i/>
                  </w:rPr>
                </m:ctrlPr>
              </m:naryPr>
              <m:sub>
                <m:r>
                  <w:rPr>
                    <w:rFonts w:ascii="Cambria Math" w:hAnsi="Cambria Math" w:cstheme="majorBidi"/>
                  </w:rPr>
                  <m:t>j=1</m:t>
                </m:r>
              </m:sub>
              <m:sup>
                <m:r>
                  <w:rPr>
                    <w:rFonts w:ascii="Cambria Math" w:hAnsi="Cambria Math" w:cstheme="majorBidi"/>
                  </w:rPr>
                  <m:t>q</m:t>
                </m:r>
              </m:sup>
              <m:e>
                <m:sSup>
                  <m:sSupPr>
                    <m:ctrlPr>
                      <w:rPr>
                        <w:rFonts w:ascii="Cambria Math" w:hAnsi="Cambria Math" w:cstheme="majorBidi"/>
                        <w:i/>
                      </w:rPr>
                    </m:ctrlPr>
                  </m:sSupPr>
                  <m:e>
                    <m:d>
                      <m:dPr>
                        <m:ctrlPr>
                          <w:rPr>
                            <w:rFonts w:ascii="Cambria Math" w:hAnsi="Cambria Math" w:cstheme="majorBidi"/>
                            <w:i/>
                          </w:rPr>
                        </m:ctrlPr>
                      </m:dPr>
                      <m:e>
                        <m:r>
                          <w:rPr>
                            <w:rFonts w:ascii="Cambria Math" w:hAnsi="Cambria Math" w:cstheme="majorBidi"/>
                          </w:rPr>
                          <m:t>i-1-</m:t>
                        </m:r>
                        <m:sSub>
                          <m:sSubPr>
                            <m:ctrlPr>
                              <w:rPr>
                                <w:rFonts w:ascii="Cambria Math" w:hAnsi="Cambria Math" w:cstheme="majorBidi"/>
                                <w:i/>
                              </w:rPr>
                            </m:ctrlPr>
                          </m:sSubPr>
                          <m:e>
                            <m:r>
                              <w:rPr>
                                <w:rFonts w:ascii="Cambria Math" w:hAnsi="Cambria Math" w:cstheme="majorBidi"/>
                              </w:rPr>
                              <m:t>μ</m:t>
                            </m:r>
                          </m:e>
                          <m:sub>
                            <m:r>
                              <w:rPr>
                                <w:rFonts w:ascii="Cambria Math" w:hAnsi="Cambria Math" w:cstheme="majorBidi"/>
                              </w:rPr>
                              <m:t>x</m:t>
                            </m:r>
                          </m:sub>
                        </m:sSub>
                      </m:e>
                    </m:d>
                  </m:e>
                  <m:sup>
                    <m:r>
                      <w:rPr>
                        <w:rFonts w:ascii="Cambria Math" w:hAnsi="Cambria Math" w:cstheme="majorBidi"/>
                      </w:rPr>
                      <m:t>2</m:t>
                    </m:r>
                  </m:sup>
                </m:sSup>
              </m:e>
            </m:nary>
            <m:r>
              <w:rPr>
                <w:rFonts w:ascii="Cambria Math" w:hAnsi="Cambria Math" w:cstheme="majorBidi"/>
              </w:rPr>
              <m:t>c(i,j)</m:t>
            </m:r>
          </m:e>
        </m:nary>
      </m:oMath>
      <w:r w:rsidRPr="0029273D">
        <w:rPr>
          <w:rFonts w:cstheme="majorBidi"/>
        </w:rPr>
        <w:tab/>
      </w:r>
      <w:r w:rsidRPr="0029273D">
        <w:rPr>
          <w:rFonts w:cstheme="majorBidi"/>
        </w:rPr>
        <w:tab/>
        <w:t>(19)</w:t>
      </w:r>
    </w:p>
    <w:p w14:paraId="43F6C4C0" w14:textId="77777777" w:rsidR="000563EA" w:rsidRPr="0029273D" w:rsidRDefault="000563EA" w:rsidP="00E03605">
      <w:pPr>
        <w:spacing w:line="22" w:lineRule="atLeast"/>
        <w:rPr>
          <w:rFonts w:cstheme="majorBidi"/>
        </w:rPr>
      </w:pPr>
      <m:oMath>
        <m:r>
          <w:rPr>
            <w:rFonts w:ascii="Cambria Math" w:hAnsi="Cambria Math" w:cstheme="majorBidi"/>
          </w:rPr>
          <m:t xml:space="preserve">inverse difference moment:      </m:t>
        </m:r>
        <m:nary>
          <m:naryPr>
            <m:chr m:val="∑"/>
            <m:limLoc m:val="subSup"/>
            <m:ctrlPr>
              <w:rPr>
                <w:rFonts w:ascii="Cambria Math" w:hAnsi="Cambria Math" w:cstheme="majorBidi"/>
                <w:i/>
              </w:rPr>
            </m:ctrlPr>
          </m:naryPr>
          <m:sub>
            <m:r>
              <w:rPr>
                <w:rFonts w:ascii="Cambria Math" w:hAnsi="Cambria Math" w:cstheme="majorBidi"/>
              </w:rPr>
              <m:t>i=1</m:t>
            </m:r>
          </m:sub>
          <m:sup>
            <m:r>
              <w:rPr>
                <w:rFonts w:ascii="Cambria Math" w:hAnsi="Cambria Math" w:cstheme="majorBidi"/>
              </w:rPr>
              <m:t>q</m:t>
            </m:r>
          </m:sup>
          <m:e>
            <m:nary>
              <m:naryPr>
                <m:chr m:val="∑"/>
                <m:limLoc m:val="undOvr"/>
                <m:ctrlPr>
                  <w:rPr>
                    <w:rFonts w:ascii="Cambria Math" w:hAnsi="Cambria Math" w:cstheme="majorBidi"/>
                    <w:i/>
                  </w:rPr>
                </m:ctrlPr>
              </m:naryPr>
              <m:sub>
                <m:r>
                  <w:rPr>
                    <w:rFonts w:ascii="Cambria Math" w:hAnsi="Cambria Math" w:cstheme="majorBidi"/>
                  </w:rPr>
                  <m:t xml:space="preserve">j=1,..,q;j≠i </m:t>
                </m:r>
              </m:sub>
              <m:sup>
                <m:r>
                  <w:rPr>
                    <w:rFonts w:ascii="Cambria Math" w:hAnsi="Cambria Math" w:cstheme="majorBidi"/>
                  </w:rPr>
                  <m:t>q</m:t>
                </m:r>
              </m:sup>
              <m:e>
                <m:f>
                  <m:fPr>
                    <m:ctrlPr>
                      <w:rPr>
                        <w:rFonts w:ascii="Cambria Math" w:hAnsi="Cambria Math" w:cstheme="majorBidi"/>
                        <w:i/>
                      </w:rPr>
                    </m:ctrlPr>
                  </m:fPr>
                  <m:num>
                    <m:r>
                      <w:rPr>
                        <w:rFonts w:ascii="Cambria Math" w:hAnsi="Cambria Math" w:cstheme="majorBidi"/>
                      </w:rPr>
                      <m:t>c</m:t>
                    </m:r>
                    <m:d>
                      <m:dPr>
                        <m:ctrlPr>
                          <w:rPr>
                            <w:rFonts w:ascii="Cambria Math" w:hAnsi="Cambria Math" w:cstheme="majorBidi"/>
                            <w:i/>
                          </w:rPr>
                        </m:ctrlPr>
                      </m:dPr>
                      <m:e>
                        <m:r>
                          <w:rPr>
                            <w:rFonts w:ascii="Cambria Math" w:hAnsi="Cambria Math" w:cstheme="majorBidi"/>
                          </w:rPr>
                          <m:t>i,j</m:t>
                        </m:r>
                      </m:e>
                    </m:d>
                  </m:num>
                  <m:den>
                    <m:d>
                      <m:dPr>
                        <m:begChr m:val="|"/>
                        <m:endChr m:val="|"/>
                        <m:ctrlPr>
                          <w:rPr>
                            <w:rFonts w:ascii="Cambria Math" w:hAnsi="Cambria Math" w:cstheme="majorBidi"/>
                            <w:i/>
                          </w:rPr>
                        </m:ctrlPr>
                      </m:dPr>
                      <m:e>
                        <m:r>
                          <w:rPr>
                            <w:rFonts w:ascii="Cambria Math" w:hAnsi="Cambria Math" w:cstheme="majorBidi"/>
                          </w:rPr>
                          <m:t>i-j</m:t>
                        </m:r>
                      </m:e>
                    </m:d>
                  </m:den>
                </m:f>
              </m:e>
            </m:nary>
          </m:e>
        </m:nary>
      </m:oMath>
      <w:r w:rsidRPr="0029273D">
        <w:rPr>
          <w:rFonts w:cstheme="majorBidi"/>
        </w:rPr>
        <w:tab/>
      </w:r>
      <w:r w:rsidRPr="0029273D">
        <w:rPr>
          <w:rFonts w:cstheme="majorBidi"/>
        </w:rPr>
        <w:tab/>
        <w:t>(20)</w:t>
      </w:r>
    </w:p>
    <w:p w14:paraId="6CE6DD7A" w14:textId="77777777" w:rsidR="000563EA" w:rsidRPr="0029273D" w:rsidRDefault="000563EA" w:rsidP="00E03605">
      <w:pPr>
        <w:spacing w:line="22" w:lineRule="atLeast"/>
        <w:rPr>
          <w:rFonts w:cstheme="majorBidi"/>
        </w:rPr>
      </w:pPr>
      <m:oMath>
        <m:r>
          <w:rPr>
            <w:rFonts w:ascii="Cambria Math" w:hAnsi="Cambria Math" w:cstheme="majorBidi"/>
          </w:rPr>
          <m:t xml:space="preserve">sum average:    </m:t>
        </m:r>
        <m:nary>
          <m:naryPr>
            <m:chr m:val="∑"/>
            <m:limLoc m:val="undOvr"/>
            <m:ctrlPr>
              <w:rPr>
                <w:rFonts w:ascii="Cambria Math" w:hAnsi="Cambria Math" w:cstheme="majorBidi"/>
                <w:i/>
              </w:rPr>
            </m:ctrlPr>
          </m:naryPr>
          <m:sub>
            <m:r>
              <w:rPr>
                <w:rFonts w:ascii="Cambria Math" w:hAnsi="Cambria Math" w:cstheme="majorBidi"/>
              </w:rPr>
              <m:t xml:space="preserve">k=1 </m:t>
            </m:r>
          </m:sub>
          <m:sup>
            <m:r>
              <w:rPr>
                <w:rFonts w:ascii="Cambria Math" w:hAnsi="Cambria Math" w:cstheme="majorBidi"/>
              </w:rPr>
              <m:t>2q-1</m:t>
            </m:r>
          </m:sup>
          <m:e>
            <m:r>
              <w:rPr>
                <w:rFonts w:ascii="Cambria Math" w:hAnsi="Cambria Math" w:cstheme="majorBidi"/>
              </w:rPr>
              <m:t>(k-1)</m:t>
            </m:r>
          </m:e>
        </m:nary>
        <m:sSub>
          <m:sSubPr>
            <m:ctrlPr>
              <w:rPr>
                <w:rFonts w:ascii="Cambria Math" w:hAnsi="Cambria Math" w:cstheme="majorBidi"/>
                <w:i/>
              </w:rPr>
            </m:ctrlPr>
          </m:sSubPr>
          <m:e>
            <m:r>
              <w:rPr>
                <w:rFonts w:ascii="Cambria Math" w:hAnsi="Cambria Math" w:cstheme="majorBidi"/>
              </w:rPr>
              <m:t>c</m:t>
            </m:r>
          </m:e>
          <m:sub>
            <m:r>
              <w:rPr>
                <w:rFonts w:ascii="Cambria Math" w:hAnsi="Cambria Math" w:cstheme="majorBidi"/>
              </w:rPr>
              <m:t>x+y</m:t>
            </m:r>
          </m:sub>
        </m:sSub>
        <m:r>
          <w:rPr>
            <w:rFonts w:ascii="Cambria Math" w:hAnsi="Cambria Math" w:cstheme="majorBidi"/>
          </w:rPr>
          <m:t xml:space="preserve">(k) </m:t>
        </m:r>
      </m:oMath>
      <w:r w:rsidRPr="0029273D">
        <w:rPr>
          <w:rFonts w:cstheme="majorBidi"/>
        </w:rPr>
        <w:tab/>
      </w:r>
      <w:r w:rsidRPr="0029273D">
        <w:rPr>
          <w:rFonts w:cstheme="majorBidi"/>
        </w:rPr>
        <w:tab/>
        <w:t>(21)</w:t>
      </w:r>
    </w:p>
    <w:p w14:paraId="6FCB8874" w14:textId="77777777" w:rsidR="000563EA" w:rsidRPr="0029273D" w:rsidRDefault="000563EA" w:rsidP="00E03605">
      <w:pPr>
        <w:spacing w:line="22" w:lineRule="atLeast"/>
        <w:rPr>
          <w:rFonts w:cstheme="majorBidi"/>
        </w:rPr>
      </w:pPr>
      <m:oMath>
        <m:r>
          <w:rPr>
            <w:rFonts w:ascii="Cambria Math" w:hAnsi="Cambria Math" w:cstheme="majorBidi"/>
          </w:rPr>
          <m:t xml:space="preserve">maximum probability:     </m:t>
        </m:r>
        <m:sSub>
          <m:sSubPr>
            <m:ctrlPr>
              <w:rPr>
                <w:rFonts w:ascii="Cambria Math" w:hAnsi="Cambria Math" w:cstheme="majorBidi"/>
                <w:i/>
              </w:rPr>
            </m:ctrlPr>
          </m:sSubPr>
          <m:e>
            <m:r>
              <w:rPr>
                <w:rFonts w:ascii="Cambria Math" w:hAnsi="Cambria Math" w:cstheme="majorBidi"/>
              </w:rPr>
              <m:t>max</m:t>
            </m:r>
          </m:e>
          <m:sub>
            <m:r>
              <w:rPr>
                <w:rFonts w:ascii="Cambria Math" w:hAnsi="Cambria Math" w:cstheme="majorBidi"/>
              </w:rPr>
              <m:t>i,j=1…,q</m:t>
            </m:r>
          </m:sub>
        </m:sSub>
        <m:r>
          <w:rPr>
            <w:rFonts w:ascii="Cambria Math" w:hAnsi="Cambria Math" w:cstheme="majorBidi"/>
          </w:rPr>
          <m:t>c</m:t>
        </m:r>
        <m:d>
          <m:dPr>
            <m:ctrlPr>
              <w:rPr>
                <w:rFonts w:ascii="Cambria Math" w:hAnsi="Cambria Math" w:cstheme="majorBidi"/>
                <w:i/>
              </w:rPr>
            </m:ctrlPr>
          </m:dPr>
          <m:e>
            <m:r>
              <w:rPr>
                <w:rFonts w:ascii="Cambria Math" w:hAnsi="Cambria Math" w:cstheme="majorBidi"/>
              </w:rPr>
              <m:t>i,j</m:t>
            </m:r>
          </m:e>
        </m:d>
      </m:oMath>
      <w:r w:rsidRPr="0029273D">
        <w:rPr>
          <w:rFonts w:cstheme="majorBidi"/>
        </w:rPr>
        <w:tab/>
      </w:r>
      <w:r w:rsidRPr="0029273D">
        <w:rPr>
          <w:rFonts w:cstheme="majorBidi"/>
        </w:rPr>
        <w:tab/>
        <w:t>(22)</w:t>
      </w:r>
    </w:p>
    <w:p w14:paraId="6E3EC326" w14:textId="77777777" w:rsidR="000563EA" w:rsidRPr="0029273D" w:rsidRDefault="000563EA" w:rsidP="00E03605">
      <w:pPr>
        <w:spacing w:line="22" w:lineRule="atLeast"/>
        <w:rPr>
          <w:rFonts w:cstheme="majorBidi"/>
        </w:rPr>
      </w:pPr>
      <w:r w:rsidRPr="0029273D">
        <w:rPr>
          <w:rFonts w:cstheme="majorBidi"/>
        </w:rPr>
        <w:tab/>
      </w:r>
      <m:oMath>
        <m:r>
          <w:rPr>
            <w:rFonts w:ascii="Cambria Math" w:hAnsi="Cambria Math" w:cstheme="majorBidi"/>
          </w:rPr>
          <m:t xml:space="preserve">texture homogeneity:    </m:t>
        </m:r>
        <m:nary>
          <m:naryPr>
            <m:chr m:val="∑"/>
            <m:limLoc m:val="subSup"/>
            <m:ctrlPr>
              <w:rPr>
                <w:rFonts w:ascii="Cambria Math" w:hAnsi="Cambria Math" w:cstheme="majorBidi"/>
                <w:i/>
              </w:rPr>
            </m:ctrlPr>
          </m:naryPr>
          <m:sub>
            <m:r>
              <w:rPr>
                <w:rFonts w:ascii="Cambria Math" w:hAnsi="Cambria Math" w:cstheme="majorBidi"/>
              </w:rPr>
              <m:t>i=1</m:t>
            </m:r>
          </m:sub>
          <m:sup>
            <m:r>
              <w:rPr>
                <w:rFonts w:ascii="Cambria Math" w:hAnsi="Cambria Math" w:cstheme="majorBidi"/>
              </w:rPr>
              <m:t>q</m:t>
            </m:r>
          </m:sup>
          <m:e>
            <m:nary>
              <m:naryPr>
                <m:chr m:val="∑"/>
                <m:limLoc m:val="undOvr"/>
                <m:ctrlPr>
                  <w:rPr>
                    <w:rFonts w:ascii="Cambria Math" w:hAnsi="Cambria Math" w:cstheme="majorBidi"/>
                    <w:i/>
                  </w:rPr>
                </m:ctrlPr>
              </m:naryPr>
              <m:sub>
                <m:r>
                  <w:rPr>
                    <w:rFonts w:ascii="Cambria Math" w:hAnsi="Cambria Math" w:cstheme="majorBidi"/>
                  </w:rPr>
                  <m:t>j=1</m:t>
                </m:r>
              </m:sub>
              <m:sup>
                <m:r>
                  <w:rPr>
                    <w:rFonts w:ascii="Cambria Math" w:hAnsi="Cambria Math" w:cstheme="majorBidi"/>
                  </w:rPr>
                  <m:t>q</m:t>
                </m:r>
              </m:sup>
              <m:e>
                <m:f>
                  <m:fPr>
                    <m:ctrlPr>
                      <w:rPr>
                        <w:rFonts w:ascii="Cambria Math" w:hAnsi="Cambria Math" w:cstheme="majorBidi"/>
                        <w:i/>
                      </w:rPr>
                    </m:ctrlPr>
                  </m:fPr>
                  <m:num>
                    <m:r>
                      <w:rPr>
                        <w:rFonts w:ascii="Cambria Math" w:hAnsi="Cambria Math" w:cstheme="majorBidi"/>
                      </w:rPr>
                      <m:t>c</m:t>
                    </m:r>
                    <m:d>
                      <m:dPr>
                        <m:ctrlPr>
                          <w:rPr>
                            <w:rFonts w:ascii="Cambria Math" w:hAnsi="Cambria Math" w:cstheme="majorBidi"/>
                            <w:i/>
                          </w:rPr>
                        </m:ctrlPr>
                      </m:dPr>
                      <m:e>
                        <m:r>
                          <w:rPr>
                            <w:rFonts w:ascii="Cambria Math" w:hAnsi="Cambria Math" w:cstheme="majorBidi"/>
                          </w:rPr>
                          <m:t>i,j</m:t>
                        </m:r>
                      </m:e>
                    </m:d>
                  </m:num>
                  <m:den>
                    <m:r>
                      <w:rPr>
                        <w:rFonts w:ascii="Cambria Math" w:hAnsi="Cambria Math" w:cstheme="majorBidi"/>
                      </w:rPr>
                      <m:t>1+</m:t>
                    </m:r>
                    <m:d>
                      <m:dPr>
                        <m:begChr m:val="|"/>
                        <m:endChr m:val="|"/>
                        <m:ctrlPr>
                          <w:rPr>
                            <w:rFonts w:ascii="Cambria Math" w:hAnsi="Cambria Math" w:cstheme="majorBidi"/>
                            <w:i/>
                          </w:rPr>
                        </m:ctrlPr>
                      </m:dPr>
                      <m:e>
                        <m:r>
                          <w:rPr>
                            <w:rFonts w:ascii="Cambria Math" w:hAnsi="Cambria Math" w:cstheme="majorBidi"/>
                          </w:rPr>
                          <m:t>i-j</m:t>
                        </m:r>
                      </m:e>
                    </m:d>
                  </m:den>
                </m:f>
              </m:e>
            </m:nary>
          </m:e>
        </m:nary>
      </m:oMath>
      <w:r w:rsidRPr="0029273D">
        <w:rPr>
          <w:rFonts w:cstheme="majorBidi"/>
        </w:rPr>
        <w:tab/>
      </w:r>
      <w:r w:rsidRPr="0029273D">
        <w:rPr>
          <w:rFonts w:cstheme="majorBidi"/>
        </w:rPr>
        <w:tab/>
        <w:t>(23)</w:t>
      </w:r>
    </w:p>
    <w:p w14:paraId="78D17021" w14:textId="77777777" w:rsidR="000563EA" w:rsidRPr="0029273D" w:rsidRDefault="000563EA" w:rsidP="00E03605">
      <w:pPr>
        <w:spacing w:line="22" w:lineRule="atLeast"/>
        <w:rPr>
          <w:rFonts w:cstheme="majorBidi"/>
        </w:rPr>
      </w:pPr>
      <m:oMath>
        <m:r>
          <w:rPr>
            <w:rFonts w:ascii="Cambria Math" w:hAnsi="Cambria Math" w:cstheme="majorBidi"/>
          </w:rPr>
          <m:t xml:space="preserve"> </m:t>
        </m:r>
      </m:oMath>
      <w:r w:rsidRPr="0029273D">
        <w:rPr>
          <w:rFonts w:cstheme="majorBidi"/>
        </w:rPr>
        <w:tab/>
      </w:r>
      <m:oMath>
        <m:r>
          <w:rPr>
            <w:rFonts w:ascii="Cambria Math" w:hAnsi="Cambria Math" w:cstheme="majorBidi"/>
          </w:rPr>
          <m:t>sum entropy:   -</m:t>
        </m:r>
        <m:nary>
          <m:naryPr>
            <m:chr m:val="∑"/>
            <m:limLoc m:val="undOvr"/>
            <m:ctrlPr>
              <w:rPr>
                <w:rFonts w:ascii="Cambria Math" w:hAnsi="Cambria Math" w:cstheme="majorBidi"/>
                <w:i/>
              </w:rPr>
            </m:ctrlPr>
          </m:naryPr>
          <m:sub>
            <m:r>
              <w:rPr>
                <w:rFonts w:ascii="Cambria Math" w:hAnsi="Cambria Math" w:cstheme="majorBidi"/>
              </w:rPr>
              <m:t xml:space="preserve">i=1 </m:t>
            </m:r>
          </m:sub>
          <m:sup>
            <m:r>
              <w:rPr>
                <w:rFonts w:ascii="Cambria Math" w:hAnsi="Cambria Math" w:cstheme="majorBidi"/>
              </w:rPr>
              <m:t>2q-1</m:t>
            </m:r>
          </m:sup>
          <m:e>
            <m:sSub>
              <m:sSubPr>
                <m:ctrlPr>
                  <w:rPr>
                    <w:rFonts w:ascii="Cambria Math" w:hAnsi="Cambria Math" w:cstheme="majorBidi"/>
                    <w:i/>
                  </w:rPr>
                </m:ctrlPr>
              </m:sSubPr>
              <m:e>
                <m:r>
                  <w:rPr>
                    <w:rFonts w:ascii="Cambria Math" w:hAnsi="Cambria Math" w:cstheme="majorBidi"/>
                  </w:rPr>
                  <m:t>c</m:t>
                </m:r>
              </m:e>
              <m:sub>
                <m:r>
                  <w:rPr>
                    <w:rFonts w:ascii="Cambria Math" w:hAnsi="Cambria Math" w:cstheme="majorBidi"/>
                  </w:rPr>
                  <m:t>x+y</m:t>
                </m:r>
              </m:sub>
            </m:sSub>
            <m:d>
              <m:dPr>
                <m:ctrlPr>
                  <w:rPr>
                    <w:rFonts w:ascii="Cambria Math" w:hAnsi="Cambria Math" w:cstheme="majorBidi"/>
                    <w:i/>
                  </w:rPr>
                </m:ctrlPr>
              </m:dPr>
              <m:e>
                <m:r>
                  <w:rPr>
                    <w:rFonts w:ascii="Cambria Math" w:hAnsi="Cambria Math" w:cstheme="majorBidi"/>
                  </w:rPr>
                  <m:t>k</m:t>
                </m:r>
              </m:e>
            </m:d>
            <m:func>
              <m:funcPr>
                <m:ctrlPr>
                  <w:rPr>
                    <w:rFonts w:ascii="Cambria Math" w:hAnsi="Cambria Math" w:cstheme="majorBidi"/>
                  </w:rPr>
                </m:ctrlPr>
              </m:funcPr>
              <m:fName>
                <m:r>
                  <m:rPr>
                    <m:sty m:val="p"/>
                  </m:rPr>
                  <w:rPr>
                    <w:rFonts w:ascii="Cambria Math" w:hAnsi="Cambria Math" w:cstheme="majorBidi"/>
                  </w:rPr>
                  <m:t>log</m:t>
                </m:r>
              </m:fName>
              <m:e>
                <m:d>
                  <m:dPr>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c</m:t>
                        </m:r>
                      </m:e>
                      <m:sub>
                        <m:r>
                          <w:rPr>
                            <w:rFonts w:ascii="Cambria Math" w:hAnsi="Cambria Math" w:cstheme="majorBidi"/>
                          </w:rPr>
                          <m:t>x+y</m:t>
                        </m:r>
                      </m:sub>
                    </m:sSub>
                    <m:d>
                      <m:dPr>
                        <m:ctrlPr>
                          <w:rPr>
                            <w:rFonts w:ascii="Cambria Math" w:hAnsi="Cambria Math" w:cstheme="majorBidi"/>
                            <w:i/>
                          </w:rPr>
                        </m:ctrlPr>
                      </m:dPr>
                      <m:e>
                        <m:r>
                          <w:rPr>
                            <w:rFonts w:ascii="Cambria Math" w:hAnsi="Cambria Math" w:cstheme="majorBidi"/>
                          </w:rPr>
                          <m:t>k</m:t>
                        </m:r>
                      </m:e>
                    </m:d>
                  </m:e>
                </m:d>
              </m:e>
            </m:func>
          </m:e>
        </m:nary>
      </m:oMath>
      <w:r w:rsidRPr="0029273D">
        <w:rPr>
          <w:rFonts w:cstheme="majorBidi"/>
        </w:rPr>
        <w:tab/>
      </w:r>
      <w:r w:rsidRPr="0029273D">
        <w:rPr>
          <w:rFonts w:cstheme="majorBidi"/>
        </w:rPr>
        <w:tab/>
        <w:t>(24)</w:t>
      </w:r>
    </w:p>
    <w:p w14:paraId="15C78E6A" w14:textId="77777777" w:rsidR="000563EA" w:rsidRPr="0029273D" w:rsidRDefault="000563EA" w:rsidP="00E03605">
      <w:pPr>
        <w:spacing w:line="22" w:lineRule="atLeast"/>
        <w:rPr>
          <w:rFonts w:cstheme="majorBidi"/>
        </w:rPr>
      </w:pPr>
      <m:oMath>
        <m:r>
          <w:rPr>
            <w:rFonts w:ascii="Cambria Math" w:hAnsi="Cambria Math" w:cstheme="majorBidi"/>
          </w:rPr>
          <m:t>entropy:     -</m:t>
        </m:r>
        <m:nary>
          <m:naryPr>
            <m:chr m:val="∑"/>
            <m:limLoc m:val="subSup"/>
            <m:ctrlPr>
              <w:rPr>
                <w:rFonts w:ascii="Cambria Math" w:hAnsi="Cambria Math" w:cstheme="majorBidi"/>
                <w:i/>
              </w:rPr>
            </m:ctrlPr>
          </m:naryPr>
          <m:sub>
            <m:r>
              <w:rPr>
                <w:rFonts w:ascii="Cambria Math" w:hAnsi="Cambria Math" w:cstheme="majorBidi"/>
              </w:rPr>
              <m:t>i=1</m:t>
            </m:r>
          </m:sub>
          <m:sup>
            <m:r>
              <w:rPr>
                <w:rFonts w:ascii="Cambria Math" w:hAnsi="Cambria Math" w:cstheme="majorBidi"/>
              </w:rPr>
              <m:t>q</m:t>
            </m:r>
          </m:sup>
          <m:e>
            <m:nary>
              <m:naryPr>
                <m:chr m:val="∑"/>
                <m:limLoc m:val="undOvr"/>
                <m:ctrlPr>
                  <w:rPr>
                    <w:rFonts w:ascii="Cambria Math" w:hAnsi="Cambria Math" w:cstheme="majorBidi"/>
                    <w:i/>
                  </w:rPr>
                </m:ctrlPr>
              </m:naryPr>
              <m:sub>
                <m:r>
                  <w:rPr>
                    <w:rFonts w:ascii="Cambria Math" w:hAnsi="Cambria Math" w:cstheme="majorBidi"/>
                  </w:rPr>
                  <m:t>j=1</m:t>
                </m:r>
              </m:sub>
              <m:sup>
                <m:r>
                  <w:rPr>
                    <w:rFonts w:ascii="Cambria Math" w:hAnsi="Cambria Math" w:cstheme="majorBidi"/>
                  </w:rPr>
                  <m:t>q</m:t>
                </m:r>
              </m:sup>
              <m:e>
                <m:r>
                  <w:rPr>
                    <w:rFonts w:ascii="Cambria Math" w:hAnsi="Cambria Math" w:cstheme="majorBidi"/>
                  </w:rPr>
                  <m:t>c(i,j)Logc(i,j)</m:t>
                </m:r>
              </m:e>
            </m:nary>
          </m:e>
        </m:nary>
      </m:oMath>
      <w:r w:rsidRPr="0029273D">
        <w:rPr>
          <w:rFonts w:cstheme="majorBidi"/>
        </w:rPr>
        <w:tab/>
      </w:r>
      <w:r w:rsidRPr="0029273D">
        <w:rPr>
          <w:rFonts w:cstheme="majorBidi"/>
        </w:rPr>
        <w:tab/>
        <w:t>(25)</w:t>
      </w:r>
    </w:p>
    <w:p w14:paraId="23AF25B1" w14:textId="77777777" w:rsidR="000563EA" w:rsidRPr="0029273D" w:rsidRDefault="000563EA" w:rsidP="00E03605">
      <w:pPr>
        <w:spacing w:line="22" w:lineRule="atLeast"/>
        <w:rPr>
          <w:rFonts w:cstheme="majorBidi"/>
        </w:rPr>
      </w:pPr>
      <m:oMath>
        <m:r>
          <w:rPr>
            <w:rFonts w:ascii="Cambria Math" w:hAnsi="Cambria Math" w:cstheme="majorBidi"/>
          </w:rPr>
          <m:t>difference entropy:   -</m:t>
        </m:r>
        <m:nary>
          <m:naryPr>
            <m:chr m:val="∑"/>
            <m:limLoc m:val="undOvr"/>
            <m:ctrlPr>
              <w:rPr>
                <w:rFonts w:ascii="Cambria Math" w:hAnsi="Cambria Math" w:cstheme="majorBidi"/>
                <w:i/>
              </w:rPr>
            </m:ctrlPr>
          </m:naryPr>
          <m:sub>
            <m:r>
              <w:rPr>
                <w:rFonts w:ascii="Cambria Math" w:hAnsi="Cambria Math" w:cstheme="majorBidi"/>
              </w:rPr>
              <m:t xml:space="preserve">k=1 </m:t>
            </m:r>
          </m:sub>
          <m:sup>
            <m:r>
              <w:rPr>
                <w:rFonts w:ascii="Cambria Math" w:hAnsi="Cambria Math" w:cstheme="majorBidi"/>
              </w:rPr>
              <m:t>q</m:t>
            </m:r>
          </m:sup>
          <m:e>
            <m:sSub>
              <m:sSubPr>
                <m:ctrlPr>
                  <w:rPr>
                    <w:rFonts w:ascii="Cambria Math" w:hAnsi="Cambria Math" w:cstheme="majorBidi"/>
                    <w:i/>
                  </w:rPr>
                </m:ctrlPr>
              </m:sSubPr>
              <m:e>
                <m:r>
                  <w:rPr>
                    <w:rFonts w:ascii="Cambria Math" w:hAnsi="Cambria Math" w:cstheme="majorBidi"/>
                  </w:rPr>
                  <m:t>c</m:t>
                </m:r>
              </m:e>
              <m:sub>
                <m:r>
                  <w:rPr>
                    <w:rFonts w:ascii="Cambria Math" w:hAnsi="Cambria Math" w:cstheme="majorBidi"/>
                  </w:rPr>
                  <m:t>x-y</m:t>
                </m:r>
              </m:sub>
            </m:sSub>
            <m:d>
              <m:dPr>
                <m:ctrlPr>
                  <w:rPr>
                    <w:rFonts w:ascii="Cambria Math" w:hAnsi="Cambria Math" w:cstheme="majorBidi"/>
                    <w:i/>
                  </w:rPr>
                </m:ctrlPr>
              </m:dPr>
              <m:e>
                <m:r>
                  <w:rPr>
                    <w:rFonts w:ascii="Cambria Math" w:hAnsi="Cambria Math" w:cstheme="majorBidi"/>
                  </w:rPr>
                  <m:t>k</m:t>
                </m:r>
              </m:e>
            </m:d>
            <m:func>
              <m:funcPr>
                <m:ctrlPr>
                  <w:rPr>
                    <w:rFonts w:ascii="Cambria Math" w:hAnsi="Cambria Math" w:cstheme="majorBidi"/>
                  </w:rPr>
                </m:ctrlPr>
              </m:funcPr>
              <m:fName>
                <m:r>
                  <m:rPr>
                    <m:sty m:val="p"/>
                  </m:rPr>
                  <w:rPr>
                    <w:rFonts w:ascii="Cambria Math" w:hAnsi="Cambria Math" w:cstheme="majorBidi"/>
                  </w:rPr>
                  <m:t>log</m:t>
                </m:r>
              </m:fName>
              <m:e>
                <m:d>
                  <m:dPr>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c</m:t>
                        </m:r>
                      </m:e>
                      <m:sub>
                        <m:r>
                          <w:rPr>
                            <w:rFonts w:ascii="Cambria Math" w:hAnsi="Cambria Math" w:cstheme="majorBidi"/>
                          </w:rPr>
                          <m:t>x-y</m:t>
                        </m:r>
                      </m:sub>
                    </m:sSub>
                    <m:d>
                      <m:dPr>
                        <m:ctrlPr>
                          <w:rPr>
                            <w:rFonts w:ascii="Cambria Math" w:hAnsi="Cambria Math" w:cstheme="majorBidi"/>
                            <w:i/>
                          </w:rPr>
                        </m:ctrlPr>
                      </m:dPr>
                      <m:e>
                        <m:r>
                          <w:rPr>
                            <w:rFonts w:ascii="Cambria Math" w:hAnsi="Cambria Math" w:cstheme="majorBidi"/>
                          </w:rPr>
                          <m:t>k</m:t>
                        </m:r>
                      </m:e>
                    </m:d>
                  </m:e>
                </m:d>
              </m:e>
            </m:func>
          </m:e>
        </m:nary>
      </m:oMath>
      <w:r w:rsidRPr="0029273D">
        <w:rPr>
          <w:rFonts w:cstheme="majorBidi"/>
        </w:rPr>
        <w:tab/>
      </w:r>
      <w:r w:rsidRPr="0029273D">
        <w:rPr>
          <w:rFonts w:cstheme="majorBidi"/>
        </w:rPr>
        <w:tab/>
        <w:t>(26)</w:t>
      </w:r>
    </w:p>
    <w:p w14:paraId="1145BF16" w14:textId="77777777" w:rsidR="000563EA" w:rsidRPr="0029273D" w:rsidRDefault="000563EA" w:rsidP="00E03605">
      <w:pPr>
        <w:spacing w:line="22" w:lineRule="atLeast"/>
        <w:rPr>
          <w:rFonts w:cstheme="majorBidi"/>
        </w:rPr>
      </w:pPr>
      <m:oMath>
        <m:r>
          <w:rPr>
            <w:rFonts w:ascii="Cambria Math" w:hAnsi="Cambria Math" w:cstheme="majorBidi"/>
          </w:rPr>
          <m:t xml:space="preserve">texture contrast:      </m:t>
        </m:r>
        <m:nary>
          <m:naryPr>
            <m:chr m:val="∑"/>
            <m:limLoc m:val="subSup"/>
            <m:ctrlPr>
              <w:rPr>
                <w:rFonts w:ascii="Cambria Math" w:hAnsi="Cambria Math" w:cstheme="majorBidi"/>
                <w:i/>
              </w:rPr>
            </m:ctrlPr>
          </m:naryPr>
          <m:sub>
            <m:r>
              <w:rPr>
                <w:rFonts w:ascii="Cambria Math" w:hAnsi="Cambria Math" w:cstheme="majorBidi"/>
              </w:rPr>
              <m:t>i=1</m:t>
            </m:r>
          </m:sub>
          <m:sup>
            <m:r>
              <w:rPr>
                <w:rFonts w:ascii="Cambria Math" w:hAnsi="Cambria Math" w:cstheme="majorBidi"/>
              </w:rPr>
              <m:t>q</m:t>
            </m:r>
          </m:sup>
          <m:e>
            <m:nary>
              <m:naryPr>
                <m:chr m:val="∑"/>
                <m:limLoc m:val="undOvr"/>
                <m:ctrlPr>
                  <w:rPr>
                    <w:rFonts w:ascii="Cambria Math" w:hAnsi="Cambria Math" w:cstheme="majorBidi"/>
                    <w:i/>
                  </w:rPr>
                </m:ctrlPr>
              </m:naryPr>
              <m:sub>
                <m:r>
                  <w:rPr>
                    <w:rFonts w:ascii="Cambria Math" w:hAnsi="Cambria Math" w:cstheme="majorBidi"/>
                  </w:rPr>
                  <m:t>j=1</m:t>
                </m:r>
              </m:sub>
              <m:sup>
                <m:r>
                  <w:rPr>
                    <w:rFonts w:ascii="Cambria Math" w:hAnsi="Cambria Math" w:cstheme="majorBidi"/>
                  </w:rPr>
                  <m:t>q</m:t>
                </m:r>
              </m:sup>
              <m:e>
                <m:d>
                  <m:dPr>
                    <m:begChr m:val="|"/>
                    <m:endChr m:val="|"/>
                    <m:ctrlPr>
                      <w:rPr>
                        <w:rFonts w:ascii="Cambria Math" w:hAnsi="Cambria Math" w:cstheme="majorBidi"/>
                        <w:i/>
                      </w:rPr>
                    </m:ctrlPr>
                  </m:dPr>
                  <m:e>
                    <m:r>
                      <w:rPr>
                        <w:rFonts w:ascii="Cambria Math" w:hAnsi="Cambria Math" w:cstheme="majorBidi"/>
                      </w:rPr>
                      <m:t>i,j</m:t>
                    </m:r>
                  </m:e>
                </m:d>
                <m:r>
                  <w:rPr>
                    <w:rFonts w:ascii="Cambria Math" w:hAnsi="Cambria Math" w:cstheme="majorBidi"/>
                  </w:rPr>
                  <m:t>c</m:t>
                </m:r>
                <m:d>
                  <m:dPr>
                    <m:ctrlPr>
                      <w:rPr>
                        <w:rFonts w:ascii="Cambria Math" w:hAnsi="Cambria Math" w:cstheme="majorBidi"/>
                        <w:i/>
                      </w:rPr>
                    </m:ctrlPr>
                  </m:dPr>
                  <m:e>
                    <m:r>
                      <w:rPr>
                        <w:rFonts w:ascii="Cambria Math" w:hAnsi="Cambria Math" w:cstheme="majorBidi"/>
                      </w:rPr>
                      <m:t>i,j</m:t>
                    </m:r>
                  </m:e>
                </m:d>
              </m:e>
            </m:nary>
          </m:e>
        </m:nary>
      </m:oMath>
      <w:r w:rsidRPr="0029273D">
        <w:rPr>
          <w:rFonts w:cstheme="majorBidi"/>
        </w:rPr>
        <w:tab/>
      </w:r>
      <w:r w:rsidRPr="0029273D">
        <w:rPr>
          <w:rFonts w:cstheme="majorBidi"/>
        </w:rPr>
        <w:tab/>
        <w:t>(27)</w:t>
      </w:r>
    </w:p>
    <w:p w14:paraId="3BC062EB" w14:textId="77777777" w:rsidR="000563EA" w:rsidRPr="0029273D" w:rsidRDefault="000563EA" w:rsidP="00E03605">
      <w:pPr>
        <w:spacing w:line="22" w:lineRule="atLeast"/>
        <w:rPr>
          <w:rFonts w:cstheme="majorBidi"/>
        </w:rPr>
      </w:pPr>
      <m:oMath>
        <m:r>
          <w:rPr>
            <w:rFonts w:ascii="Cambria Math" w:hAnsi="Cambria Math" w:cstheme="majorBidi"/>
          </w:rPr>
          <m:t xml:space="preserve">maximal correlation coefcient:   </m:t>
        </m:r>
        <m:nary>
          <m:naryPr>
            <m:chr m:val="∑"/>
            <m:limLoc m:val="undOvr"/>
            <m:ctrlPr>
              <w:rPr>
                <w:rFonts w:ascii="Cambria Math" w:hAnsi="Cambria Math" w:cstheme="majorBidi"/>
                <w:i/>
              </w:rPr>
            </m:ctrlPr>
          </m:naryPr>
          <m:sub>
            <m:r>
              <w:rPr>
                <w:rFonts w:ascii="Cambria Math" w:hAnsi="Cambria Math" w:cstheme="majorBidi"/>
              </w:rPr>
              <m:t xml:space="preserve">k=1 </m:t>
            </m:r>
          </m:sub>
          <m:sup>
            <m:r>
              <w:rPr>
                <w:rFonts w:ascii="Cambria Math" w:hAnsi="Cambria Math" w:cstheme="majorBidi"/>
              </w:rPr>
              <m:t>q</m:t>
            </m:r>
          </m:sup>
          <m:e>
            <m:f>
              <m:fPr>
                <m:ctrlPr>
                  <w:rPr>
                    <w:rFonts w:ascii="Cambria Math" w:hAnsi="Cambria Math" w:cstheme="majorBidi"/>
                    <w:i/>
                  </w:rPr>
                </m:ctrlPr>
              </m:fPr>
              <m:num>
                <m:r>
                  <w:rPr>
                    <w:rFonts w:ascii="Cambria Math" w:hAnsi="Cambria Math" w:cstheme="majorBidi"/>
                  </w:rPr>
                  <m:t>c</m:t>
                </m:r>
                <m:d>
                  <m:dPr>
                    <m:ctrlPr>
                      <w:rPr>
                        <w:rFonts w:ascii="Cambria Math" w:hAnsi="Cambria Math" w:cstheme="majorBidi"/>
                        <w:i/>
                      </w:rPr>
                    </m:ctrlPr>
                  </m:dPr>
                  <m:e>
                    <m:r>
                      <w:rPr>
                        <w:rFonts w:ascii="Cambria Math" w:hAnsi="Cambria Math" w:cstheme="majorBidi"/>
                      </w:rPr>
                      <m:t>i,k</m:t>
                    </m:r>
                  </m:e>
                </m:d>
                <m:r>
                  <w:rPr>
                    <w:rFonts w:ascii="Cambria Math" w:hAnsi="Cambria Math" w:cstheme="majorBidi"/>
                  </w:rPr>
                  <m:t>c</m:t>
                </m:r>
                <m:d>
                  <m:dPr>
                    <m:ctrlPr>
                      <w:rPr>
                        <w:rFonts w:ascii="Cambria Math" w:hAnsi="Cambria Math" w:cstheme="majorBidi"/>
                        <w:i/>
                      </w:rPr>
                    </m:ctrlPr>
                  </m:dPr>
                  <m:e>
                    <m:r>
                      <w:rPr>
                        <w:rFonts w:ascii="Cambria Math" w:hAnsi="Cambria Math" w:cstheme="majorBidi"/>
                      </w:rPr>
                      <m:t>k,j</m:t>
                    </m:r>
                  </m:e>
                </m:d>
              </m:num>
              <m:den>
                <m:sSub>
                  <m:sSubPr>
                    <m:ctrlPr>
                      <w:rPr>
                        <w:rFonts w:ascii="Cambria Math" w:hAnsi="Cambria Math" w:cstheme="majorBidi"/>
                        <w:i/>
                      </w:rPr>
                    </m:ctrlPr>
                  </m:sSubPr>
                  <m:e>
                    <m:r>
                      <w:rPr>
                        <w:rFonts w:ascii="Cambria Math" w:hAnsi="Cambria Math" w:cstheme="majorBidi"/>
                      </w:rPr>
                      <m:t>c</m:t>
                    </m:r>
                  </m:e>
                  <m:sub>
                    <m:r>
                      <w:rPr>
                        <w:rFonts w:ascii="Cambria Math" w:hAnsi="Cambria Math" w:cstheme="majorBidi"/>
                      </w:rPr>
                      <m:t>x</m:t>
                    </m:r>
                  </m:sub>
                </m:sSub>
                <m:r>
                  <w:rPr>
                    <w:rFonts w:ascii="Cambria Math" w:hAnsi="Cambria Math" w:cstheme="majorBidi"/>
                  </w:rPr>
                  <m:t>(i)</m:t>
                </m:r>
                <m:sSub>
                  <m:sSubPr>
                    <m:ctrlPr>
                      <w:rPr>
                        <w:rFonts w:ascii="Cambria Math" w:hAnsi="Cambria Math" w:cstheme="majorBidi"/>
                        <w:i/>
                      </w:rPr>
                    </m:ctrlPr>
                  </m:sSubPr>
                  <m:e>
                    <m:r>
                      <w:rPr>
                        <w:rFonts w:ascii="Cambria Math" w:hAnsi="Cambria Math" w:cstheme="majorBidi"/>
                      </w:rPr>
                      <m:t>c</m:t>
                    </m:r>
                  </m:e>
                  <m:sub>
                    <m:r>
                      <w:rPr>
                        <w:rFonts w:ascii="Cambria Math" w:hAnsi="Cambria Math" w:cstheme="majorBidi"/>
                      </w:rPr>
                      <m:t>y</m:t>
                    </m:r>
                  </m:sub>
                </m:sSub>
                <m:r>
                  <w:rPr>
                    <w:rFonts w:ascii="Cambria Math" w:hAnsi="Cambria Math" w:cstheme="majorBidi"/>
                  </w:rPr>
                  <m:t>(j)</m:t>
                </m:r>
              </m:den>
            </m:f>
          </m:e>
        </m:nary>
      </m:oMath>
      <w:r w:rsidRPr="0029273D">
        <w:rPr>
          <w:rFonts w:cstheme="majorBidi"/>
        </w:rPr>
        <w:tab/>
      </w:r>
      <w:r w:rsidRPr="0029273D">
        <w:rPr>
          <w:rFonts w:cstheme="majorBidi"/>
        </w:rPr>
        <w:tab/>
        <w:t>(28)</w:t>
      </w:r>
    </w:p>
    <w:p w14:paraId="12CF5AF2" w14:textId="4E35ACDB" w:rsidR="000563EA" w:rsidRPr="0029273D" w:rsidRDefault="000563EA" w:rsidP="008B5308">
      <w:pPr>
        <w:pStyle w:val="a4"/>
        <w:numPr>
          <w:ilvl w:val="2"/>
          <w:numId w:val="111"/>
        </w:numPr>
        <w:spacing w:line="22" w:lineRule="atLeast"/>
        <w:rPr>
          <w:rFonts w:asciiTheme="majorBidi" w:hAnsiTheme="majorBidi" w:cstheme="majorBidi"/>
          <w:b/>
          <w:bCs/>
        </w:rPr>
      </w:pPr>
      <w:r w:rsidRPr="0029273D">
        <w:rPr>
          <w:rFonts w:asciiTheme="majorBidi" w:hAnsiTheme="majorBidi" w:cstheme="majorBidi"/>
          <w:b/>
          <w:bCs/>
        </w:rPr>
        <w:lastRenderedPageBreak/>
        <w:t>Center Of Mass</w:t>
      </w:r>
    </w:p>
    <w:p w14:paraId="538BE83D" w14:textId="17C68BF3" w:rsidR="000563EA" w:rsidRPr="0029273D" w:rsidRDefault="003C6E41" w:rsidP="00E03605">
      <w:pPr>
        <w:pStyle w:val="a4"/>
        <w:spacing w:line="22" w:lineRule="atLeast"/>
        <w:ind w:left="0"/>
        <w:rPr>
          <w:rFonts w:ascii="Times New Roman" w:hAnsi="Times New Roman" w:cs="Times New Roman"/>
          <w:color w:val="000000" w:themeColor="text1"/>
          <w:lang w:bidi="ar-SY"/>
        </w:rPr>
      </w:pPr>
      <w:r w:rsidRPr="0029273D">
        <w:rPr>
          <w:rFonts w:asciiTheme="majorBidi" w:hAnsiTheme="majorBidi" w:cstheme="majorBidi"/>
          <w:lang w:bidi="ar-SY"/>
        </w:rPr>
        <w:t xml:space="preserve">According to </w:t>
      </w:r>
      <w:r w:rsidR="001130F4" w:rsidRPr="0029273D">
        <w:rPr>
          <w:rFonts w:asciiTheme="majorBidi" w:hAnsiTheme="majorBidi" w:cstheme="majorBidi"/>
          <w:lang w:bidi="ar-SY"/>
        </w:rPr>
        <w:t>[7]</w:t>
      </w:r>
      <w:r w:rsidRPr="0029273D">
        <w:rPr>
          <w:rFonts w:asciiTheme="majorBidi" w:hAnsiTheme="majorBidi" w:cstheme="majorBidi"/>
          <w:lang w:bidi="ar-SY"/>
        </w:rPr>
        <w:t>,</w:t>
      </w:r>
      <w:r w:rsidR="001130F4" w:rsidRPr="0029273D">
        <w:rPr>
          <w:rFonts w:asciiTheme="majorBidi" w:hAnsiTheme="majorBidi" w:cstheme="majorBidi"/>
          <w:lang w:bidi="ar-SY"/>
        </w:rPr>
        <w:t xml:space="preserve"> </w:t>
      </w:r>
      <w:r w:rsidRPr="0029273D">
        <w:rPr>
          <w:rFonts w:asciiTheme="majorBidi" w:hAnsiTheme="majorBidi" w:cstheme="majorBidi"/>
          <w:lang w:bidi="ar-SY"/>
        </w:rPr>
        <w:t xml:space="preserve">the </w:t>
      </w:r>
      <w:r w:rsidR="000563EA" w:rsidRPr="0029273D">
        <w:rPr>
          <w:rFonts w:asciiTheme="majorBidi" w:hAnsiTheme="majorBidi" w:cstheme="majorBidi"/>
          <w:lang w:bidi="ar-SY"/>
        </w:rPr>
        <w:t xml:space="preserve">terms "center of mass" and "center of gravity" are used synonymously in a uniform gravity field to represent the unique point in an object or system which can be used to describe the system's </w:t>
      </w:r>
      <w:r w:rsidR="000563EA" w:rsidRPr="0029273D">
        <w:rPr>
          <w:rFonts w:asciiTheme="majorBidi" w:hAnsiTheme="majorBidi" w:cstheme="majorBidi"/>
          <w:color w:val="000000" w:themeColor="text1"/>
          <w:lang w:bidi="ar-SY"/>
        </w:rPr>
        <w:t>response to external </w:t>
      </w:r>
      <w:hyperlink r:id="rId29" w:anchor="defor" w:history="1">
        <w:r w:rsidR="000563EA" w:rsidRPr="0029273D">
          <w:rPr>
            <w:rStyle w:val="Hyperlink"/>
            <w:rFonts w:asciiTheme="majorBidi" w:hAnsiTheme="majorBidi" w:cstheme="majorBidi"/>
            <w:color w:val="000000" w:themeColor="text1"/>
            <w:u w:val="none"/>
            <w:lang w:bidi="ar-SY"/>
          </w:rPr>
          <w:t>forces</w:t>
        </w:r>
      </w:hyperlink>
      <w:r w:rsidR="000563EA" w:rsidRPr="0029273D">
        <w:rPr>
          <w:rFonts w:asciiTheme="majorBidi" w:hAnsiTheme="majorBidi" w:cstheme="majorBidi"/>
          <w:color w:val="000000" w:themeColor="text1"/>
          <w:lang w:bidi="ar-SY"/>
        </w:rPr>
        <w:t> and </w:t>
      </w:r>
      <w:hyperlink r:id="rId30" w:anchor="torq" w:history="1">
        <w:r w:rsidR="000563EA" w:rsidRPr="0029273D">
          <w:rPr>
            <w:rStyle w:val="Hyperlink"/>
            <w:rFonts w:asciiTheme="majorBidi" w:hAnsiTheme="majorBidi" w:cstheme="majorBidi"/>
            <w:color w:val="000000" w:themeColor="text1"/>
            <w:u w:val="none"/>
            <w:lang w:bidi="ar-SY"/>
          </w:rPr>
          <w:t>torques</w:t>
        </w:r>
      </w:hyperlink>
      <w:r w:rsidR="000563EA" w:rsidRPr="0029273D">
        <w:rPr>
          <w:rFonts w:asciiTheme="majorBidi" w:hAnsiTheme="majorBidi" w:cstheme="majorBidi"/>
          <w:color w:val="000000" w:themeColor="text1"/>
          <w:lang w:bidi="ar-SY"/>
        </w:rPr>
        <w:t xml:space="preserve">. An experimental method for locating the center </w:t>
      </w:r>
      <w:r w:rsidR="000563EA" w:rsidRPr="0029273D">
        <w:rPr>
          <w:rFonts w:ascii="Times New Roman" w:hAnsi="Times New Roman" w:cs="Times New Roman"/>
          <w:color w:val="000000" w:themeColor="text1"/>
          <w:lang w:bidi="ar-SY"/>
        </w:rPr>
        <w:t>of mass is to suspend the object from two locations and to drop </w:t>
      </w:r>
      <w:hyperlink r:id="rId31" w:tooltip="Plumb line" w:history="1">
        <w:r w:rsidR="000563EA" w:rsidRPr="0029273D">
          <w:rPr>
            <w:rStyle w:val="Hyperlink"/>
            <w:rFonts w:ascii="Times New Roman" w:hAnsi="Times New Roman" w:cs="Times New Roman"/>
            <w:color w:val="000000" w:themeColor="text1"/>
            <w:u w:val="none"/>
            <w:lang w:bidi="ar-SY"/>
          </w:rPr>
          <w:t>plumb lines</w:t>
        </w:r>
      </w:hyperlink>
      <w:r w:rsidR="000563EA" w:rsidRPr="0029273D">
        <w:rPr>
          <w:rFonts w:ascii="Times New Roman" w:hAnsi="Times New Roman" w:cs="Times New Roman"/>
          <w:color w:val="000000" w:themeColor="text1"/>
          <w:lang w:bidi="ar-SY"/>
        </w:rPr>
        <w:t> from the suspension points. The intersection of the two lines is the center of mass.</w:t>
      </w:r>
    </w:p>
    <w:p w14:paraId="39595B6E" w14:textId="08292E78" w:rsidR="000563EA" w:rsidRPr="0029273D" w:rsidRDefault="000563EA" w:rsidP="00E03605">
      <w:pPr>
        <w:pStyle w:val="a4"/>
        <w:spacing w:line="22" w:lineRule="atLeast"/>
        <w:ind w:left="0"/>
        <w:rPr>
          <w:rFonts w:ascii="Times New Roman" w:hAnsi="Times New Roman" w:cs="Times New Roman"/>
          <w:lang w:bidi="ar-SY"/>
        </w:rPr>
      </w:pPr>
      <w:r w:rsidRPr="0029273D">
        <w:rPr>
          <w:rFonts w:ascii="Times New Roman" w:hAnsi="Times New Roman" w:cs="Times New Roman"/>
          <w:lang w:bidi="ar-SY"/>
        </w:rPr>
        <w:t>The shape of an object might already be mathematically determined, but it may be too complex to use a known formula. In this case, one can subdivide the complex shape into simpler, more elementary shapes, whose centers of mass are easy to find. If the total mass and center of mass can be determined for each area, then the center of mass of the whole is the weighted average of the centers. This method can even work for objects with holes, which can be accounted for as negative masses.</w:t>
      </w:r>
    </w:p>
    <w:p w14:paraId="5C1534BC" w14:textId="77777777" w:rsidR="000563EA" w:rsidRPr="0029273D" w:rsidRDefault="000563EA" w:rsidP="00E03605">
      <w:pPr>
        <w:spacing w:line="22" w:lineRule="atLeast"/>
        <w:rPr>
          <w:rFonts w:cstheme="majorBidi"/>
          <w:b/>
          <w:bCs/>
        </w:rPr>
      </w:pPr>
    </w:p>
    <w:p w14:paraId="32FD7273" w14:textId="37C7A275" w:rsidR="000563EA" w:rsidRPr="0029273D" w:rsidRDefault="000563EA" w:rsidP="008B5308">
      <w:pPr>
        <w:pStyle w:val="a4"/>
        <w:numPr>
          <w:ilvl w:val="2"/>
          <w:numId w:val="111"/>
        </w:numPr>
        <w:spacing w:line="22" w:lineRule="atLeast"/>
        <w:rPr>
          <w:rFonts w:asciiTheme="majorBidi" w:hAnsiTheme="majorBidi" w:cstheme="majorBidi"/>
          <w:b/>
          <w:bCs/>
        </w:rPr>
      </w:pPr>
      <w:r w:rsidRPr="0029273D">
        <w:rPr>
          <w:rFonts w:asciiTheme="majorBidi" w:hAnsiTheme="majorBidi" w:cstheme="majorBidi"/>
          <w:b/>
          <w:bCs/>
        </w:rPr>
        <w:t>Optical Flow</w:t>
      </w:r>
    </w:p>
    <w:p w14:paraId="763B9499" w14:textId="1F8918A8" w:rsidR="00A22BA7" w:rsidRPr="0029273D" w:rsidRDefault="001B46B8" w:rsidP="00453A6F">
      <w:pPr>
        <w:pStyle w:val="Default"/>
        <w:spacing w:line="22" w:lineRule="atLeast"/>
        <w:rPr>
          <w:rFonts w:asciiTheme="majorBidi" w:hAnsiTheme="majorBidi" w:cstheme="majorBidi"/>
          <w:sz w:val="22"/>
          <w:szCs w:val="22"/>
        </w:rPr>
      </w:pPr>
      <w:r w:rsidRPr="0029273D">
        <w:rPr>
          <w:rFonts w:asciiTheme="majorBidi" w:hAnsiTheme="majorBidi" w:cstheme="majorBidi"/>
          <w:sz w:val="22"/>
          <w:szCs w:val="22"/>
        </w:rPr>
        <w:t xml:space="preserve">       </w:t>
      </w:r>
      <w:r w:rsidR="000563EA" w:rsidRPr="0029273D">
        <w:rPr>
          <w:rFonts w:asciiTheme="majorBidi" w:hAnsiTheme="majorBidi" w:cstheme="majorBidi"/>
          <w:sz w:val="22"/>
          <w:szCs w:val="22"/>
        </w:rPr>
        <w:t xml:space="preserve">Definition: </w:t>
      </w:r>
      <w:r w:rsidR="00DD2E01" w:rsidRPr="0029273D">
        <w:rPr>
          <w:rFonts w:asciiTheme="majorBidi" w:hAnsiTheme="majorBidi" w:cstheme="majorBidi"/>
          <w:sz w:val="22"/>
          <w:szCs w:val="22"/>
        </w:rPr>
        <w:t xml:space="preserve">according to </w:t>
      </w:r>
      <w:r w:rsidR="001130F4" w:rsidRPr="0029273D">
        <w:rPr>
          <w:rFonts w:asciiTheme="majorBidi" w:hAnsiTheme="majorBidi" w:cstheme="majorBidi"/>
          <w:sz w:val="22"/>
          <w:szCs w:val="22"/>
        </w:rPr>
        <w:t>[8]</w:t>
      </w:r>
      <w:r w:rsidR="00E03605" w:rsidRPr="0029273D">
        <w:rPr>
          <w:rFonts w:asciiTheme="majorBidi" w:hAnsiTheme="majorBidi" w:cstheme="majorBidi"/>
          <w:sz w:val="22"/>
          <w:szCs w:val="22"/>
        </w:rPr>
        <w:t>, optical</w:t>
      </w:r>
      <w:r w:rsidR="00A22BA7" w:rsidRPr="0029273D">
        <w:rPr>
          <w:rFonts w:asciiTheme="majorBidi" w:hAnsiTheme="majorBidi" w:cstheme="majorBidi"/>
          <w:sz w:val="22"/>
          <w:szCs w:val="22"/>
        </w:rPr>
        <w:t xml:space="preserve"> flow or optic flow is the pattern of apparent motion of objects, surfaces, and edges in a visual scene caused by the relative motion between an observer and a scene. Optical flow can also be defined as the distribution of apparent velocities of movement of brightness pattern in an image.</w:t>
      </w:r>
    </w:p>
    <w:p w14:paraId="63E5ECD8" w14:textId="77777777" w:rsidR="000563EA" w:rsidRPr="0029273D" w:rsidRDefault="000563EA" w:rsidP="00E03605">
      <w:pPr>
        <w:pStyle w:val="Default"/>
        <w:spacing w:line="22" w:lineRule="atLeast"/>
      </w:pPr>
    </w:p>
    <w:p w14:paraId="54AF9D69" w14:textId="60FD0058" w:rsidR="00A22BA7" w:rsidRPr="0029273D" w:rsidRDefault="000563EA" w:rsidP="00E03605">
      <w:pPr>
        <w:pStyle w:val="Default"/>
        <w:spacing w:line="22" w:lineRule="atLeast"/>
        <w:ind w:firstLine="284"/>
        <w:rPr>
          <w:sz w:val="22"/>
          <w:szCs w:val="22"/>
        </w:rPr>
      </w:pPr>
      <w:r w:rsidRPr="0029273D">
        <w:rPr>
          <w:sz w:val="22"/>
          <w:szCs w:val="22"/>
        </w:rPr>
        <w:t xml:space="preserve"> Uses: M</w:t>
      </w:r>
      <w:r w:rsidR="00A22BA7" w:rsidRPr="0029273D">
        <w:rPr>
          <w:sz w:val="22"/>
          <w:szCs w:val="22"/>
        </w:rPr>
        <w:t>otion estimation and video compression have developed as a major aspect of optical flow research. While the optical flow field is superficially similar to a dense motion field derived from the techniques of motion estimation, optical flow is the study of not only the determination of the optical flow field itself, but also of its use in estimating the three-dimensional nature and structure of the scene, as well as the 3D motion of objects and the observer relative to the scene</w:t>
      </w:r>
    </w:p>
    <w:p w14:paraId="7036A487" w14:textId="77777777" w:rsidR="00A22BA7" w:rsidRPr="0029273D" w:rsidRDefault="00A22BA7" w:rsidP="00E03605">
      <w:pPr>
        <w:pStyle w:val="Default"/>
        <w:spacing w:line="22" w:lineRule="atLeast"/>
        <w:rPr>
          <w:sz w:val="22"/>
          <w:szCs w:val="22"/>
        </w:rPr>
      </w:pPr>
      <w:r w:rsidRPr="0029273D">
        <w:rPr>
          <w:sz w:val="22"/>
          <w:szCs w:val="22"/>
        </w:rPr>
        <w:t>Optical flow was used by robotics researchers in many areas such as: object detection and tracking, image dominant plane extraction, movement detection, robot navigation.</w:t>
      </w:r>
    </w:p>
    <w:p w14:paraId="024395D6" w14:textId="77777777" w:rsidR="00A22BA7" w:rsidRPr="0029273D" w:rsidRDefault="00A22BA7" w:rsidP="00E03605">
      <w:pPr>
        <w:pStyle w:val="Default"/>
        <w:spacing w:line="22" w:lineRule="atLeast"/>
      </w:pPr>
    </w:p>
    <w:p w14:paraId="0136659B" w14:textId="6503284D" w:rsidR="00A22BA7" w:rsidRPr="0029273D" w:rsidRDefault="000563EA">
      <w:pPr>
        <w:pStyle w:val="Default"/>
        <w:spacing w:line="22" w:lineRule="atLeast"/>
        <w:ind w:firstLine="284"/>
        <w:rPr>
          <w:sz w:val="22"/>
          <w:szCs w:val="22"/>
        </w:rPr>
      </w:pPr>
      <w:r w:rsidRPr="0029273D">
        <w:rPr>
          <w:sz w:val="22"/>
          <w:szCs w:val="22"/>
        </w:rPr>
        <w:t xml:space="preserve"> Optical flow sensor: A</w:t>
      </w:r>
      <w:r w:rsidR="00A22BA7" w:rsidRPr="0029273D">
        <w:rPr>
          <w:sz w:val="22"/>
          <w:szCs w:val="22"/>
        </w:rPr>
        <w:t>n optical flow sensor is a vision sensor capable of measuring optical flow or visual motion and outputting a measurement based on optical flow. Various configurations of optical flow sensors exist. One configuration is an image sensor chip connected to a processor programmed to run an optical flow algorithm. Another configuration uses a vision chip, which is an integrated circuit having both the image sensor and the processor on the same die, allowing for a compact implementation.</w:t>
      </w:r>
    </w:p>
    <w:p w14:paraId="01ED5571" w14:textId="77777777" w:rsidR="009202DA" w:rsidRPr="0029273D" w:rsidRDefault="009202DA" w:rsidP="00E03605">
      <w:pPr>
        <w:pStyle w:val="Default"/>
        <w:spacing w:line="22" w:lineRule="atLeast"/>
        <w:ind w:firstLine="284"/>
        <w:rPr>
          <w:sz w:val="22"/>
          <w:szCs w:val="22"/>
        </w:rPr>
      </w:pPr>
    </w:p>
    <w:p w14:paraId="028D35FE" w14:textId="452E073C" w:rsidR="00A22BA7" w:rsidRPr="0029273D" w:rsidRDefault="00651CBD" w:rsidP="00E03605">
      <w:pPr>
        <w:pStyle w:val="Default"/>
        <w:spacing w:line="22" w:lineRule="atLeast"/>
        <w:ind w:firstLine="284"/>
        <w:rPr>
          <w:sz w:val="22"/>
          <w:szCs w:val="22"/>
        </w:rPr>
      </w:pPr>
      <w:r w:rsidRPr="0029273D">
        <w:rPr>
          <w:sz w:val="22"/>
          <w:szCs w:val="22"/>
        </w:rPr>
        <w:t xml:space="preserve"> Estimation: </w:t>
      </w:r>
      <w:r w:rsidR="00A22BA7" w:rsidRPr="0029273D">
        <w:rPr>
          <w:sz w:val="22"/>
          <w:szCs w:val="22"/>
        </w:rPr>
        <w:t>The optical flow methods try to calculate the motion between two image frames which are taken at times t and t+∆t at every voxel position. These methods are called differential since they are based on local Taylor series approximations of the image signal; that is, they use partial derivatives with respect to the spatial and temporal coordinates.</w:t>
      </w:r>
    </w:p>
    <w:p w14:paraId="7E5D0BDD" w14:textId="18AB3C03" w:rsidR="00A22BA7" w:rsidRPr="0029273D" w:rsidRDefault="00A22BA7" w:rsidP="00E03605">
      <w:pPr>
        <w:pStyle w:val="Default"/>
        <w:spacing w:line="22" w:lineRule="atLeast"/>
        <w:rPr>
          <w:rFonts w:cstheme="majorBidi"/>
        </w:rPr>
      </w:pPr>
    </w:p>
    <w:p w14:paraId="529D1F23" w14:textId="71CAF6FC" w:rsidR="00A22BA7" w:rsidRPr="0029273D" w:rsidRDefault="00C472D2" w:rsidP="00E03605">
      <w:pPr>
        <w:pStyle w:val="Default"/>
        <w:spacing w:line="22" w:lineRule="atLeast"/>
        <w:rPr>
          <w:rFonts w:cstheme="majorBidi"/>
          <w:sz w:val="22"/>
          <w:szCs w:val="22"/>
        </w:rPr>
      </w:pPr>
      <w:r w:rsidRPr="0029273D">
        <w:rPr>
          <w:rFonts w:cstheme="majorBidi"/>
          <w:b/>
          <w:bCs/>
          <w:noProof/>
        </w:rPr>
        <w:lastRenderedPageBreak/>
        <w:drawing>
          <wp:anchor distT="0" distB="0" distL="114300" distR="114300" simplePos="0" relativeHeight="251668480" behindDoc="1" locked="0" layoutInCell="1" allowOverlap="1" wp14:anchorId="2901B57A" wp14:editId="37DECC92">
            <wp:simplePos x="0" y="0"/>
            <wp:positionH relativeFrom="margin">
              <wp:posOffset>145415</wp:posOffset>
            </wp:positionH>
            <wp:positionV relativeFrom="paragraph">
              <wp:posOffset>240030</wp:posOffset>
            </wp:positionV>
            <wp:extent cx="5563870" cy="3764280"/>
            <wp:effectExtent l="0" t="0" r="0" b="7620"/>
            <wp:wrapTight wrapText="bothSides">
              <wp:wrapPolygon edited="0">
                <wp:start x="0" y="0"/>
                <wp:lineTo x="0" y="21534"/>
                <wp:lineTo x="21521" y="21534"/>
                <wp:lineTo x="2152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63870" cy="3764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2BA7" w:rsidRPr="0029273D">
        <w:rPr>
          <w:rFonts w:cstheme="majorBidi"/>
          <w:b/>
          <w:bCs/>
          <w:sz w:val="22"/>
          <w:szCs w:val="22"/>
        </w:rPr>
        <w:t>Frames Motion Estimation</w:t>
      </w:r>
      <w:r w:rsidR="00A22BA7" w:rsidRPr="0029273D">
        <w:rPr>
          <w:rFonts w:cstheme="majorBidi"/>
          <w:sz w:val="22"/>
          <w:szCs w:val="22"/>
        </w:rPr>
        <w:t>:</w:t>
      </w:r>
    </w:p>
    <w:p w14:paraId="70C06A3D" w14:textId="37B725CE" w:rsidR="00A22BA7" w:rsidRPr="0029273D" w:rsidRDefault="004E0FAC" w:rsidP="00E03605">
      <w:pPr>
        <w:pStyle w:val="Default"/>
        <w:spacing w:line="22" w:lineRule="atLeast"/>
        <w:rPr>
          <w:rFonts w:cstheme="majorBidi"/>
          <w:b/>
          <w:bCs/>
          <w:sz w:val="22"/>
          <w:szCs w:val="22"/>
        </w:rPr>
      </w:pPr>
      <w:r w:rsidRPr="0029273D">
        <w:rPr>
          <w:rFonts w:cstheme="majorBidi"/>
          <w:b/>
          <w:bCs/>
        </w:rPr>
        <w:t xml:space="preserve">                                               </w:t>
      </w:r>
      <w:r w:rsidRPr="0029273D">
        <w:rPr>
          <w:rFonts w:cstheme="majorBidi"/>
          <w:i/>
          <w:iCs/>
          <w:sz w:val="22"/>
          <w:szCs w:val="22"/>
        </w:rPr>
        <w:t>Fig</w:t>
      </w:r>
      <w:r w:rsidR="00571BD5" w:rsidRPr="0029273D">
        <w:rPr>
          <w:rFonts w:cstheme="majorBidi"/>
          <w:i/>
          <w:iCs/>
          <w:sz w:val="22"/>
          <w:szCs w:val="22"/>
        </w:rPr>
        <w:t>.</w:t>
      </w:r>
      <w:r w:rsidRPr="0029273D">
        <w:rPr>
          <w:rFonts w:cstheme="majorBidi"/>
          <w:i/>
          <w:iCs/>
          <w:sz w:val="22"/>
          <w:szCs w:val="22"/>
        </w:rPr>
        <w:t xml:space="preserve"> </w:t>
      </w:r>
      <w:r w:rsidR="00344B0E">
        <w:rPr>
          <w:rFonts w:cstheme="majorBidi"/>
          <w:i/>
          <w:iCs/>
          <w:sz w:val="22"/>
          <w:szCs w:val="22"/>
        </w:rPr>
        <w:t>11</w:t>
      </w:r>
      <w:r w:rsidRPr="0029273D">
        <w:rPr>
          <w:rFonts w:cstheme="majorBidi"/>
          <w:i/>
          <w:iCs/>
          <w:sz w:val="22"/>
          <w:szCs w:val="22"/>
        </w:rPr>
        <w:t xml:space="preserve">: </w:t>
      </w:r>
      <w:r w:rsidR="00C506AE" w:rsidRPr="0029273D">
        <w:rPr>
          <w:rFonts w:cstheme="majorBidi"/>
          <w:i/>
          <w:iCs/>
          <w:sz w:val="22"/>
          <w:szCs w:val="22"/>
        </w:rPr>
        <w:t xml:space="preserve">Frames </w:t>
      </w:r>
      <w:r w:rsidRPr="0029273D">
        <w:rPr>
          <w:rFonts w:cstheme="majorBidi"/>
          <w:i/>
          <w:iCs/>
          <w:sz w:val="22"/>
          <w:szCs w:val="22"/>
        </w:rPr>
        <w:t>motion estimation</w:t>
      </w:r>
    </w:p>
    <w:p w14:paraId="20B88EEA" w14:textId="77777777" w:rsidR="00A22BA7" w:rsidRPr="0029273D" w:rsidRDefault="00A22BA7" w:rsidP="00E03605">
      <w:pPr>
        <w:pStyle w:val="Default"/>
        <w:spacing w:line="22" w:lineRule="atLeast"/>
        <w:rPr>
          <w:rFonts w:cstheme="majorBidi"/>
        </w:rPr>
      </w:pPr>
    </w:p>
    <w:p w14:paraId="66C5FFFB" w14:textId="77777777" w:rsidR="00EE041B" w:rsidRPr="0029273D" w:rsidRDefault="00EE041B" w:rsidP="00E03605">
      <w:pPr>
        <w:pStyle w:val="Default"/>
        <w:spacing w:line="22" w:lineRule="atLeast"/>
        <w:rPr>
          <w:rFonts w:cstheme="majorBidi"/>
          <w:b/>
          <w:bCs/>
        </w:rPr>
      </w:pPr>
    </w:p>
    <w:p w14:paraId="3B0CF75B" w14:textId="5260CDDA" w:rsidR="00A22BA7" w:rsidRPr="0029273D" w:rsidRDefault="00A22BA7" w:rsidP="00E03605">
      <w:pPr>
        <w:pStyle w:val="Default"/>
        <w:spacing w:line="22" w:lineRule="atLeast"/>
        <w:ind w:firstLine="284"/>
        <w:rPr>
          <w:rFonts w:cstheme="majorBidi"/>
          <w:sz w:val="22"/>
          <w:szCs w:val="22"/>
        </w:rPr>
      </w:pPr>
      <w:r w:rsidRPr="0029273D">
        <w:rPr>
          <w:rFonts w:cstheme="majorBidi"/>
          <w:sz w:val="22"/>
          <w:szCs w:val="22"/>
        </w:rPr>
        <w:t>Motion estimation</w:t>
      </w:r>
      <w:r w:rsidRPr="0029273D">
        <w:rPr>
          <w:rFonts w:cstheme="majorBidi"/>
          <w:b/>
          <w:bCs/>
          <w:sz w:val="22"/>
          <w:szCs w:val="22"/>
        </w:rPr>
        <w:t xml:space="preserve"> </w:t>
      </w:r>
      <w:r w:rsidRPr="0029273D">
        <w:rPr>
          <w:rFonts w:cstheme="majorBidi"/>
          <w:sz w:val="22"/>
          <w:szCs w:val="22"/>
        </w:rPr>
        <w:t>is the process of determining frames motion vectors that describe the transformation from one 2D image to another; usually from adjacent frames in a video sequence.</w:t>
      </w:r>
    </w:p>
    <w:p w14:paraId="7B7A1F8B" w14:textId="77777777" w:rsidR="00A22BA7" w:rsidRPr="0029273D" w:rsidRDefault="00A22BA7" w:rsidP="00E03605">
      <w:pPr>
        <w:pStyle w:val="Default"/>
        <w:spacing w:line="22" w:lineRule="atLeast"/>
        <w:rPr>
          <w:rFonts w:cstheme="majorBidi"/>
          <w:sz w:val="22"/>
          <w:szCs w:val="22"/>
        </w:rPr>
      </w:pPr>
      <w:r w:rsidRPr="0029273D">
        <w:rPr>
          <w:rFonts w:cstheme="majorBidi"/>
          <w:sz w:val="22"/>
          <w:szCs w:val="22"/>
        </w:rPr>
        <w:t xml:space="preserve">Just a short reminder – our drone flies and shoots depending on the weather conditions, I mean it isn’t static. Therefore, we need to balance the photo and find the transformation in order to find the same area between the different frames. </w:t>
      </w:r>
    </w:p>
    <w:p w14:paraId="6F2E733C" w14:textId="77777777" w:rsidR="00A22BA7" w:rsidRPr="0029273D" w:rsidRDefault="00A22BA7" w:rsidP="00E03605">
      <w:pPr>
        <w:pStyle w:val="Default"/>
        <w:spacing w:line="22" w:lineRule="atLeast"/>
        <w:rPr>
          <w:rFonts w:cstheme="majorBidi"/>
          <w:b/>
          <w:bCs/>
        </w:rPr>
      </w:pPr>
    </w:p>
    <w:p w14:paraId="3744D012" w14:textId="06EFE3FC" w:rsidR="00A22BA7" w:rsidRPr="0029273D" w:rsidRDefault="00A22BA7" w:rsidP="00E03605">
      <w:pPr>
        <w:pStyle w:val="Default"/>
        <w:spacing w:line="22" w:lineRule="atLeast"/>
        <w:rPr>
          <w:rFonts w:cstheme="majorBidi"/>
        </w:rPr>
      </w:pPr>
      <w:r w:rsidRPr="0029273D">
        <w:rPr>
          <w:rFonts w:cstheme="majorBidi"/>
          <w:noProof/>
          <w:sz w:val="22"/>
          <w:szCs w:val="22"/>
        </w:rPr>
        <w:drawing>
          <wp:anchor distT="0" distB="0" distL="114300" distR="114300" simplePos="0" relativeHeight="251687936" behindDoc="1" locked="0" layoutInCell="1" allowOverlap="1" wp14:anchorId="0F5607E5" wp14:editId="795ABE86">
            <wp:simplePos x="0" y="0"/>
            <wp:positionH relativeFrom="margin">
              <wp:posOffset>-254000</wp:posOffset>
            </wp:positionH>
            <wp:positionV relativeFrom="paragraph">
              <wp:posOffset>219710</wp:posOffset>
            </wp:positionV>
            <wp:extent cx="5227320" cy="2566670"/>
            <wp:effectExtent l="0" t="0" r="0" b="5080"/>
            <wp:wrapTight wrapText="bothSides">
              <wp:wrapPolygon edited="0">
                <wp:start x="0" y="0"/>
                <wp:lineTo x="0" y="21482"/>
                <wp:lineTo x="21490" y="21482"/>
                <wp:lineTo x="2149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a:extLst>
                        <a:ext uri="{28A0092B-C50C-407E-A947-70E740481C1C}">
                          <a14:useLocalDpi xmlns:a14="http://schemas.microsoft.com/office/drawing/2010/main" val="0"/>
                        </a:ext>
                      </a:extLst>
                    </a:blip>
                    <a:srcRect t="20307"/>
                    <a:stretch/>
                  </pic:blipFill>
                  <pic:spPr bwMode="auto">
                    <a:xfrm>
                      <a:off x="0" y="0"/>
                      <a:ext cx="5227320" cy="2566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273D">
        <w:rPr>
          <w:rFonts w:cstheme="majorBidi"/>
          <w:sz w:val="22"/>
          <w:szCs w:val="22"/>
        </w:rPr>
        <w:t>Illustration of Frames Motion Estimation</w:t>
      </w:r>
      <w:r w:rsidRPr="0029273D">
        <w:rPr>
          <w:rFonts w:cstheme="majorBidi"/>
        </w:rPr>
        <w:t>:</w:t>
      </w:r>
    </w:p>
    <w:p w14:paraId="65EF1110" w14:textId="77777777" w:rsidR="00A22BA7" w:rsidRPr="0029273D" w:rsidRDefault="00A22BA7" w:rsidP="00E03605">
      <w:pPr>
        <w:pStyle w:val="Default"/>
        <w:spacing w:line="22" w:lineRule="atLeast"/>
        <w:rPr>
          <w:rFonts w:cstheme="majorBidi"/>
        </w:rPr>
      </w:pPr>
    </w:p>
    <w:p w14:paraId="1A623CFF" w14:textId="77777777" w:rsidR="00A22BA7" w:rsidRPr="0029273D" w:rsidRDefault="00A22BA7" w:rsidP="00E03605">
      <w:pPr>
        <w:pStyle w:val="Default"/>
        <w:spacing w:line="22" w:lineRule="atLeast"/>
        <w:rPr>
          <w:rFonts w:cstheme="majorBidi"/>
        </w:rPr>
      </w:pPr>
    </w:p>
    <w:p w14:paraId="0D576119" w14:textId="77777777" w:rsidR="00A22BA7" w:rsidRPr="0029273D" w:rsidRDefault="00A22BA7" w:rsidP="00E03605">
      <w:pPr>
        <w:pStyle w:val="Default"/>
        <w:spacing w:line="22" w:lineRule="atLeast"/>
        <w:rPr>
          <w:rFonts w:cstheme="majorBidi"/>
        </w:rPr>
      </w:pPr>
    </w:p>
    <w:p w14:paraId="3CB5AD52" w14:textId="77777777" w:rsidR="00A22BA7" w:rsidRPr="0029273D" w:rsidRDefault="00A22BA7" w:rsidP="00E03605">
      <w:pPr>
        <w:pStyle w:val="Default"/>
        <w:spacing w:line="22" w:lineRule="atLeast"/>
        <w:rPr>
          <w:rFonts w:cstheme="majorBidi"/>
        </w:rPr>
      </w:pPr>
    </w:p>
    <w:p w14:paraId="0A751995" w14:textId="77777777" w:rsidR="00A22BA7" w:rsidRPr="0029273D" w:rsidRDefault="00A22BA7" w:rsidP="00E03605">
      <w:pPr>
        <w:pStyle w:val="Default"/>
        <w:spacing w:line="22" w:lineRule="atLeast"/>
        <w:rPr>
          <w:rFonts w:cstheme="majorBidi"/>
        </w:rPr>
      </w:pPr>
    </w:p>
    <w:p w14:paraId="78EE87C1" w14:textId="77777777" w:rsidR="00A22BA7" w:rsidRPr="0029273D" w:rsidRDefault="00A22BA7" w:rsidP="00E03605">
      <w:pPr>
        <w:pStyle w:val="Default"/>
        <w:spacing w:line="22" w:lineRule="atLeast"/>
        <w:rPr>
          <w:rFonts w:cstheme="majorBidi"/>
        </w:rPr>
      </w:pPr>
    </w:p>
    <w:p w14:paraId="78D8A9F6" w14:textId="77777777" w:rsidR="00A22BA7" w:rsidRPr="0029273D" w:rsidRDefault="00A22BA7" w:rsidP="00E03605">
      <w:pPr>
        <w:pStyle w:val="Default"/>
        <w:spacing w:line="22" w:lineRule="atLeast"/>
        <w:rPr>
          <w:rFonts w:cstheme="majorBidi"/>
        </w:rPr>
      </w:pPr>
    </w:p>
    <w:p w14:paraId="5106ABC0" w14:textId="77777777" w:rsidR="00A22BA7" w:rsidRPr="0029273D" w:rsidRDefault="00A22BA7" w:rsidP="00E03605">
      <w:pPr>
        <w:pStyle w:val="Default"/>
        <w:spacing w:line="22" w:lineRule="atLeast"/>
        <w:rPr>
          <w:rFonts w:cstheme="majorBidi"/>
        </w:rPr>
      </w:pPr>
    </w:p>
    <w:p w14:paraId="482083F7" w14:textId="77777777" w:rsidR="00A22BA7" w:rsidRPr="0029273D" w:rsidRDefault="00A22BA7" w:rsidP="00E03605">
      <w:pPr>
        <w:pStyle w:val="Default"/>
        <w:spacing w:line="22" w:lineRule="atLeast"/>
        <w:rPr>
          <w:rFonts w:cstheme="majorBidi"/>
        </w:rPr>
      </w:pPr>
    </w:p>
    <w:p w14:paraId="41C4BCCA" w14:textId="77777777" w:rsidR="00A22BA7" w:rsidRPr="0029273D" w:rsidRDefault="00A22BA7" w:rsidP="00E03605">
      <w:pPr>
        <w:pStyle w:val="Default"/>
        <w:spacing w:line="22" w:lineRule="atLeast"/>
        <w:rPr>
          <w:rFonts w:cstheme="majorBidi"/>
        </w:rPr>
      </w:pPr>
    </w:p>
    <w:p w14:paraId="06D3D8ED" w14:textId="77777777" w:rsidR="00A22BA7" w:rsidRPr="0029273D" w:rsidRDefault="00A22BA7" w:rsidP="00E03605">
      <w:pPr>
        <w:pStyle w:val="Default"/>
        <w:spacing w:line="22" w:lineRule="atLeast"/>
        <w:rPr>
          <w:rFonts w:cstheme="majorBidi"/>
        </w:rPr>
      </w:pPr>
    </w:p>
    <w:p w14:paraId="0E4FCF92" w14:textId="77777777" w:rsidR="00A22BA7" w:rsidRPr="0029273D" w:rsidRDefault="00A22BA7" w:rsidP="00E03605">
      <w:pPr>
        <w:pStyle w:val="Default"/>
        <w:spacing w:line="22" w:lineRule="atLeast"/>
        <w:rPr>
          <w:rFonts w:cstheme="majorBidi"/>
        </w:rPr>
      </w:pPr>
    </w:p>
    <w:p w14:paraId="31810BFF" w14:textId="77777777" w:rsidR="00A22BA7" w:rsidRPr="0029273D" w:rsidRDefault="00A22BA7" w:rsidP="00E03605">
      <w:pPr>
        <w:pStyle w:val="Default"/>
        <w:spacing w:line="22" w:lineRule="atLeast"/>
        <w:rPr>
          <w:rFonts w:cstheme="majorBidi"/>
        </w:rPr>
      </w:pPr>
    </w:p>
    <w:p w14:paraId="6A20659E" w14:textId="77777777" w:rsidR="00A22BA7" w:rsidRPr="0029273D" w:rsidRDefault="00A22BA7" w:rsidP="00E03605">
      <w:pPr>
        <w:pStyle w:val="Default"/>
        <w:spacing w:line="22" w:lineRule="atLeast"/>
        <w:rPr>
          <w:rFonts w:cstheme="majorBidi"/>
        </w:rPr>
      </w:pPr>
    </w:p>
    <w:p w14:paraId="015EB48B" w14:textId="77777777" w:rsidR="00A22BA7" w:rsidRPr="0029273D" w:rsidRDefault="00A22BA7" w:rsidP="00E03605">
      <w:pPr>
        <w:pStyle w:val="Default"/>
        <w:spacing w:line="22" w:lineRule="atLeast"/>
        <w:rPr>
          <w:rFonts w:cstheme="majorBidi"/>
        </w:rPr>
      </w:pPr>
    </w:p>
    <w:p w14:paraId="7FA48942" w14:textId="0832276E" w:rsidR="004E0FAC" w:rsidRPr="0029273D" w:rsidRDefault="004E0FAC" w:rsidP="00E2027F">
      <w:pPr>
        <w:pStyle w:val="Default"/>
        <w:spacing w:line="22" w:lineRule="atLeast"/>
        <w:ind w:left="720" w:firstLine="720"/>
        <w:rPr>
          <w:rFonts w:cstheme="majorBidi"/>
          <w:sz w:val="22"/>
          <w:szCs w:val="22"/>
        </w:rPr>
      </w:pPr>
      <w:r w:rsidRPr="0029273D">
        <w:rPr>
          <w:rFonts w:cstheme="majorBidi"/>
          <w:i/>
          <w:iCs/>
          <w:sz w:val="22"/>
          <w:szCs w:val="22"/>
        </w:rPr>
        <w:t>Fig</w:t>
      </w:r>
      <w:r w:rsidR="00571BD5" w:rsidRPr="0029273D">
        <w:rPr>
          <w:rFonts w:cstheme="majorBidi"/>
          <w:i/>
          <w:iCs/>
          <w:sz w:val="22"/>
          <w:szCs w:val="22"/>
        </w:rPr>
        <w:t xml:space="preserve">. </w:t>
      </w:r>
      <w:r w:rsidR="00C60245">
        <w:rPr>
          <w:rFonts w:cstheme="majorBidi"/>
          <w:i/>
          <w:iCs/>
          <w:sz w:val="22"/>
          <w:szCs w:val="22"/>
        </w:rPr>
        <w:t>12</w:t>
      </w:r>
      <w:r w:rsidRPr="0029273D">
        <w:rPr>
          <w:rFonts w:cstheme="majorBidi"/>
          <w:i/>
          <w:iCs/>
          <w:sz w:val="22"/>
          <w:szCs w:val="22"/>
        </w:rPr>
        <w:t xml:space="preserve">: </w:t>
      </w:r>
      <w:r w:rsidR="00C506AE" w:rsidRPr="0029273D">
        <w:rPr>
          <w:rFonts w:cstheme="majorBidi"/>
          <w:i/>
          <w:iCs/>
          <w:sz w:val="22"/>
          <w:szCs w:val="22"/>
        </w:rPr>
        <w:t xml:space="preserve">Illustration </w:t>
      </w:r>
      <w:r w:rsidRPr="0029273D">
        <w:rPr>
          <w:rFonts w:cstheme="majorBidi"/>
          <w:i/>
          <w:iCs/>
          <w:sz w:val="22"/>
          <w:szCs w:val="22"/>
        </w:rPr>
        <w:t>of frames motion estimation</w:t>
      </w:r>
    </w:p>
    <w:p w14:paraId="4E7C001D" w14:textId="77777777" w:rsidR="004E0FAC" w:rsidRPr="0029273D" w:rsidRDefault="004E0FAC" w:rsidP="00E03605">
      <w:pPr>
        <w:pStyle w:val="Default"/>
        <w:spacing w:line="22" w:lineRule="atLeast"/>
        <w:rPr>
          <w:rFonts w:cstheme="majorBidi"/>
          <w:sz w:val="22"/>
          <w:szCs w:val="22"/>
        </w:rPr>
      </w:pPr>
    </w:p>
    <w:p w14:paraId="78134668" w14:textId="77777777" w:rsidR="002D2DA9" w:rsidRDefault="002D2DA9" w:rsidP="00E03605">
      <w:pPr>
        <w:pStyle w:val="Default"/>
        <w:spacing w:line="22" w:lineRule="atLeast"/>
        <w:rPr>
          <w:sz w:val="22"/>
          <w:szCs w:val="22"/>
        </w:rPr>
      </w:pPr>
    </w:p>
    <w:p w14:paraId="1F6E7A71" w14:textId="72D8892C" w:rsidR="00A22BA7" w:rsidRPr="0029273D" w:rsidRDefault="00A22BA7" w:rsidP="00E03605">
      <w:pPr>
        <w:pStyle w:val="Default"/>
        <w:spacing w:line="22" w:lineRule="atLeast"/>
        <w:rPr>
          <w:sz w:val="22"/>
          <w:szCs w:val="22"/>
        </w:rPr>
      </w:pPr>
      <w:r w:rsidRPr="0029273D">
        <w:rPr>
          <w:sz w:val="22"/>
          <w:szCs w:val="22"/>
        </w:rPr>
        <w:lastRenderedPageBreak/>
        <w:t>Here</w:t>
      </w:r>
      <w:r w:rsidR="00A7715F" w:rsidRPr="0029273D">
        <w:rPr>
          <w:sz w:val="22"/>
          <w:szCs w:val="22"/>
        </w:rPr>
        <w:t>,</w:t>
      </w:r>
      <w:r w:rsidRPr="0029273D">
        <w:rPr>
          <w:sz w:val="22"/>
          <w:szCs w:val="22"/>
        </w:rPr>
        <w:t xml:space="preserve"> we see motion </w:t>
      </w:r>
      <w:r w:rsidR="00A7715F" w:rsidRPr="0029273D">
        <w:rPr>
          <w:sz w:val="22"/>
          <w:szCs w:val="22"/>
        </w:rPr>
        <w:t xml:space="preserve">estimation </w:t>
      </w:r>
      <w:r w:rsidRPr="0029273D">
        <w:rPr>
          <w:sz w:val="22"/>
          <w:szCs w:val="22"/>
        </w:rPr>
        <w:t xml:space="preserve">used by algorithm that </w:t>
      </w:r>
      <w:r w:rsidR="00A7715F" w:rsidRPr="0029273D">
        <w:rPr>
          <w:sz w:val="22"/>
          <w:szCs w:val="22"/>
        </w:rPr>
        <w:t xml:space="preserve">is </w:t>
      </w:r>
      <w:r w:rsidRPr="0029273D">
        <w:rPr>
          <w:sz w:val="22"/>
          <w:szCs w:val="22"/>
        </w:rPr>
        <w:t xml:space="preserve">called </w:t>
      </w:r>
      <w:r w:rsidRPr="0029273D">
        <w:rPr>
          <w:b/>
          <w:bCs/>
          <w:sz w:val="22"/>
          <w:szCs w:val="22"/>
        </w:rPr>
        <w:t>Optical flow</w:t>
      </w:r>
      <w:r w:rsidRPr="0029273D">
        <w:rPr>
          <w:sz w:val="22"/>
          <w:szCs w:val="22"/>
        </w:rPr>
        <w:t>.</w:t>
      </w:r>
    </w:p>
    <w:p w14:paraId="6C5BFC8B" w14:textId="08C2AB32" w:rsidR="00A22BA7" w:rsidRPr="0029273D" w:rsidRDefault="00A22BA7" w:rsidP="00E03605">
      <w:pPr>
        <w:pStyle w:val="Default"/>
        <w:spacing w:line="22" w:lineRule="atLeast"/>
        <w:rPr>
          <w:rFonts w:cstheme="majorBidi"/>
        </w:rPr>
      </w:pPr>
    </w:p>
    <w:p w14:paraId="1FF442E1" w14:textId="0B12F1DF" w:rsidR="00A22BA7" w:rsidRPr="0029273D" w:rsidRDefault="00D6151C" w:rsidP="00E03605">
      <w:pPr>
        <w:pStyle w:val="Default"/>
        <w:spacing w:line="22" w:lineRule="atLeast"/>
        <w:rPr>
          <w:rFonts w:cstheme="majorBidi"/>
        </w:rPr>
      </w:pPr>
      <w:r w:rsidRPr="0029273D">
        <w:rPr>
          <w:rFonts w:cstheme="majorBidi"/>
          <w:noProof/>
        </w:rPr>
        <w:drawing>
          <wp:anchor distT="0" distB="0" distL="114300" distR="114300" simplePos="0" relativeHeight="251681792" behindDoc="1" locked="0" layoutInCell="1" allowOverlap="1" wp14:anchorId="3F0A67F4" wp14:editId="294C1171">
            <wp:simplePos x="0" y="0"/>
            <wp:positionH relativeFrom="column">
              <wp:posOffset>488950</wp:posOffset>
            </wp:positionH>
            <wp:positionV relativeFrom="paragraph">
              <wp:posOffset>73025</wp:posOffset>
            </wp:positionV>
            <wp:extent cx="3924300" cy="2580640"/>
            <wp:effectExtent l="0" t="0" r="0" b="0"/>
            <wp:wrapTight wrapText="bothSides">
              <wp:wrapPolygon edited="0">
                <wp:start x="0" y="0"/>
                <wp:lineTo x="0" y="21366"/>
                <wp:lineTo x="21495" y="21366"/>
                <wp:lineTo x="2149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24300" cy="2580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B6783E" w14:textId="47BF259E" w:rsidR="00A22BA7" w:rsidRPr="0029273D" w:rsidRDefault="00A22BA7" w:rsidP="00E03605">
      <w:pPr>
        <w:pStyle w:val="Default"/>
        <w:spacing w:line="22" w:lineRule="atLeast"/>
        <w:rPr>
          <w:rFonts w:cstheme="majorBidi"/>
        </w:rPr>
      </w:pPr>
    </w:p>
    <w:p w14:paraId="0B2FDFCF" w14:textId="77777777" w:rsidR="00A22BA7" w:rsidRPr="0029273D" w:rsidRDefault="00A22BA7" w:rsidP="00E03605">
      <w:pPr>
        <w:pStyle w:val="Default"/>
        <w:spacing w:line="22" w:lineRule="atLeast"/>
        <w:rPr>
          <w:rFonts w:cstheme="majorBidi"/>
        </w:rPr>
      </w:pPr>
    </w:p>
    <w:p w14:paraId="46A9B049" w14:textId="77777777" w:rsidR="00A22BA7" w:rsidRPr="0029273D" w:rsidRDefault="00A22BA7" w:rsidP="00E03605">
      <w:pPr>
        <w:pStyle w:val="Default"/>
        <w:spacing w:line="22" w:lineRule="atLeast"/>
        <w:rPr>
          <w:rFonts w:cstheme="majorBidi"/>
        </w:rPr>
      </w:pPr>
    </w:p>
    <w:p w14:paraId="76DCC12D" w14:textId="77777777" w:rsidR="00A22BA7" w:rsidRPr="0029273D" w:rsidRDefault="00A22BA7" w:rsidP="00E03605">
      <w:pPr>
        <w:pStyle w:val="Default"/>
        <w:spacing w:line="22" w:lineRule="atLeast"/>
        <w:rPr>
          <w:rFonts w:cstheme="majorBidi"/>
        </w:rPr>
      </w:pPr>
    </w:p>
    <w:p w14:paraId="0DEBC154" w14:textId="77777777" w:rsidR="00A22BA7" w:rsidRPr="0029273D" w:rsidRDefault="00A22BA7" w:rsidP="00E03605">
      <w:pPr>
        <w:pStyle w:val="Default"/>
        <w:spacing w:line="22" w:lineRule="atLeast"/>
        <w:rPr>
          <w:rFonts w:cstheme="majorBidi"/>
        </w:rPr>
      </w:pPr>
    </w:p>
    <w:p w14:paraId="28646F3C" w14:textId="77777777" w:rsidR="00A22BA7" w:rsidRPr="0029273D" w:rsidRDefault="00A22BA7" w:rsidP="00E03605">
      <w:pPr>
        <w:pStyle w:val="Default"/>
        <w:spacing w:line="22" w:lineRule="atLeast"/>
        <w:rPr>
          <w:rFonts w:cstheme="majorBidi"/>
        </w:rPr>
      </w:pPr>
    </w:p>
    <w:p w14:paraId="300C21B9" w14:textId="2940FB69" w:rsidR="00A22BA7" w:rsidRPr="0029273D" w:rsidRDefault="00A22BA7" w:rsidP="00E03605">
      <w:pPr>
        <w:pStyle w:val="Default"/>
        <w:spacing w:line="22" w:lineRule="atLeast"/>
        <w:rPr>
          <w:rFonts w:cstheme="majorBidi"/>
        </w:rPr>
      </w:pPr>
    </w:p>
    <w:p w14:paraId="3CF9A67D" w14:textId="5074E95B" w:rsidR="00A22BA7" w:rsidRPr="0029273D" w:rsidRDefault="00A22BA7" w:rsidP="00E03605">
      <w:pPr>
        <w:pStyle w:val="Default"/>
        <w:spacing w:line="22" w:lineRule="atLeast"/>
        <w:rPr>
          <w:rFonts w:cstheme="majorBidi"/>
        </w:rPr>
      </w:pPr>
    </w:p>
    <w:p w14:paraId="3029256C" w14:textId="358D6026" w:rsidR="00A22BA7" w:rsidRPr="0029273D" w:rsidRDefault="00A22BA7" w:rsidP="00E03605">
      <w:pPr>
        <w:pStyle w:val="Default"/>
        <w:spacing w:line="22" w:lineRule="atLeast"/>
        <w:rPr>
          <w:rFonts w:cstheme="majorBidi"/>
        </w:rPr>
      </w:pPr>
    </w:p>
    <w:p w14:paraId="0BAE6953" w14:textId="3D0B4E9F" w:rsidR="00A22BA7" w:rsidRPr="0029273D" w:rsidRDefault="00A22BA7" w:rsidP="00E03605">
      <w:pPr>
        <w:pStyle w:val="Default"/>
        <w:spacing w:line="22" w:lineRule="atLeast"/>
        <w:rPr>
          <w:rFonts w:cstheme="majorBidi"/>
        </w:rPr>
      </w:pPr>
    </w:p>
    <w:p w14:paraId="75D40FD0" w14:textId="636F8789" w:rsidR="00A22BA7" w:rsidRPr="0029273D" w:rsidRDefault="00A22BA7" w:rsidP="00E03605">
      <w:pPr>
        <w:pStyle w:val="Default"/>
        <w:spacing w:line="22" w:lineRule="atLeast"/>
        <w:rPr>
          <w:rFonts w:cstheme="majorBidi"/>
        </w:rPr>
      </w:pPr>
    </w:p>
    <w:p w14:paraId="48AF7F0A" w14:textId="0FA98E88" w:rsidR="00A22BA7" w:rsidRPr="0029273D" w:rsidRDefault="00A22BA7" w:rsidP="00E03605">
      <w:pPr>
        <w:pStyle w:val="Default"/>
        <w:spacing w:line="22" w:lineRule="atLeast"/>
        <w:rPr>
          <w:rFonts w:cstheme="majorBidi"/>
        </w:rPr>
      </w:pPr>
    </w:p>
    <w:p w14:paraId="76CDC075" w14:textId="4E5D4C87" w:rsidR="00A22BA7" w:rsidRPr="0029273D" w:rsidRDefault="00A22BA7" w:rsidP="00E03605">
      <w:pPr>
        <w:pStyle w:val="Default"/>
        <w:spacing w:line="22" w:lineRule="atLeast"/>
        <w:rPr>
          <w:rFonts w:cstheme="majorBidi"/>
        </w:rPr>
      </w:pPr>
    </w:p>
    <w:p w14:paraId="6C4DB2FA" w14:textId="061D2F9B" w:rsidR="00A22BA7" w:rsidRPr="0029273D" w:rsidRDefault="00A22BA7" w:rsidP="00E03605">
      <w:pPr>
        <w:pStyle w:val="Default"/>
        <w:spacing w:line="22" w:lineRule="atLeast"/>
        <w:rPr>
          <w:rFonts w:cstheme="majorBidi"/>
        </w:rPr>
      </w:pPr>
    </w:p>
    <w:p w14:paraId="52205510" w14:textId="77777777" w:rsidR="00D6151C" w:rsidRPr="0029273D" w:rsidRDefault="004E0FAC" w:rsidP="00E03605">
      <w:pPr>
        <w:pStyle w:val="Default"/>
        <w:spacing w:line="22" w:lineRule="atLeast"/>
        <w:rPr>
          <w:rFonts w:cstheme="majorBidi"/>
        </w:rPr>
      </w:pPr>
      <w:r w:rsidRPr="0029273D">
        <w:rPr>
          <w:rFonts w:cstheme="majorBidi"/>
        </w:rPr>
        <w:t xml:space="preserve">                             </w:t>
      </w:r>
    </w:p>
    <w:p w14:paraId="28B80355" w14:textId="071F6767" w:rsidR="004E0FAC" w:rsidRPr="0029273D" w:rsidRDefault="004E0FAC" w:rsidP="00E2027F">
      <w:pPr>
        <w:pStyle w:val="Default"/>
        <w:spacing w:line="22" w:lineRule="atLeast"/>
        <w:jc w:val="center"/>
      </w:pPr>
      <w:r w:rsidRPr="0029273D">
        <w:rPr>
          <w:i/>
          <w:iCs/>
          <w:sz w:val="22"/>
          <w:szCs w:val="22"/>
        </w:rPr>
        <w:t>Fig</w:t>
      </w:r>
      <w:r w:rsidR="00571BD5" w:rsidRPr="0029273D">
        <w:rPr>
          <w:i/>
          <w:iCs/>
          <w:sz w:val="22"/>
          <w:szCs w:val="22"/>
        </w:rPr>
        <w:t xml:space="preserve">. </w:t>
      </w:r>
      <w:r w:rsidR="00C60245">
        <w:rPr>
          <w:i/>
          <w:iCs/>
          <w:sz w:val="22"/>
          <w:szCs w:val="22"/>
        </w:rPr>
        <w:t>13</w:t>
      </w:r>
      <w:r w:rsidR="008C225C" w:rsidRPr="0029273D">
        <w:rPr>
          <w:i/>
          <w:iCs/>
        </w:rPr>
        <w:t>:</w:t>
      </w:r>
      <w:r w:rsidR="008C225C" w:rsidRPr="0029273D">
        <w:t xml:space="preserve"> </w:t>
      </w:r>
      <w:r w:rsidR="008C225C" w:rsidRPr="0029273D">
        <w:rPr>
          <w:i/>
          <w:iCs/>
          <w:sz w:val="22"/>
          <w:szCs w:val="22"/>
        </w:rPr>
        <w:t>Use an optical flow algorithm to calculate the transformation</w:t>
      </w:r>
    </w:p>
    <w:p w14:paraId="776A0122" w14:textId="77777777" w:rsidR="00D6151C" w:rsidRPr="0029273D" w:rsidRDefault="00D6151C" w:rsidP="00E03605">
      <w:pPr>
        <w:pStyle w:val="Default"/>
        <w:spacing w:line="22" w:lineRule="atLeast"/>
        <w:rPr>
          <w:rFonts w:cstheme="majorBidi"/>
          <w:color w:val="auto"/>
          <w:sz w:val="22"/>
          <w:szCs w:val="22"/>
        </w:rPr>
      </w:pPr>
    </w:p>
    <w:p w14:paraId="5C767046" w14:textId="2AC232DB" w:rsidR="00A22BA7" w:rsidRDefault="00714D1C" w:rsidP="00A03E9B">
      <w:pPr>
        <w:pStyle w:val="Default"/>
        <w:spacing w:line="22" w:lineRule="atLeast"/>
        <w:rPr>
          <w:rFonts w:cstheme="majorBidi"/>
          <w:color w:val="auto"/>
          <w:sz w:val="22"/>
          <w:szCs w:val="22"/>
        </w:rPr>
      </w:pPr>
      <w:r w:rsidRPr="0029273D">
        <w:rPr>
          <w:rFonts w:cstheme="majorBidi"/>
          <w:color w:val="auto"/>
          <w:sz w:val="22"/>
          <w:szCs w:val="22"/>
        </w:rPr>
        <w:t>Given:</w:t>
      </w:r>
    </w:p>
    <w:p w14:paraId="0E22009F" w14:textId="77777777" w:rsidR="00BE70B6" w:rsidRPr="0029273D" w:rsidRDefault="00BE70B6" w:rsidP="00E03605">
      <w:pPr>
        <w:pStyle w:val="Default"/>
        <w:spacing w:line="22" w:lineRule="atLeast"/>
        <w:rPr>
          <w:rFonts w:cstheme="majorBidi"/>
          <w:color w:val="auto"/>
          <w:sz w:val="22"/>
          <w:szCs w:val="22"/>
        </w:rPr>
      </w:pPr>
    </w:p>
    <w:p w14:paraId="46BE24DE" w14:textId="41965DE2" w:rsidR="00A22BA7" w:rsidRPr="00A03E9B" w:rsidRDefault="00BE70B6" w:rsidP="008B5308">
      <w:pPr>
        <w:pStyle w:val="Default"/>
        <w:spacing w:line="22" w:lineRule="atLeast"/>
        <w:jc w:val="center"/>
        <w:rPr>
          <w:rFonts w:eastAsiaTheme="minorEastAsia" w:cstheme="majorBidi"/>
          <w:color w:val="auto"/>
        </w:rPr>
      </w:pPr>
      <w:r w:rsidRPr="00A03E9B">
        <w:rPr>
          <w:rFonts w:eastAsiaTheme="minorEastAsia" w:cstheme="majorBidi"/>
          <w:color w:val="auto"/>
          <w:sz w:val="22"/>
          <w:szCs w:val="22"/>
        </w:rPr>
        <w:t xml:space="preserve"> (1)</w:t>
      </w:r>
      <w:r w:rsidRPr="008B5308">
        <w:rPr>
          <w:rFonts w:eastAsiaTheme="minorEastAsia" w:cstheme="majorBidi"/>
          <w:color w:val="auto"/>
          <w:sz w:val="22"/>
          <w:szCs w:val="22"/>
        </w:rPr>
        <w:tab/>
      </w:r>
      <m:oMath>
        <m:r>
          <w:rPr>
            <w:rFonts w:ascii="Cambria Math" w:hAnsi="Cambria Math" w:cstheme="majorBidi"/>
            <w:color w:val="auto"/>
            <w:sz w:val="22"/>
            <w:szCs w:val="22"/>
          </w:rPr>
          <m:t xml:space="preserve"> I</m:t>
        </m:r>
        <m:d>
          <m:dPr>
            <m:ctrlPr>
              <w:rPr>
                <w:rFonts w:ascii="Cambria Math" w:hAnsi="Cambria Math" w:cstheme="majorBidi"/>
                <w:i/>
                <w:color w:val="auto"/>
                <w:sz w:val="22"/>
                <w:szCs w:val="22"/>
              </w:rPr>
            </m:ctrlPr>
          </m:dPr>
          <m:e>
            <m:r>
              <w:rPr>
                <w:rFonts w:ascii="Cambria Math" w:hAnsi="Cambria Math" w:cstheme="majorBidi"/>
                <w:color w:val="auto"/>
                <w:sz w:val="22"/>
                <w:szCs w:val="22"/>
              </w:rPr>
              <m:t>x,y,t</m:t>
            </m:r>
          </m:e>
        </m:d>
        <m:r>
          <w:rPr>
            <w:rFonts w:ascii="Cambria Math" w:hAnsi="Cambria Math" w:cstheme="majorBidi"/>
            <w:color w:val="auto"/>
            <w:sz w:val="22"/>
            <w:szCs w:val="22"/>
          </w:rPr>
          <m:t>=I(x+Δx,y+Δy,t+Δt)</m:t>
        </m:r>
      </m:oMath>
      <w:r w:rsidR="00E46BA6" w:rsidRPr="00A03E9B">
        <w:rPr>
          <w:rFonts w:eastAsiaTheme="minorEastAsia" w:cstheme="majorBidi"/>
          <w:color w:val="auto"/>
        </w:rPr>
        <w:t xml:space="preserve"> </w:t>
      </w:r>
      <w:r w:rsidRPr="00A03E9B">
        <w:rPr>
          <w:rFonts w:eastAsiaTheme="minorEastAsia" w:cstheme="majorBidi"/>
          <w:color w:val="auto"/>
          <w:sz w:val="22"/>
          <w:szCs w:val="22"/>
        </w:rPr>
        <w:br/>
      </w:r>
    </w:p>
    <w:p w14:paraId="079920A9" w14:textId="54387AEB" w:rsidR="00A22BA7" w:rsidRPr="008B5308" w:rsidRDefault="00BE70B6" w:rsidP="008B5308">
      <w:pPr>
        <w:pStyle w:val="Default"/>
        <w:spacing w:line="22" w:lineRule="atLeast"/>
        <w:jc w:val="center"/>
        <w:rPr>
          <w:rFonts w:cstheme="majorBidi"/>
          <w:b/>
          <w:bCs/>
          <w:color w:val="auto"/>
        </w:rPr>
      </w:pPr>
      <w:r w:rsidRPr="00A03E9B">
        <w:rPr>
          <w:rFonts w:eastAsiaTheme="minorEastAsia" w:cstheme="majorBidi"/>
          <w:noProof/>
        </w:rPr>
        <w:t>(2)</w:t>
      </w:r>
      <w:r w:rsidRPr="00A03E9B">
        <w:rPr>
          <w:rFonts w:eastAsiaTheme="minorEastAsia" w:cstheme="majorBidi"/>
          <w:noProof/>
        </w:rPr>
        <w:tab/>
      </w:r>
      <w:r w:rsidRPr="00A03E9B">
        <w:rPr>
          <w:rFonts w:cstheme="majorBidi"/>
        </w:rPr>
        <w:t xml:space="preserve"> </w:t>
      </w:r>
      <m:oMath>
        <m:r>
          <w:rPr>
            <w:rFonts w:ascii="Cambria Math" w:hAnsi="Cambria Math" w:cstheme="majorBidi"/>
            <w:color w:val="auto"/>
            <w:sz w:val="22"/>
            <w:szCs w:val="22"/>
          </w:rPr>
          <m:t>I</m:t>
        </m:r>
        <m:d>
          <m:dPr>
            <m:ctrlPr>
              <w:rPr>
                <w:rFonts w:ascii="Cambria Math" w:hAnsi="Cambria Math" w:cstheme="majorBidi"/>
                <w:i/>
                <w:color w:val="auto"/>
                <w:sz w:val="22"/>
                <w:szCs w:val="22"/>
              </w:rPr>
            </m:ctrlPr>
          </m:dPr>
          <m:e>
            <m:r>
              <w:rPr>
                <w:rFonts w:ascii="Cambria Math" w:hAnsi="Cambria Math" w:cstheme="majorBidi"/>
                <w:color w:val="auto"/>
                <w:sz w:val="22"/>
                <w:szCs w:val="22"/>
              </w:rPr>
              <m:t>x+Δx,y+Δy,t+Δt</m:t>
            </m:r>
          </m:e>
        </m:d>
        <m:r>
          <w:rPr>
            <w:rFonts w:ascii="Cambria Math" w:hAnsi="Cambria Math" w:cstheme="majorBidi"/>
            <w:color w:val="auto"/>
            <w:sz w:val="22"/>
            <w:szCs w:val="22"/>
          </w:rPr>
          <m:t>=I</m:t>
        </m:r>
        <m:d>
          <m:dPr>
            <m:ctrlPr>
              <w:rPr>
                <w:rFonts w:ascii="Cambria Math" w:hAnsi="Cambria Math" w:cstheme="majorBidi"/>
                <w:i/>
                <w:color w:val="auto"/>
                <w:sz w:val="22"/>
                <w:szCs w:val="22"/>
              </w:rPr>
            </m:ctrlPr>
          </m:dPr>
          <m:e>
            <m:r>
              <w:rPr>
                <w:rFonts w:ascii="Cambria Math" w:hAnsi="Cambria Math" w:cstheme="majorBidi"/>
                <w:color w:val="auto"/>
                <w:sz w:val="22"/>
                <w:szCs w:val="22"/>
              </w:rPr>
              <m:t>x,y,t</m:t>
            </m:r>
          </m:e>
        </m:d>
        <m:r>
          <w:rPr>
            <w:rFonts w:ascii="Cambria Math" w:hAnsi="Cambria Math" w:cstheme="majorBidi"/>
            <w:color w:val="auto"/>
            <w:sz w:val="22"/>
            <w:szCs w:val="22"/>
          </w:rPr>
          <m:t>+</m:t>
        </m:r>
        <m:f>
          <m:fPr>
            <m:ctrlPr>
              <w:rPr>
                <w:rFonts w:ascii="Cambria Math" w:hAnsi="Cambria Math" w:cstheme="majorBidi"/>
                <w:i/>
                <w:color w:val="auto"/>
                <w:sz w:val="22"/>
                <w:szCs w:val="22"/>
              </w:rPr>
            </m:ctrlPr>
          </m:fPr>
          <m:num>
            <m:r>
              <w:rPr>
                <w:rFonts w:ascii="Cambria Math" w:hAnsi="Cambria Math" w:cstheme="majorBidi"/>
                <w:color w:val="auto"/>
                <w:sz w:val="22"/>
                <w:szCs w:val="22"/>
              </w:rPr>
              <m:t>∂I</m:t>
            </m:r>
          </m:num>
          <m:den>
            <m:r>
              <w:rPr>
                <w:rFonts w:ascii="Cambria Math" w:hAnsi="Cambria Math" w:cstheme="majorBidi"/>
                <w:color w:val="auto"/>
                <w:sz w:val="22"/>
                <w:szCs w:val="22"/>
              </w:rPr>
              <m:t>∂x</m:t>
            </m:r>
          </m:den>
        </m:f>
        <m:r>
          <w:rPr>
            <w:rFonts w:ascii="Cambria Math" w:hAnsi="Cambria Math" w:cstheme="majorBidi"/>
            <w:color w:val="auto"/>
            <w:sz w:val="22"/>
            <w:szCs w:val="22"/>
          </w:rPr>
          <m:t>Δx+</m:t>
        </m:r>
        <m:f>
          <m:fPr>
            <m:ctrlPr>
              <w:rPr>
                <w:rFonts w:ascii="Cambria Math" w:hAnsi="Cambria Math" w:cstheme="majorBidi"/>
                <w:i/>
                <w:color w:val="auto"/>
                <w:sz w:val="22"/>
                <w:szCs w:val="22"/>
              </w:rPr>
            </m:ctrlPr>
          </m:fPr>
          <m:num>
            <m:r>
              <w:rPr>
                <w:rFonts w:ascii="Cambria Math" w:hAnsi="Cambria Math" w:cstheme="majorBidi"/>
                <w:color w:val="auto"/>
                <w:sz w:val="22"/>
                <w:szCs w:val="22"/>
              </w:rPr>
              <m:t>∂I</m:t>
            </m:r>
          </m:num>
          <m:den>
            <m:r>
              <w:rPr>
                <w:rFonts w:ascii="Cambria Math" w:hAnsi="Cambria Math" w:cstheme="majorBidi"/>
                <w:color w:val="auto"/>
                <w:sz w:val="22"/>
                <w:szCs w:val="22"/>
              </w:rPr>
              <m:t>∂y</m:t>
            </m:r>
          </m:den>
        </m:f>
        <m:r>
          <w:rPr>
            <w:rFonts w:ascii="Cambria Math" w:hAnsi="Cambria Math" w:cstheme="majorBidi"/>
            <w:color w:val="auto"/>
            <w:sz w:val="22"/>
            <w:szCs w:val="22"/>
          </w:rPr>
          <m:t>Δy+</m:t>
        </m:r>
        <m:f>
          <m:fPr>
            <m:ctrlPr>
              <w:rPr>
                <w:rFonts w:ascii="Cambria Math" w:hAnsi="Cambria Math" w:cstheme="majorBidi"/>
                <w:i/>
                <w:color w:val="auto"/>
                <w:sz w:val="22"/>
                <w:szCs w:val="22"/>
              </w:rPr>
            </m:ctrlPr>
          </m:fPr>
          <m:num>
            <m:r>
              <w:rPr>
                <w:rFonts w:ascii="Cambria Math" w:hAnsi="Cambria Math" w:cstheme="majorBidi"/>
                <w:color w:val="auto"/>
                <w:sz w:val="22"/>
                <w:szCs w:val="22"/>
              </w:rPr>
              <m:t>∂I</m:t>
            </m:r>
          </m:num>
          <m:den>
            <m:r>
              <w:rPr>
                <w:rFonts w:ascii="Cambria Math" w:hAnsi="Cambria Math" w:cstheme="majorBidi"/>
                <w:color w:val="auto"/>
                <w:sz w:val="22"/>
                <w:szCs w:val="22"/>
              </w:rPr>
              <m:t>∂t</m:t>
            </m:r>
          </m:den>
        </m:f>
        <m:r>
          <w:rPr>
            <w:rFonts w:ascii="Cambria Math" w:hAnsi="Cambria Math" w:cstheme="majorBidi"/>
            <w:color w:val="auto"/>
            <w:sz w:val="22"/>
            <w:szCs w:val="22"/>
          </w:rPr>
          <m:t>Δt+</m:t>
        </m:r>
        <w:hyperlink r:id="rId35" w:tooltip="Higher-order terms" w:history="1">
          <m:r>
            <m:rPr>
              <m:sty m:val="p"/>
            </m:rPr>
            <w:rPr>
              <w:rStyle w:val="Hyperlink"/>
              <w:rFonts w:ascii="Cambria Math" w:hAnsi="Cambria Math" w:cs="Arial"/>
              <w:color w:val="auto"/>
              <w:sz w:val="22"/>
              <w:szCs w:val="22"/>
              <w:shd w:val="clear" w:color="auto" w:fill="FFFFFF"/>
            </w:rPr>
            <m:t>higher order terms</m:t>
          </m:r>
        </w:hyperlink>
      </m:oMath>
      <w:r w:rsidR="00E46BA6" w:rsidRPr="008B5308">
        <w:rPr>
          <w:rFonts w:eastAsiaTheme="minorEastAsia" w:cstheme="majorBidi"/>
          <w:b/>
          <w:bCs/>
          <w:noProof/>
          <w:color w:val="auto"/>
        </w:rPr>
        <w:t xml:space="preserve">  </w:t>
      </w:r>
    </w:p>
    <w:p w14:paraId="3EAD4108" w14:textId="77777777" w:rsidR="00A22BA7" w:rsidRPr="0029273D" w:rsidRDefault="00A22BA7" w:rsidP="00E03605">
      <w:pPr>
        <w:pStyle w:val="Default"/>
        <w:spacing w:line="22" w:lineRule="atLeast"/>
      </w:pPr>
    </w:p>
    <w:p w14:paraId="188695DD" w14:textId="0D70E27B" w:rsidR="00A22BA7" w:rsidRPr="0029273D" w:rsidRDefault="00A22BA7" w:rsidP="00041DFF">
      <w:pPr>
        <w:pStyle w:val="Default"/>
        <w:spacing w:line="22" w:lineRule="atLeast"/>
        <w:ind w:firstLine="284"/>
        <w:rPr>
          <w:sz w:val="22"/>
          <w:szCs w:val="22"/>
          <w:rtl/>
        </w:rPr>
      </w:pPr>
      <w:r w:rsidRPr="0029273D">
        <w:rPr>
          <w:sz w:val="22"/>
          <w:szCs w:val="22"/>
        </w:rPr>
        <w:t>We use the Optical Flow Algorithm in order to calculate the transformation.</w:t>
      </w:r>
    </w:p>
    <w:p w14:paraId="7E300809" w14:textId="77777777" w:rsidR="00A22BA7" w:rsidRPr="0029273D" w:rsidRDefault="00A22BA7" w:rsidP="00041DFF">
      <w:pPr>
        <w:pStyle w:val="Default"/>
        <w:spacing w:line="22" w:lineRule="atLeast"/>
        <w:rPr>
          <w:sz w:val="22"/>
          <w:szCs w:val="22"/>
          <w:rtl/>
        </w:rPr>
      </w:pPr>
      <w:r w:rsidRPr="0029273D">
        <w:rPr>
          <w:sz w:val="22"/>
          <w:szCs w:val="22"/>
        </w:rPr>
        <w:t xml:space="preserve">We chose to use this algorithm because we assume there is no significant difference between the frames, and also the algorithm is based on Taylor series. </w:t>
      </w:r>
    </w:p>
    <w:p w14:paraId="13B14FC9" w14:textId="77777777" w:rsidR="00A22BA7" w:rsidRPr="0029273D" w:rsidRDefault="00A22BA7" w:rsidP="00041DFF">
      <w:pPr>
        <w:pStyle w:val="Default"/>
        <w:spacing w:line="22" w:lineRule="atLeast"/>
        <w:ind w:firstLine="284"/>
        <w:rPr>
          <w:rFonts w:asciiTheme="majorBidi" w:hAnsiTheme="majorBidi" w:cstheme="majorBidi"/>
          <w:sz w:val="22"/>
          <w:szCs w:val="22"/>
          <w:rtl/>
        </w:rPr>
      </w:pPr>
      <w:r w:rsidRPr="0029273D">
        <w:rPr>
          <w:rFonts w:asciiTheme="majorBidi" w:hAnsiTheme="majorBidi" w:cstheme="majorBidi"/>
          <w:sz w:val="22"/>
          <w:szCs w:val="22"/>
        </w:rPr>
        <w:t>Here we are given two frames, and we need to calculate the transformation between them.</w:t>
      </w:r>
    </w:p>
    <w:p w14:paraId="144E9815" w14:textId="197B445D" w:rsidR="00A22BA7" w:rsidRPr="0029273D" w:rsidRDefault="00A22BA7" w:rsidP="00041DFF">
      <w:pPr>
        <w:pStyle w:val="Default"/>
        <w:spacing w:line="22" w:lineRule="atLeast"/>
        <w:rPr>
          <w:rFonts w:asciiTheme="majorBidi" w:hAnsiTheme="majorBidi" w:cstheme="majorBidi"/>
          <w:sz w:val="22"/>
          <w:szCs w:val="22"/>
        </w:rPr>
      </w:pPr>
      <w:r w:rsidRPr="0029273D">
        <w:rPr>
          <w:rFonts w:asciiTheme="majorBidi" w:hAnsiTheme="majorBidi" w:cstheme="majorBidi"/>
          <w:sz w:val="22"/>
          <w:szCs w:val="22"/>
        </w:rPr>
        <w:t xml:space="preserve">After calculating, we know where the most similar areas between the frames are. </w:t>
      </w:r>
    </w:p>
    <w:p w14:paraId="28FA56F7" w14:textId="26E6F788" w:rsidR="00204F59" w:rsidRPr="0029273D" w:rsidRDefault="00204F59" w:rsidP="00041DFF">
      <w:pPr>
        <w:pStyle w:val="Default"/>
        <w:spacing w:line="22" w:lineRule="atLeast"/>
        <w:rPr>
          <w:rFonts w:asciiTheme="majorBidi" w:hAnsiTheme="majorBidi" w:cstheme="majorBidi"/>
          <w:sz w:val="22"/>
          <w:szCs w:val="22"/>
        </w:rPr>
      </w:pPr>
    </w:p>
    <w:p w14:paraId="7C1ED815" w14:textId="4070C42A" w:rsidR="005E40A3" w:rsidRPr="0029273D" w:rsidRDefault="005E40A3" w:rsidP="00A03E9B">
      <w:pPr>
        <w:pStyle w:val="a4"/>
        <w:numPr>
          <w:ilvl w:val="2"/>
          <w:numId w:val="111"/>
        </w:numPr>
        <w:shd w:val="clear" w:color="auto" w:fill="FFFFFF"/>
        <w:spacing w:before="0" w:after="160" w:line="22" w:lineRule="atLeast"/>
        <w:jc w:val="both"/>
        <w:rPr>
          <w:rFonts w:asciiTheme="majorBidi" w:eastAsia="Calibri" w:hAnsiTheme="majorBidi" w:cstheme="majorBidi"/>
          <w:b/>
          <w:bCs/>
          <w:color w:val="000000" w:themeColor="text1"/>
          <w:lang w:bidi="ar-SA"/>
        </w:rPr>
      </w:pPr>
      <w:r w:rsidRPr="0029273D">
        <w:rPr>
          <w:rFonts w:asciiTheme="majorBidi" w:hAnsiTheme="majorBidi" w:cstheme="majorBidi"/>
          <w:b/>
          <w:bCs/>
          <w:spacing w:val="3"/>
          <w:shd w:val="clear" w:color="auto" w:fill="FFFFFF"/>
        </w:rPr>
        <w:t>PX4FLOW</w:t>
      </w:r>
      <w:r w:rsidRPr="0029273D">
        <w:rPr>
          <w:rFonts w:asciiTheme="majorBidi" w:eastAsia="Calibri" w:hAnsiTheme="majorBidi" w:cstheme="majorBidi"/>
          <w:b/>
          <w:bCs/>
          <w:color w:val="000000" w:themeColor="text1"/>
          <w:lang w:bidi="ar-SA"/>
        </w:rPr>
        <w:t>:</w:t>
      </w:r>
    </w:p>
    <w:p w14:paraId="14CC9DEF" w14:textId="34E89864" w:rsidR="005E40A3" w:rsidRPr="0029273D" w:rsidRDefault="001B46B8" w:rsidP="00453A6F">
      <w:pPr>
        <w:ind w:firstLine="0"/>
        <w:rPr>
          <w:rFonts w:cstheme="majorBidi"/>
          <w:spacing w:val="3"/>
          <w:shd w:val="clear" w:color="auto" w:fill="FFFFFF"/>
        </w:rPr>
      </w:pPr>
      <w:r w:rsidRPr="0029273D">
        <w:rPr>
          <w:rFonts w:cstheme="majorBidi"/>
          <w:spacing w:val="3"/>
          <w:shd w:val="clear" w:color="auto" w:fill="FFFFFF"/>
        </w:rPr>
        <w:t xml:space="preserve">       A</w:t>
      </w:r>
      <w:r w:rsidR="005E40A3" w:rsidRPr="0029273D">
        <w:rPr>
          <w:rFonts w:cstheme="majorBidi"/>
          <w:spacing w:val="3"/>
          <w:shd w:val="clear" w:color="auto" w:fill="FFFFFF"/>
        </w:rPr>
        <w:t>n </w:t>
      </w:r>
      <w:r w:rsidR="005E40A3" w:rsidRPr="0029273D">
        <w:rPr>
          <w:rFonts w:cstheme="majorBidi"/>
        </w:rPr>
        <w:t>o</w:t>
      </w:r>
      <w:r w:rsidR="005E40A3" w:rsidRPr="0029273D">
        <w:rPr>
          <w:rFonts w:cstheme="majorBidi"/>
          <w:spacing w:val="3"/>
          <w:shd w:val="clear" w:color="auto" w:fill="FFFFFF"/>
        </w:rPr>
        <w:t xml:space="preserve">ptical flow smart camera, </w:t>
      </w:r>
      <w:r w:rsidR="00714CED" w:rsidRPr="0029273D">
        <w:rPr>
          <w:rFonts w:cstheme="majorBidi"/>
          <w:shd w:val="clear" w:color="auto" w:fill="FCFCFC"/>
        </w:rPr>
        <w:t>t</w:t>
      </w:r>
      <w:r w:rsidR="005E40A3" w:rsidRPr="0029273D">
        <w:rPr>
          <w:rFonts w:cstheme="majorBidi"/>
          <w:shd w:val="clear" w:color="auto" w:fill="FCFCFC"/>
        </w:rPr>
        <w:t>he </w:t>
      </w:r>
      <w:hyperlink r:id="rId36" w:history="1">
        <w:r w:rsidR="005E40A3" w:rsidRPr="0029273D">
          <w:rPr>
            <w:rStyle w:val="Hyperlink"/>
            <w:rFonts w:cstheme="majorBidi"/>
            <w:color w:val="000000" w:themeColor="text1"/>
            <w:u w:val="none"/>
            <w:shd w:val="clear" w:color="auto" w:fill="FCFCFC"/>
          </w:rPr>
          <w:t>PX4FLOW (Optical Flow) Sensor</w:t>
        </w:r>
      </w:hyperlink>
      <w:r w:rsidR="005E40A3" w:rsidRPr="0029273D">
        <w:rPr>
          <w:rFonts w:cstheme="majorBidi"/>
        </w:rPr>
        <w:t xml:space="preserve"> is</w:t>
      </w:r>
      <w:r w:rsidR="005E40A3" w:rsidRPr="0029273D">
        <w:rPr>
          <w:rFonts w:cstheme="majorBidi"/>
          <w:spacing w:val="3"/>
          <w:shd w:val="clear" w:color="auto" w:fill="FFFFFF"/>
        </w:rPr>
        <w:t xml:space="preserve"> an open source and open hardware design of an optical flow sensor based on a machine vision CMOS image sensor for indoor and outdoor applications with very high light sensitivity. Optical flow is estimated on an ARM Cortex M4 microcontroller in real-time at 250 Hz update rate. Angular rate compensation with a gyroscope and distance scaling using </w:t>
      </w:r>
      <w:r w:rsidR="00453A6F" w:rsidRPr="0029273D">
        <w:rPr>
          <w:rFonts w:cstheme="majorBidi"/>
          <w:spacing w:val="3"/>
          <w:shd w:val="clear" w:color="auto" w:fill="FFFFFF"/>
        </w:rPr>
        <w:t>an</w:t>
      </w:r>
      <w:r w:rsidR="005E40A3" w:rsidRPr="0029273D">
        <w:rPr>
          <w:rFonts w:cstheme="majorBidi"/>
          <w:spacing w:val="3"/>
          <w:shd w:val="clear" w:color="auto" w:fill="FFFFFF"/>
        </w:rPr>
        <w:t xml:space="preserve"> ultrasonic sensor are performed onboard. The system is designed for further extension and adaption and shown in-flight on a micro air vehicle.</w:t>
      </w:r>
    </w:p>
    <w:p w14:paraId="08D39446" w14:textId="27F2FF24" w:rsidR="005E40A3" w:rsidRPr="0029273D" w:rsidRDefault="001B46B8" w:rsidP="00453A6F">
      <w:pPr>
        <w:ind w:firstLine="0"/>
        <w:rPr>
          <w:rFonts w:cstheme="majorBidi"/>
          <w:color w:val="000000" w:themeColor="text1"/>
          <w:spacing w:val="3"/>
          <w:shd w:val="clear" w:color="auto" w:fill="FFFFFF"/>
        </w:rPr>
      </w:pPr>
      <w:r w:rsidRPr="0029273D">
        <w:rPr>
          <w:rFonts w:cstheme="majorBidi"/>
          <w:color w:val="000000" w:themeColor="text1"/>
          <w:shd w:val="clear" w:color="auto" w:fill="FCFCFC"/>
        </w:rPr>
        <w:t xml:space="preserve">       </w:t>
      </w:r>
      <w:r w:rsidR="005E40A3" w:rsidRPr="0029273D">
        <w:rPr>
          <w:rFonts w:cstheme="majorBidi"/>
          <w:color w:val="000000" w:themeColor="text1"/>
          <w:shd w:val="clear" w:color="auto" w:fill="FCFCFC"/>
        </w:rPr>
        <w:t>The </w:t>
      </w:r>
      <w:hyperlink r:id="rId37" w:history="1">
        <w:r w:rsidR="005E40A3" w:rsidRPr="0029273D">
          <w:rPr>
            <w:rStyle w:val="Hyperlink"/>
            <w:rFonts w:cstheme="majorBidi"/>
            <w:color w:val="000000" w:themeColor="text1"/>
            <w:u w:val="none"/>
            <w:shd w:val="clear" w:color="auto" w:fill="FCFCFC"/>
          </w:rPr>
          <w:t>PX4FLOW (Optical Flow) Sensor</w:t>
        </w:r>
      </w:hyperlink>
      <w:r w:rsidR="005E40A3" w:rsidRPr="0029273D">
        <w:rPr>
          <w:rFonts w:cstheme="majorBidi"/>
          <w:color w:val="000000" w:themeColor="text1"/>
          <w:shd w:val="clear" w:color="auto" w:fill="FCFCFC"/>
        </w:rPr>
        <w:t xml:space="preserve"> is a specialized high resolution downward pointing camera module and a 3-axis gyro that uses the ground texture and visible features to determine aircraft ground velocity. Although the sensor may be supplied with a built-in </w:t>
      </w:r>
      <w:proofErr w:type="spellStart"/>
      <w:r w:rsidR="005E40A3" w:rsidRPr="0029273D">
        <w:rPr>
          <w:rFonts w:cstheme="majorBidi"/>
          <w:color w:val="000000" w:themeColor="text1"/>
          <w:shd w:val="clear" w:color="auto" w:fill="FCFCFC"/>
        </w:rPr>
        <w:t>Maxbotix</w:t>
      </w:r>
      <w:proofErr w:type="spellEnd"/>
      <w:r w:rsidR="005E40A3" w:rsidRPr="0029273D">
        <w:rPr>
          <w:rFonts w:cstheme="majorBidi"/>
          <w:color w:val="000000" w:themeColor="text1"/>
          <w:shd w:val="clear" w:color="auto" w:fill="FCFCFC"/>
        </w:rPr>
        <w:t xml:space="preserve"> LZ-EZ4 sonar to measure height</w:t>
      </w:r>
      <w:r w:rsidR="00714CED" w:rsidRPr="0029273D">
        <w:rPr>
          <w:rFonts w:cstheme="majorBidi"/>
          <w:color w:val="000000" w:themeColor="text1"/>
          <w:shd w:val="clear" w:color="auto" w:fill="FCFCFC"/>
        </w:rPr>
        <w:t xml:space="preserve"> </w:t>
      </w:r>
      <w:r w:rsidR="005E40A3" w:rsidRPr="0029273D">
        <w:rPr>
          <w:rFonts w:cstheme="majorBidi"/>
          <w:color w:val="000000" w:themeColor="text1"/>
          <w:shd w:val="clear" w:color="auto" w:fill="FCFCFC"/>
        </w:rPr>
        <w:t>[2</w:t>
      </w:r>
      <w:r w:rsidR="00714CED" w:rsidRPr="0029273D">
        <w:rPr>
          <w:rFonts w:cstheme="majorBidi"/>
          <w:color w:val="000000" w:themeColor="text1"/>
          <w:shd w:val="clear" w:color="auto" w:fill="FCFCFC"/>
        </w:rPr>
        <w:t>0</w:t>
      </w:r>
      <w:r w:rsidR="005E40A3" w:rsidRPr="0029273D">
        <w:rPr>
          <w:rFonts w:cstheme="majorBidi"/>
          <w:color w:val="000000" w:themeColor="text1"/>
          <w:shd w:val="clear" w:color="auto" w:fill="FCFCFC"/>
        </w:rPr>
        <w:t>].</w:t>
      </w:r>
    </w:p>
    <w:p w14:paraId="6E31C723" w14:textId="3032DACD" w:rsidR="00757359" w:rsidRPr="0029273D" w:rsidRDefault="0046023B" w:rsidP="005E40A3">
      <w:pPr>
        <w:ind w:firstLine="142"/>
        <w:rPr>
          <w:rFonts w:cstheme="majorBidi"/>
          <w:spacing w:val="3"/>
          <w:shd w:val="clear" w:color="auto" w:fill="FFFFFF"/>
        </w:rPr>
      </w:pPr>
      <w:r w:rsidRPr="0029273D">
        <w:rPr>
          <w:noProof/>
        </w:rPr>
        <w:lastRenderedPageBreak/>
        <w:drawing>
          <wp:anchor distT="0" distB="0" distL="114300" distR="114300" simplePos="0" relativeHeight="251645952" behindDoc="0" locked="0" layoutInCell="1" allowOverlap="1" wp14:anchorId="779B3626" wp14:editId="6645F224">
            <wp:simplePos x="0" y="0"/>
            <wp:positionH relativeFrom="margin">
              <wp:posOffset>1474893</wp:posOffset>
            </wp:positionH>
            <wp:positionV relativeFrom="paragraph">
              <wp:posOffset>-635000</wp:posOffset>
            </wp:positionV>
            <wp:extent cx="2623185" cy="2065020"/>
            <wp:effectExtent l="0" t="0" r="5715" b="0"/>
            <wp:wrapTopAndBottom/>
            <wp:docPr id="6"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23185" cy="2065020"/>
                    </a:xfrm>
                    <a:prstGeom prst="rect">
                      <a:avLst/>
                    </a:prstGeom>
                    <a:noFill/>
                    <a:ln>
                      <a:noFill/>
                    </a:ln>
                  </pic:spPr>
                </pic:pic>
              </a:graphicData>
            </a:graphic>
            <wp14:sizeRelH relativeFrom="page">
              <wp14:pctWidth>0</wp14:pctWidth>
            </wp14:sizeRelH>
            <wp14:sizeRelV relativeFrom="page">
              <wp14:pctHeight>0</wp14:pctHeight>
            </wp14:sizeRelV>
          </wp:anchor>
        </w:drawing>
      </w:r>
      <w:r w:rsidR="005E40A3" w:rsidRPr="0029273D">
        <w:rPr>
          <w:rFonts w:cstheme="majorBidi"/>
          <w:spacing w:val="3"/>
          <w:shd w:val="clear" w:color="auto" w:fill="FFFFFF"/>
        </w:rPr>
        <w:t xml:space="preserve">                                             </w:t>
      </w:r>
    </w:p>
    <w:p w14:paraId="3983119D" w14:textId="5ACE95FC" w:rsidR="005E40A3" w:rsidRPr="0029273D" w:rsidRDefault="00757359" w:rsidP="005E40A3">
      <w:pPr>
        <w:ind w:firstLine="142"/>
        <w:rPr>
          <w:rFonts w:cstheme="majorBidi"/>
          <w:i/>
          <w:iCs/>
          <w:spacing w:val="3"/>
          <w:shd w:val="clear" w:color="auto" w:fill="FFFFFF"/>
        </w:rPr>
      </w:pPr>
      <w:r w:rsidRPr="0029273D">
        <w:rPr>
          <w:rFonts w:cstheme="majorBidi"/>
          <w:i/>
          <w:iCs/>
          <w:spacing w:val="3"/>
          <w:shd w:val="clear" w:color="auto" w:fill="FFFFFF"/>
        </w:rPr>
        <w:t xml:space="preserve">                                     </w:t>
      </w:r>
      <w:r w:rsidR="005E40A3" w:rsidRPr="0029273D">
        <w:rPr>
          <w:rFonts w:cstheme="majorBidi"/>
          <w:i/>
          <w:iCs/>
          <w:spacing w:val="3"/>
          <w:shd w:val="clear" w:color="auto" w:fill="FFFFFF"/>
        </w:rPr>
        <w:t xml:space="preserve">   Fig</w:t>
      </w:r>
      <w:r w:rsidR="00571BD5" w:rsidRPr="0029273D">
        <w:rPr>
          <w:rFonts w:cstheme="majorBidi"/>
          <w:i/>
          <w:iCs/>
          <w:spacing w:val="3"/>
          <w:shd w:val="clear" w:color="auto" w:fill="FFFFFF"/>
        </w:rPr>
        <w:t>.</w:t>
      </w:r>
      <w:r w:rsidR="005E40A3" w:rsidRPr="0029273D">
        <w:rPr>
          <w:rFonts w:cstheme="majorBidi"/>
          <w:i/>
          <w:iCs/>
          <w:spacing w:val="3"/>
          <w:shd w:val="clear" w:color="auto" w:fill="FFFFFF"/>
        </w:rPr>
        <w:t xml:space="preserve"> </w:t>
      </w:r>
      <w:r w:rsidR="00C60245">
        <w:rPr>
          <w:rFonts w:cstheme="majorBidi"/>
          <w:i/>
          <w:iCs/>
          <w:spacing w:val="3"/>
          <w:shd w:val="clear" w:color="auto" w:fill="FFFFFF"/>
        </w:rPr>
        <w:t>14</w:t>
      </w:r>
      <w:r w:rsidR="000C30C1" w:rsidRPr="0029273D">
        <w:rPr>
          <w:rFonts w:cstheme="majorBidi"/>
          <w:i/>
          <w:iCs/>
          <w:spacing w:val="3"/>
          <w:shd w:val="clear" w:color="auto" w:fill="FFFFFF"/>
        </w:rPr>
        <w:t>:</w:t>
      </w:r>
      <w:r w:rsidR="005E40A3" w:rsidRPr="0029273D">
        <w:rPr>
          <w:rFonts w:cstheme="majorBidi"/>
          <w:i/>
          <w:iCs/>
          <w:spacing w:val="3"/>
          <w:shd w:val="clear" w:color="auto" w:fill="FFFFFF"/>
        </w:rPr>
        <w:t xml:space="preserve"> PX4FLOW</w:t>
      </w:r>
      <w:r w:rsidRPr="0029273D">
        <w:rPr>
          <w:rFonts w:cstheme="majorBidi"/>
          <w:i/>
          <w:iCs/>
          <w:spacing w:val="3"/>
          <w:shd w:val="clear" w:color="auto" w:fill="FFFFFF"/>
        </w:rPr>
        <w:t xml:space="preserve"> optical flow smart camera</w:t>
      </w:r>
    </w:p>
    <w:p w14:paraId="654CC20A" w14:textId="7C33CD83" w:rsidR="00757359" w:rsidRPr="0029273D" w:rsidRDefault="00757359" w:rsidP="00757359">
      <w:pPr>
        <w:pStyle w:val="2"/>
        <w:shd w:val="clear" w:color="auto" w:fill="FFFFFF"/>
        <w:spacing w:before="306" w:after="204"/>
        <w:rPr>
          <w:rFonts w:asciiTheme="majorBidi" w:hAnsiTheme="majorBidi"/>
          <w:color w:val="000000" w:themeColor="text1"/>
          <w:spacing w:val="3"/>
          <w:sz w:val="22"/>
          <w:szCs w:val="22"/>
        </w:rPr>
      </w:pPr>
      <w:r w:rsidRPr="0029273D">
        <w:rPr>
          <w:rFonts w:asciiTheme="majorBidi" w:hAnsiTheme="majorBidi"/>
          <w:color w:val="333333"/>
          <w:spacing w:val="3"/>
          <w:sz w:val="22"/>
          <w:szCs w:val="22"/>
        </w:rPr>
        <w:t xml:space="preserve">             </w:t>
      </w:r>
      <w:r w:rsidRPr="0029273D">
        <w:rPr>
          <w:rFonts w:asciiTheme="majorBidi" w:hAnsiTheme="majorBidi"/>
          <w:color w:val="000000" w:themeColor="text1"/>
          <w:spacing w:val="3"/>
          <w:sz w:val="22"/>
          <w:szCs w:val="22"/>
        </w:rPr>
        <w:t>Specifications:</w:t>
      </w:r>
    </w:p>
    <w:p w14:paraId="4CBCDA84" w14:textId="42C51102" w:rsidR="00757359" w:rsidRPr="0029273D" w:rsidRDefault="00757359" w:rsidP="00757359">
      <w:pPr>
        <w:numPr>
          <w:ilvl w:val="0"/>
          <w:numId w:val="62"/>
        </w:numPr>
        <w:shd w:val="clear" w:color="auto" w:fill="FFFFFF"/>
        <w:spacing w:before="100" w:beforeAutospacing="1" w:after="100" w:afterAutospacing="1" w:line="240" w:lineRule="auto"/>
        <w:jc w:val="left"/>
        <w:rPr>
          <w:rFonts w:eastAsia="Times New Roman" w:cstheme="majorBidi"/>
          <w:color w:val="000000" w:themeColor="text1"/>
          <w:spacing w:val="3"/>
        </w:rPr>
      </w:pPr>
      <w:r w:rsidRPr="0029273D">
        <w:rPr>
          <w:rFonts w:eastAsia="Times New Roman" w:cstheme="majorBidi"/>
          <w:color w:val="000000" w:themeColor="text1"/>
          <w:spacing w:val="3"/>
        </w:rPr>
        <w:t>168 MHz Cortex M4F CPU (128 + 64 KB RAM)</w:t>
      </w:r>
    </w:p>
    <w:p w14:paraId="0417CE7A" w14:textId="2C85D196" w:rsidR="00757359" w:rsidRPr="0029273D" w:rsidRDefault="00757359" w:rsidP="00757359">
      <w:pPr>
        <w:numPr>
          <w:ilvl w:val="0"/>
          <w:numId w:val="62"/>
        </w:numPr>
        <w:shd w:val="clear" w:color="auto" w:fill="FFFFFF"/>
        <w:spacing w:before="100" w:beforeAutospacing="1" w:after="100" w:afterAutospacing="1" w:line="240" w:lineRule="auto"/>
        <w:jc w:val="left"/>
        <w:rPr>
          <w:rFonts w:eastAsia="Times New Roman" w:cstheme="majorBidi"/>
          <w:color w:val="000000" w:themeColor="text1"/>
          <w:spacing w:val="3"/>
        </w:rPr>
      </w:pPr>
      <w:r w:rsidRPr="0029273D">
        <w:rPr>
          <w:rFonts w:eastAsia="Times New Roman" w:cstheme="majorBidi"/>
          <w:color w:val="000000" w:themeColor="text1"/>
          <w:spacing w:val="3"/>
        </w:rPr>
        <w:t>752x480 MT9V034 image sensor, L3GD20 3D Gyro</w:t>
      </w:r>
    </w:p>
    <w:p w14:paraId="2058CD9A" w14:textId="151C8F14" w:rsidR="00757359" w:rsidRPr="0029273D" w:rsidRDefault="00757359" w:rsidP="00757359">
      <w:pPr>
        <w:numPr>
          <w:ilvl w:val="0"/>
          <w:numId w:val="62"/>
        </w:numPr>
        <w:shd w:val="clear" w:color="auto" w:fill="FFFFFF"/>
        <w:spacing w:before="100" w:beforeAutospacing="1" w:after="100" w:afterAutospacing="1" w:line="240" w:lineRule="auto"/>
        <w:jc w:val="left"/>
        <w:rPr>
          <w:rFonts w:eastAsia="Times New Roman" w:cstheme="majorBidi"/>
          <w:color w:val="000000" w:themeColor="text1"/>
          <w:spacing w:val="3"/>
        </w:rPr>
      </w:pPr>
      <w:r w:rsidRPr="0029273D">
        <w:rPr>
          <w:rFonts w:eastAsia="Times New Roman" w:cstheme="majorBidi"/>
          <w:color w:val="000000" w:themeColor="text1"/>
          <w:spacing w:val="3"/>
        </w:rPr>
        <w:t>16 mm M12 lens (IR block filter)</w:t>
      </w:r>
    </w:p>
    <w:p w14:paraId="09D45807" w14:textId="77777777" w:rsidR="00757359" w:rsidRPr="0029273D" w:rsidRDefault="00757359" w:rsidP="00757359">
      <w:pPr>
        <w:numPr>
          <w:ilvl w:val="0"/>
          <w:numId w:val="62"/>
        </w:numPr>
        <w:shd w:val="clear" w:color="auto" w:fill="FFFFFF"/>
        <w:spacing w:before="100" w:beforeAutospacing="1" w:after="100" w:afterAutospacing="1" w:line="240" w:lineRule="auto"/>
        <w:jc w:val="left"/>
        <w:rPr>
          <w:rFonts w:eastAsia="Times New Roman" w:cstheme="majorBidi"/>
          <w:color w:val="000000" w:themeColor="text1"/>
          <w:spacing w:val="3"/>
        </w:rPr>
      </w:pPr>
      <w:r w:rsidRPr="0029273D">
        <w:rPr>
          <w:rFonts w:eastAsia="Times New Roman" w:cstheme="majorBidi"/>
          <w:color w:val="000000" w:themeColor="text1"/>
          <w:spacing w:val="3"/>
        </w:rPr>
        <w:t>Size 45.5 mm x 35mm</w:t>
      </w:r>
    </w:p>
    <w:p w14:paraId="3241B82B" w14:textId="6F373A9E" w:rsidR="00757359" w:rsidRPr="0029273D" w:rsidRDefault="00757359" w:rsidP="00757359">
      <w:pPr>
        <w:numPr>
          <w:ilvl w:val="0"/>
          <w:numId w:val="62"/>
        </w:numPr>
        <w:shd w:val="clear" w:color="auto" w:fill="FFFFFF"/>
        <w:spacing w:before="100" w:beforeAutospacing="1" w:after="100" w:afterAutospacing="1" w:line="240" w:lineRule="auto"/>
        <w:jc w:val="left"/>
        <w:rPr>
          <w:rFonts w:eastAsia="Times New Roman" w:cstheme="majorBidi"/>
          <w:color w:val="000000" w:themeColor="text1"/>
          <w:spacing w:val="3"/>
        </w:rPr>
      </w:pPr>
      <w:r w:rsidRPr="0029273D">
        <w:rPr>
          <w:rFonts w:eastAsia="Times New Roman" w:cstheme="majorBidi"/>
          <w:color w:val="000000" w:themeColor="text1"/>
          <w:spacing w:val="3"/>
        </w:rPr>
        <w:t>Power consumption 115mA / 5V</w:t>
      </w:r>
    </w:p>
    <w:p w14:paraId="1E43293B" w14:textId="74144345" w:rsidR="00757359" w:rsidRPr="0029273D" w:rsidRDefault="00757359" w:rsidP="00757359">
      <w:pPr>
        <w:numPr>
          <w:ilvl w:val="0"/>
          <w:numId w:val="62"/>
        </w:numPr>
        <w:shd w:val="clear" w:color="auto" w:fill="FFFFFF"/>
        <w:spacing w:before="100" w:beforeAutospacing="1" w:after="100" w:afterAutospacing="1" w:line="240" w:lineRule="auto"/>
        <w:jc w:val="left"/>
        <w:rPr>
          <w:rFonts w:ascii="Helvetica" w:eastAsia="Times New Roman" w:hAnsi="Helvetica"/>
          <w:color w:val="000000" w:themeColor="text1"/>
          <w:spacing w:val="3"/>
          <w:sz w:val="24"/>
          <w:szCs w:val="24"/>
        </w:rPr>
      </w:pPr>
      <w:r w:rsidRPr="0029273D">
        <w:rPr>
          <w:rFonts w:cstheme="majorBidi"/>
          <w:color w:val="000000" w:themeColor="text1"/>
          <w:spacing w:val="3"/>
        </w:rPr>
        <w:t>MT9V034 machine vision CMOS sensor with global shutter</w:t>
      </w:r>
    </w:p>
    <w:p w14:paraId="11918D96" w14:textId="70463D33" w:rsidR="00757359" w:rsidRPr="00035BB6" w:rsidRDefault="00757359" w:rsidP="00757359">
      <w:pPr>
        <w:numPr>
          <w:ilvl w:val="0"/>
          <w:numId w:val="62"/>
        </w:numPr>
        <w:shd w:val="clear" w:color="auto" w:fill="FFFFFF"/>
        <w:spacing w:before="100" w:beforeAutospacing="1" w:after="100" w:afterAutospacing="1" w:line="240" w:lineRule="auto"/>
        <w:jc w:val="left"/>
        <w:rPr>
          <w:rFonts w:ascii="Helvetica" w:eastAsia="Times New Roman" w:hAnsi="Helvetica"/>
          <w:b/>
          <w:bCs/>
          <w:color w:val="000000" w:themeColor="text1"/>
          <w:spacing w:val="3"/>
          <w:sz w:val="24"/>
          <w:szCs w:val="24"/>
        </w:rPr>
      </w:pPr>
      <w:r w:rsidRPr="0029273D">
        <w:rPr>
          <w:rFonts w:cstheme="majorBidi"/>
          <w:color w:val="000000" w:themeColor="text1"/>
          <w:spacing w:val="3"/>
        </w:rPr>
        <w:t xml:space="preserve">Optical flow processing </w:t>
      </w:r>
      <w:r w:rsidRPr="00035BB6">
        <w:rPr>
          <w:rFonts w:cstheme="majorBidi"/>
          <w:color w:val="000000" w:themeColor="text1"/>
          <w:spacing w:val="3"/>
        </w:rPr>
        <w:t>at 4x4 binned image at </w:t>
      </w:r>
      <w:r w:rsidRPr="00035BB6">
        <w:rPr>
          <w:rStyle w:val="af4"/>
          <w:rFonts w:cstheme="majorBidi"/>
          <w:b w:val="0"/>
          <w:bCs w:val="0"/>
          <w:color w:val="000000" w:themeColor="text1"/>
          <w:spacing w:val="3"/>
        </w:rPr>
        <w:t>400 Hz</w:t>
      </w:r>
    </w:p>
    <w:p w14:paraId="17F15C1B" w14:textId="4143F4D5" w:rsidR="00757359" w:rsidRPr="0029273D" w:rsidRDefault="00757359" w:rsidP="00757359">
      <w:pPr>
        <w:numPr>
          <w:ilvl w:val="0"/>
          <w:numId w:val="62"/>
        </w:numPr>
        <w:shd w:val="clear" w:color="auto" w:fill="FFFFFF"/>
        <w:spacing w:before="100" w:beforeAutospacing="1" w:after="100" w:afterAutospacing="1" w:line="240" w:lineRule="auto"/>
        <w:jc w:val="left"/>
        <w:rPr>
          <w:rFonts w:ascii="Helvetica" w:eastAsia="Times New Roman" w:hAnsi="Helvetica"/>
          <w:color w:val="000000" w:themeColor="text1"/>
          <w:spacing w:val="3"/>
          <w:sz w:val="24"/>
          <w:szCs w:val="24"/>
        </w:rPr>
      </w:pPr>
      <w:r w:rsidRPr="0029273D">
        <w:rPr>
          <w:rFonts w:cstheme="majorBidi"/>
          <w:color w:val="000000" w:themeColor="text1"/>
          <w:spacing w:val="3"/>
        </w:rPr>
        <w:t xml:space="preserve">Superior light sensitivity with 24x24 </w:t>
      </w:r>
      <w:proofErr w:type="spellStart"/>
      <w:r w:rsidRPr="0029273D">
        <w:rPr>
          <w:rFonts w:cstheme="majorBidi"/>
          <w:color w:val="000000" w:themeColor="text1"/>
          <w:spacing w:val="3"/>
        </w:rPr>
        <w:t>μm</w:t>
      </w:r>
      <w:proofErr w:type="spellEnd"/>
      <w:r w:rsidRPr="0029273D">
        <w:rPr>
          <w:rFonts w:cstheme="majorBidi"/>
          <w:color w:val="000000" w:themeColor="text1"/>
          <w:spacing w:val="3"/>
        </w:rPr>
        <w:t xml:space="preserve"> super-pixels</w:t>
      </w:r>
    </w:p>
    <w:p w14:paraId="21673C85" w14:textId="29650143" w:rsidR="00757359" w:rsidRPr="0029273D" w:rsidRDefault="00757359" w:rsidP="00757359">
      <w:pPr>
        <w:numPr>
          <w:ilvl w:val="0"/>
          <w:numId w:val="62"/>
        </w:numPr>
        <w:shd w:val="clear" w:color="auto" w:fill="FFFFFF"/>
        <w:spacing w:before="100" w:beforeAutospacing="1" w:after="100" w:afterAutospacing="1" w:line="240" w:lineRule="auto"/>
        <w:jc w:val="left"/>
        <w:rPr>
          <w:rFonts w:ascii="Helvetica" w:eastAsia="Times New Roman" w:hAnsi="Helvetica"/>
          <w:color w:val="000000" w:themeColor="text1"/>
          <w:spacing w:val="3"/>
          <w:sz w:val="24"/>
          <w:szCs w:val="24"/>
        </w:rPr>
      </w:pPr>
      <w:r w:rsidRPr="0029273D">
        <w:rPr>
          <w:rFonts w:cstheme="majorBidi"/>
          <w:color w:val="000000" w:themeColor="text1"/>
          <w:spacing w:val="3"/>
        </w:rPr>
        <w:t>Onboard 16bit gyroscope up to 2000°/s and 780 Hz update rate, default high precision-mode at 500°/s</w:t>
      </w:r>
    </w:p>
    <w:p w14:paraId="10898373" w14:textId="0222E017" w:rsidR="00757359" w:rsidRPr="0029273D" w:rsidRDefault="00757359" w:rsidP="00757359">
      <w:pPr>
        <w:numPr>
          <w:ilvl w:val="0"/>
          <w:numId w:val="62"/>
        </w:numPr>
        <w:shd w:val="clear" w:color="auto" w:fill="FFFFFF"/>
        <w:spacing w:before="100" w:beforeAutospacing="1" w:after="100" w:afterAutospacing="1" w:line="240" w:lineRule="auto"/>
        <w:jc w:val="left"/>
        <w:rPr>
          <w:rFonts w:ascii="Helvetica" w:eastAsia="Times New Roman" w:hAnsi="Helvetica"/>
          <w:color w:val="000000" w:themeColor="text1"/>
          <w:spacing w:val="3"/>
          <w:sz w:val="24"/>
          <w:szCs w:val="24"/>
        </w:rPr>
      </w:pPr>
      <w:r w:rsidRPr="0029273D">
        <w:rPr>
          <w:rFonts w:cstheme="majorBidi"/>
          <w:color w:val="000000" w:themeColor="text1"/>
          <w:spacing w:val="3"/>
        </w:rPr>
        <w:t>Onboard sonar input and mount for </w:t>
      </w:r>
      <w:proofErr w:type="spellStart"/>
      <w:r w:rsidR="006C3A1E">
        <w:fldChar w:fldCharType="begin"/>
      </w:r>
      <w:r w:rsidR="006C3A1E">
        <w:instrText xml:space="preserve"> HYPERLINK "https://docs.px4.io/v1.9.0/en/sensor/rangefinders.html" \l "maxbotix-i2cxl-maxsonar-ez" </w:instrText>
      </w:r>
      <w:r w:rsidR="006C3A1E">
        <w:fldChar w:fldCharType="separate"/>
      </w:r>
      <w:r w:rsidRPr="0029273D">
        <w:rPr>
          <w:rStyle w:val="Hyperlink"/>
          <w:rFonts w:cstheme="majorBidi"/>
          <w:color w:val="000000" w:themeColor="text1"/>
          <w:spacing w:val="3"/>
          <w:u w:val="none"/>
        </w:rPr>
        <w:t>Maxbotix</w:t>
      </w:r>
      <w:proofErr w:type="spellEnd"/>
      <w:r w:rsidRPr="0029273D">
        <w:rPr>
          <w:rStyle w:val="Hyperlink"/>
          <w:rFonts w:cstheme="majorBidi"/>
          <w:color w:val="000000" w:themeColor="text1"/>
          <w:spacing w:val="3"/>
          <w:u w:val="none"/>
        </w:rPr>
        <w:t xml:space="preserve"> sonar sensors</w:t>
      </w:r>
      <w:r w:rsidR="006C3A1E">
        <w:rPr>
          <w:rStyle w:val="Hyperlink"/>
          <w:rFonts w:cstheme="majorBidi"/>
          <w:color w:val="000000" w:themeColor="text1"/>
          <w:spacing w:val="3"/>
          <w:u w:val="none"/>
        </w:rPr>
        <w:fldChar w:fldCharType="end"/>
      </w:r>
      <w:r w:rsidRPr="0029273D">
        <w:rPr>
          <w:rFonts w:cstheme="majorBidi"/>
          <w:color w:val="000000" w:themeColor="text1"/>
          <w:spacing w:val="3"/>
        </w:rPr>
        <w:t>. (HRLV-EZ4 recommended, </w:t>
      </w:r>
      <w:proofErr w:type="spellStart"/>
      <w:r w:rsidR="006C3A1E">
        <w:fldChar w:fldCharType="begin"/>
      </w:r>
      <w:r w:rsidR="006C3A1E">
        <w:instrText xml:space="preserve"> HYPERLINK "https://www.sparkfun.com/products/11309" \t "_blank" </w:instrText>
      </w:r>
      <w:r w:rsidR="006C3A1E">
        <w:fldChar w:fldCharType="separate"/>
      </w:r>
      <w:r w:rsidRPr="0029273D">
        <w:rPr>
          <w:rStyle w:val="Hyperlink"/>
          <w:rFonts w:cstheme="majorBidi"/>
          <w:color w:val="000000" w:themeColor="text1"/>
          <w:spacing w:val="3"/>
          <w:u w:val="none"/>
        </w:rPr>
        <w:t>SparkFun</w:t>
      </w:r>
      <w:proofErr w:type="spellEnd"/>
      <w:r w:rsidRPr="0029273D">
        <w:rPr>
          <w:rStyle w:val="Hyperlink"/>
          <w:rFonts w:cstheme="majorBidi"/>
          <w:color w:val="000000" w:themeColor="text1"/>
          <w:spacing w:val="3"/>
          <w:u w:val="none"/>
        </w:rPr>
        <w:t xml:space="preserve"> Product Link</w:t>
      </w:r>
      <w:r w:rsidR="006C3A1E">
        <w:rPr>
          <w:rStyle w:val="Hyperlink"/>
          <w:rFonts w:cstheme="majorBidi"/>
          <w:color w:val="000000" w:themeColor="text1"/>
          <w:spacing w:val="3"/>
          <w:u w:val="none"/>
        </w:rPr>
        <w:fldChar w:fldCharType="end"/>
      </w:r>
      <w:r w:rsidRPr="0029273D">
        <w:rPr>
          <w:rFonts w:cstheme="majorBidi"/>
          <w:color w:val="000000" w:themeColor="text1"/>
          <w:spacing w:val="3"/>
        </w:rPr>
        <w:t>)</w:t>
      </w:r>
    </w:p>
    <w:p w14:paraId="0684910C" w14:textId="20C13E1D" w:rsidR="00757359" w:rsidRPr="0029273D" w:rsidRDefault="00757359" w:rsidP="00757359">
      <w:pPr>
        <w:numPr>
          <w:ilvl w:val="0"/>
          <w:numId w:val="62"/>
        </w:numPr>
        <w:shd w:val="clear" w:color="auto" w:fill="FFFFFF"/>
        <w:spacing w:before="100" w:beforeAutospacing="1" w:after="100" w:afterAutospacing="1" w:line="240" w:lineRule="auto"/>
        <w:jc w:val="left"/>
        <w:rPr>
          <w:rFonts w:ascii="Helvetica" w:eastAsia="Times New Roman" w:hAnsi="Helvetica"/>
          <w:color w:val="000000" w:themeColor="text1"/>
          <w:spacing w:val="3"/>
          <w:sz w:val="24"/>
          <w:szCs w:val="24"/>
        </w:rPr>
      </w:pPr>
      <w:r w:rsidRPr="0029273D">
        <w:rPr>
          <w:rFonts w:cstheme="majorBidi"/>
          <w:color w:val="000000" w:themeColor="text1"/>
          <w:spacing w:val="3"/>
        </w:rPr>
        <w:t>USB bootloader</w:t>
      </w:r>
    </w:p>
    <w:p w14:paraId="26BD2AAA" w14:textId="05CE27ED" w:rsidR="00757359" w:rsidRPr="0029273D" w:rsidRDefault="00757359" w:rsidP="00757359">
      <w:pPr>
        <w:numPr>
          <w:ilvl w:val="0"/>
          <w:numId w:val="62"/>
        </w:numPr>
        <w:shd w:val="clear" w:color="auto" w:fill="FFFFFF"/>
        <w:spacing w:before="100" w:beforeAutospacing="1" w:after="100" w:afterAutospacing="1" w:line="240" w:lineRule="auto"/>
        <w:jc w:val="left"/>
        <w:rPr>
          <w:rFonts w:ascii="Helvetica" w:eastAsia="Times New Roman" w:hAnsi="Helvetica"/>
          <w:color w:val="000000" w:themeColor="text1"/>
          <w:spacing w:val="3"/>
          <w:sz w:val="24"/>
          <w:szCs w:val="24"/>
        </w:rPr>
      </w:pPr>
      <w:r w:rsidRPr="0029273D">
        <w:rPr>
          <w:rFonts w:cstheme="majorBidi"/>
          <w:color w:val="000000" w:themeColor="text1"/>
          <w:spacing w:val="3"/>
        </w:rPr>
        <w:t>USB serial up to 921600 baud (including live camera view with mission planner program)</w:t>
      </w:r>
    </w:p>
    <w:p w14:paraId="421A832A" w14:textId="42B418FA" w:rsidR="00757359" w:rsidRPr="0029273D" w:rsidRDefault="00757359" w:rsidP="00757359">
      <w:pPr>
        <w:numPr>
          <w:ilvl w:val="0"/>
          <w:numId w:val="62"/>
        </w:numPr>
        <w:shd w:val="clear" w:color="auto" w:fill="FFFFFF"/>
        <w:spacing w:before="100" w:beforeAutospacing="1" w:after="100" w:afterAutospacing="1" w:line="240" w:lineRule="auto"/>
        <w:jc w:val="left"/>
        <w:rPr>
          <w:rFonts w:ascii="Helvetica" w:eastAsia="Times New Roman" w:hAnsi="Helvetica"/>
          <w:color w:val="000000" w:themeColor="text1"/>
          <w:spacing w:val="3"/>
          <w:sz w:val="24"/>
          <w:szCs w:val="24"/>
        </w:rPr>
      </w:pPr>
      <w:r w:rsidRPr="0029273D">
        <w:rPr>
          <w:rFonts w:cstheme="majorBidi"/>
          <w:color w:val="000000" w:themeColor="text1"/>
          <w:spacing w:val="3"/>
        </w:rPr>
        <w:t>USB power option</w:t>
      </w:r>
    </w:p>
    <w:p w14:paraId="0E26C012" w14:textId="7ADAFFF4" w:rsidR="00757359" w:rsidRPr="0029273D" w:rsidRDefault="00757359" w:rsidP="00757359">
      <w:pPr>
        <w:numPr>
          <w:ilvl w:val="0"/>
          <w:numId w:val="62"/>
        </w:numPr>
        <w:shd w:val="clear" w:color="auto" w:fill="FFFFFF"/>
        <w:spacing w:before="100" w:beforeAutospacing="1" w:after="100" w:afterAutospacing="1" w:line="240" w:lineRule="auto"/>
        <w:jc w:val="left"/>
        <w:rPr>
          <w:rFonts w:ascii="Helvetica" w:eastAsia="Times New Roman" w:hAnsi="Helvetica"/>
          <w:color w:val="000000" w:themeColor="text1"/>
          <w:spacing w:val="3"/>
          <w:sz w:val="24"/>
          <w:szCs w:val="24"/>
        </w:rPr>
      </w:pPr>
      <w:r w:rsidRPr="0029273D">
        <w:rPr>
          <w:rStyle w:val="af4"/>
          <w:rFonts w:cstheme="majorBidi"/>
          <w:b w:val="0"/>
          <w:bCs w:val="0"/>
          <w:color w:val="000000" w:themeColor="text1"/>
          <w:spacing w:val="3"/>
        </w:rPr>
        <w:t xml:space="preserve">Does fit the </w:t>
      </w:r>
      <w:proofErr w:type="spellStart"/>
      <w:r w:rsidRPr="0029273D">
        <w:rPr>
          <w:rStyle w:val="af4"/>
          <w:rFonts w:cstheme="majorBidi"/>
          <w:b w:val="0"/>
          <w:bCs w:val="0"/>
          <w:color w:val="000000" w:themeColor="text1"/>
          <w:spacing w:val="3"/>
        </w:rPr>
        <w:t>MatrixVision</w:t>
      </w:r>
      <w:proofErr w:type="spellEnd"/>
      <w:r w:rsidRPr="0029273D">
        <w:rPr>
          <w:rStyle w:val="af4"/>
          <w:rFonts w:cstheme="majorBidi"/>
          <w:b w:val="0"/>
          <w:bCs w:val="0"/>
          <w:color w:val="000000" w:themeColor="text1"/>
          <w:spacing w:val="3"/>
        </w:rPr>
        <w:t xml:space="preserve"> </w:t>
      </w:r>
      <w:proofErr w:type="spellStart"/>
      <w:r w:rsidRPr="0029273D">
        <w:rPr>
          <w:rStyle w:val="af4"/>
          <w:rFonts w:cstheme="majorBidi"/>
          <w:b w:val="0"/>
          <w:bCs w:val="0"/>
          <w:color w:val="000000" w:themeColor="text1"/>
          <w:spacing w:val="3"/>
        </w:rPr>
        <w:t>Bluefox</w:t>
      </w:r>
      <w:proofErr w:type="spellEnd"/>
      <w:r w:rsidRPr="0029273D">
        <w:rPr>
          <w:rStyle w:val="af4"/>
          <w:rFonts w:cstheme="majorBidi"/>
          <w:b w:val="0"/>
          <w:bCs w:val="0"/>
          <w:color w:val="000000" w:themeColor="text1"/>
          <w:spacing w:val="3"/>
        </w:rPr>
        <w:t xml:space="preserve"> MV mounting holes (camera center off-centered)</w:t>
      </w:r>
    </w:p>
    <w:p w14:paraId="745A8CB8" w14:textId="086532F4" w:rsidR="005E40A3" w:rsidRPr="0029273D" w:rsidRDefault="005E40A3" w:rsidP="00453A6F">
      <w:pPr>
        <w:pStyle w:val="a4"/>
        <w:shd w:val="clear" w:color="auto" w:fill="FFFFFF"/>
        <w:spacing w:before="0" w:after="160" w:line="22" w:lineRule="atLeast"/>
        <w:ind w:left="680" w:firstLine="0"/>
        <w:jc w:val="both"/>
        <w:rPr>
          <w:rFonts w:ascii="Times New Roman" w:eastAsia="Calibri" w:hAnsi="Times New Roman" w:cs="Times New Roman"/>
          <w:color w:val="000000" w:themeColor="text1"/>
          <w:lang w:bidi="ar-SA"/>
        </w:rPr>
      </w:pPr>
      <w:r w:rsidRPr="0029273D">
        <w:rPr>
          <w:rFonts w:ascii="Times New Roman" w:eastAsia="Calibri" w:hAnsi="Times New Roman" w:cs="Times New Roman"/>
          <w:color w:val="000000" w:themeColor="text1"/>
          <w:lang w:bidi="ar-SA"/>
        </w:rPr>
        <w:t xml:space="preserve">                                                         </w:t>
      </w:r>
    </w:p>
    <w:p w14:paraId="52D4521A" w14:textId="0171EEE6" w:rsidR="00757359" w:rsidRPr="0029273D" w:rsidRDefault="001537C4" w:rsidP="00A03E9B">
      <w:pPr>
        <w:pStyle w:val="a4"/>
        <w:numPr>
          <w:ilvl w:val="2"/>
          <w:numId w:val="111"/>
        </w:numPr>
        <w:shd w:val="clear" w:color="auto" w:fill="FFFFFF"/>
        <w:spacing w:before="0" w:after="160" w:line="22" w:lineRule="atLeast"/>
        <w:jc w:val="both"/>
        <w:rPr>
          <w:rFonts w:ascii="Times New Roman" w:eastAsia="Calibri" w:hAnsi="Times New Roman" w:cs="Times New Roman"/>
          <w:b/>
          <w:bCs/>
          <w:color w:val="000000" w:themeColor="text1"/>
          <w:lang w:bidi="ar-SA"/>
        </w:rPr>
      </w:pPr>
      <w:r w:rsidRPr="0029273D">
        <w:rPr>
          <w:rFonts w:ascii="Times New Roman" w:eastAsia="Calibri" w:hAnsi="Times New Roman" w:cs="Times New Roman"/>
          <w:b/>
          <w:bCs/>
          <w:color w:val="000000" w:themeColor="text1"/>
          <w:lang w:bidi="ar-SA"/>
        </w:rPr>
        <w:t>PIXHAWK</w:t>
      </w:r>
      <w:r w:rsidR="00757359" w:rsidRPr="0029273D">
        <w:rPr>
          <w:rFonts w:ascii="Times New Roman" w:eastAsia="Calibri" w:hAnsi="Times New Roman" w:cs="Times New Roman"/>
          <w:b/>
          <w:bCs/>
          <w:color w:val="000000" w:themeColor="text1"/>
          <w:lang w:bidi="ar-SA"/>
        </w:rPr>
        <w:t>:</w:t>
      </w:r>
    </w:p>
    <w:p w14:paraId="56E90E53" w14:textId="003BC0F2" w:rsidR="001537C4" w:rsidRPr="0029273D" w:rsidRDefault="001537C4" w:rsidP="00453A6F">
      <w:pPr>
        <w:pStyle w:val="a4"/>
        <w:ind w:left="680" w:firstLine="0"/>
        <w:rPr>
          <w:rFonts w:cstheme="majorBidi"/>
        </w:rPr>
      </w:pPr>
    </w:p>
    <w:p w14:paraId="3887E70E" w14:textId="033A9B5F" w:rsidR="00757359" w:rsidRPr="0029273D" w:rsidRDefault="00757359" w:rsidP="00757359">
      <w:pPr>
        <w:pStyle w:val="a4"/>
        <w:ind w:left="0" w:firstLine="0"/>
        <w:rPr>
          <w:rFonts w:asciiTheme="majorBidi" w:hAnsiTheme="majorBidi" w:cstheme="majorBidi"/>
          <w:spacing w:val="3"/>
          <w:shd w:val="clear" w:color="auto" w:fill="FFFFFF"/>
        </w:rPr>
      </w:pPr>
      <w:r w:rsidRPr="0029273D">
        <w:rPr>
          <w:rFonts w:cstheme="majorBidi"/>
        </w:rPr>
        <w:t xml:space="preserve">    </w:t>
      </w:r>
      <w:r w:rsidRPr="0029273D">
        <w:rPr>
          <w:rFonts w:asciiTheme="majorBidi" w:hAnsiTheme="majorBidi" w:cstheme="majorBidi"/>
        </w:rPr>
        <w:t xml:space="preserve">PIXHAWK is </w:t>
      </w:r>
      <w:r w:rsidRPr="0029273D">
        <w:rPr>
          <w:rFonts w:asciiTheme="majorBidi" w:hAnsiTheme="majorBidi" w:cstheme="majorBidi"/>
          <w:spacing w:val="3"/>
          <w:shd w:val="clear" w:color="auto" w:fill="FFFFFF"/>
        </w:rPr>
        <w:t>a novel hardware and software system for micro air vehicles (MAV) that allows high-speed, low-latency onboard image processing. It uses up to four cameras in parallel on a miniature rotary wing platform. The MAV navigates based on onboard processed computer vision in GPS-denied in- and outdoor environments. It can process in parallel images and inertial measurement information from multiple cameras for multiple purposes (localization, pattern recognition, obstacle avoidance) by distributing the images on a central, low-latency image hub. Furthermore the system can utilize low-</w:t>
      </w:r>
      <w:proofErr w:type="spellStart"/>
      <w:r w:rsidRPr="0029273D">
        <w:rPr>
          <w:rFonts w:asciiTheme="majorBidi" w:hAnsiTheme="majorBidi" w:cstheme="majorBidi"/>
          <w:spacing w:val="3"/>
          <w:shd w:val="clear" w:color="auto" w:fill="FFFFFF"/>
        </w:rPr>
        <w:t>bandwith</w:t>
      </w:r>
      <w:proofErr w:type="spellEnd"/>
      <w:r w:rsidRPr="0029273D">
        <w:rPr>
          <w:rFonts w:asciiTheme="majorBidi" w:hAnsiTheme="majorBidi" w:cstheme="majorBidi"/>
          <w:spacing w:val="3"/>
          <w:shd w:val="clear" w:color="auto" w:fill="FFFFFF"/>
        </w:rPr>
        <w:t xml:space="preserve"> radio links for communication and is designed and optimized to scale to swarm use. Experimental results show successful flight with a range of onboard computer vision algorithms, including localization, obstacle avoidance and pattern recognition.</w:t>
      </w:r>
    </w:p>
    <w:p w14:paraId="1B854D59" w14:textId="4CCC8B51" w:rsidR="001537C4" w:rsidRPr="0029273D" w:rsidRDefault="001537C4" w:rsidP="00757359">
      <w:pPr>
        <w:pStyle w:val="a4"/>
        <w:ind w:left="0" w:firstLine="0"/>
        <w:rPr>
          <w:rFonts w:cstheme="majorBidi"/>
          <w:spacing w:val="3"/>
          <w:shd w:val="clear" w:color="auto" w:fill="FFFFFF"/>
        </w:rPr>
      </w:pPr>
    </w:p>
    <w:p w14:paraId="3425691C" w14:textId="58D40F87" w:rsidR="001537C4" w:rsidRPr="0029273D" w:rsidRDefault="001537C4" w:rsidP="00757359">
      <w:pPr>
        <w:pStyle w:val="a4"/>
        <w:ind w:left="0" w:firstLine="0"/>
        <w:rPr>
          <w:rFonts w:cstheme="majorBidi"/>
          <w:spacing w:val="3"/>
          <w:shd w:val="clear" w:color="auto" w:fill="FFFFFF"/>
        </w:rPr>
      </w:pPr>
    </w:p>
    <w:p w14:paraId="0674AC21" w14:textId="2846B980" w:rsidR="001537C4" w:rsidRPr="0029273D" w:rsidRDefault="0046023B" w:rsidP="00757359">
      <w:pPr>
        <w:pStyle w:val="a4"/>
        <w:ind w:left="0" w:firstLine="0"/>
        <w:rPr>
          <w:rFonts w:asciiTheme="majorBidi" w:hAnsiTheme="majorBidi" w:cstheme="majorBidi"/>
          <w:i/>
          <w:iCs/>
          <w:spacing w:val="3"/>
          <w:shd w:val="clear" w:color="auto" w:fill="FFFFFF"/>
        </w:rPr>
      </w:pPr>
      <w:r w:rsidRPr="0029273D">
        <w:rPr>
          <w:i/>
          <w:iCs/>
          <w:noProof/>
        </w:rPr>
        <w:lastRenderedPageBreak/>
        <w:drawing>
          <wp:anchor distT="0" distB="0" distL="114300" distR="114300" simplePos="0" relativeHeight="251631616" behindDoc="0" locked="0" layoutInCell="1" allowOverlap="1" wp14:anchorId="3FC46AA4" wp14:editId="246743F8">
            <wp:simplePos x="0" y="0"/>
            <wp:positionH relativeFrom="column">
              <wp:posOffset>1600200</wp:posOffset>
            </wp:positionH>
            <wp:positionV relativeFrom="paragraph">
              <wp:posOffset>-210820</wp:posOffset>
            </wp:positionV>
            <wp:extent cx="1790700" cy="1917700"/>
            <wp:effectExtent l="0" t="0" r="0" b="6350"/>
            <wp:wrapTopAndBottom/>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5021" t="9652" r="64850" b="29620"/>
                    <a:stretch/>
                  </pic:blipFill>
                  <pic:spPr bwMode="auto">
                    <a:xfrm>
                      <a:off x="0" y="0"/>
                      <a:ext cx="1790700" cy="191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37C4" w:rsidRPr="0029273D">
        <w:rPr>
          <w:rFonts w:cstheme="majorBidi"/>
          <w:i/>
          <w:iCs/>
          <w:spacing w:val="3"/>
          <w:shd w:val="clear" w:color="auto" w:fill="FFFFFF"/>
        </w:rPr>
        <w:t xml:space="preserve">                                                      </w:t>
      </w:r>
      <w:r w:rsidR="001537C4" w:rsidRPr="0029273D">
        <w:rPr>
          <w:rFonts w:asciiTheme="majorBidi" w:hAnsiTheme="majorBidi" w:cstheme="majorBidi"/>
          <w:i/>
          <w:iCs/>
          <w:spacing w:val="3"/>
          <w:shd w:val="clear" w:color="auto" w:fill="FFFFFF"/>
        </w:rPr>
        <w:t>Fig</w:t>
      </w:r>
      <w:r w:rsidR="00571BD5" w:rsidRPr="0029273D">
        <w:rPr>
          <w:rFonts w:asciiTheme="majorBidi" w:hAnsiTheme="majorBidi" w:cstheme="majorBidi"/>
          <w:i/>
          <w:iCs/>
          <w:spacing w:val="3"/>
          <w:shd w:val="clear" w:color="auto" w:fill="FFFFFF"/>
        </w:rPr>
        <w:t>.</w:t>
      </w:r>
      <w:r w:rsidR="001537C4" w:rsidRPr="0029273D">
        <w:rPr>
          <w:rFonts w:asciiTheme="majorBidi" w:hAnsiTheme="majorBidi" w:cstheme="majorBidi"/>
          <w:i/>
          <w:iCs/>
          <w:spacing w:val="3"/>
          <w:shd w:val="clear" w:color="auto" w:fill="FFFFFF"/>
        </w:rPr>
        <w:t xml:space="preserve"> </w:t>
      </w:r>
      <w:r w:rsidR="00C60245">
        <w:rPr>
          <w:rFonts w:asciiTheme="majorBidi" w:hAnsiTheme="majorBidi" w:cstheme="majorBidi"/>
          <w:i/>
          <w:iCs/>
          <w:spacing w:val="3"/>
          <w:shd w:val="clear" w:color="auto" w:fill="FFFFFF"/>
        </w:rPr>
        <w:t>15</w:t>
      </w:r>
      <w:r w:rsidR="000C30C1" w:rsidRPr="0029273D">
        <w:rPr>
          <w:rFonts w:asciiTheme="majorBidi" w:hAnsiTheme="majorBidi" w:cstheme="majorBidi"/>
          <w:i/>
          <w:iCs/>
          <w:spacing w:val="3"/>
          <w:shd w:val="clear" w:color="auto" w:fill="FFFFFF"/>
        </w:rPr>
        <w:t>:</w:t>
      </w:r>
      <w:r w:rsidR="001537C4" w:rsidRPr="0029273D">
        <w:rPr>
          <w:rFonts w:asciiTheme="majorBidi" w:hAnsiTheme="majorBidi" w:cstheme="majorBidi"/>
          <w:i/>
          <w:iCs/>
          <w:spacing w:val="3"/>
          <w:shd w:val="clear" w:color="auto" w:fill="FFFFFF"/>
        </w:rPr>
        <w:t xml:space="preserve"> PIXHAWK device</w:t>
      </w:r>
    </w:p>
    <w:p w14:paraId="01ECAFDD" w14:textId="199F32A2" w:rsidR="00827981" w:rsidRPr="0029273D" w:rsidRDefault="00827981" w:rsidP="00827981">
      <w:pPr>
        <w:ind w:firstLine="284"/>
        <w:rPr>
          <w:rFonts w:cstheme="majorBidi"/>
        </w:rPr>
      </w:pPr>
      <w:r w:rsidRPr="0029273D">
        <w:rPr>
          <w:rFonts w:cstheme="majorBidi"/>
        </w:rPr>
        <w:t xml:space="preserve">The flow sensor is attached via UART to a PIXHAWK Cheetah quad rotor, which performed the flight and data logging onboard. </w:t>
      </w:r>
      <w:bookmarkStart w:id="60" w:name="_Hlk61080761"/>
      <w:r w:rsidRPr="0029273D">
        <w:rPr>
          <w:rFonts w:cstheme="majorBidi"/>
        </w:rPr>
        <w:t xml:space="preserve">The sensor sends ground speed estimates in the </w:t>
      </w:r>
      <w:proofErr w:type="spellStart"/>
      <w:r w:rsidRPr="0029273D">
        <w:rPr>
          <w:rFonts w:cstheme="majorBidi"/>
        </w:rPr>
        <w:t>MAVLink</w:t>
      </w:r>
      <w:proofErr w:type="spellEnd"/>
      <w:r w:rsidRPr="0029273D">
        <w:rPr>
          <w:rFonts w:cstheme="majorBidi"/>
        </w:rPr>
        <w:t xml:space="preserve"> protocol format to the onboard autopilot, where the individual measurements are rotated with the current heading and integrated to a position estimate in global coordinates</w:t>
      </w:r>
      <w:bookmarkEnd w:id="60"/>
      <w:r w:rsidRPr="0029273D">
        <w:rPr>
          <w:rFonts w:cstheme="majorBidi"/>
        </w:rPr>
        <w:t>[1 Flight Performance].</w:t>
      </w:r>
    </w:p>
    <w:p w14:paraId="260167B3" w14:textId="43B23FCF" w:rsidR="00827981" w:rsidRPr="0029273D" w:rsidRDefault="00827981" w:rsidP="00757359">
      <w:pPr>
        <w:pStyle w:val="a4"/>
        <w:ind w:left="0" w:firstLine="0"/>
        <w:rPr>
          <w:rFonts w:cstheme="majorBidi"/>
          <w:spacing w:val="3"/>
          <w:shd w:val="clear" w:color="auto" w:fill="FFFFFF"/>
        </w:rPr>
      </w:pPr>
      <w:r w:rsidRPr="0029273D">
        <w:rPr>
          <w:noProof/>
        </w:rPr>
        <w:drawing>
          <wp:anchor distT="0" distB="0" distL="114300" distR="114300" simplePos="0" relativeHeight="251679744" behindDoc="1" locked="0" layoutInCell="1" allowOverlap="1" wp14:anchorId="4ECDD6F6" wp14:editId="28A7425C">
            <wp:simplePos x="0" y="0"/>
            <wp:positionH relativeFrom="column">
              <wp:posOffset>984250</wp:posOffset>
            </wp:positionH>
            <wp:positionV relativeFrom="paragraph">
              <wp:posOffset>248920</wp:posOffset>
            </wp:positionV>
            <wp:extent cx="3429000" cy="1901825"/>
            <wp:effectExtent l="0" t="0" r="0" b="3175"/>
            <wp:wrapTopAndBottom/>
            <wp:docPr id="13" name="Picture 3" descr="Buy Optical Flow Sensor Smart Camera V1.3.1 For PX4 Flight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y Optical Flow Sensor Smart Camera V1.3.1 For PX4 Flight Controlle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29000" cy="1901825"/>
                    </a:xfrm>
                    <a:prstGeom prst="rect">
                      <a:avLst/>
                    </a:prstGeom>
                    <a:noFill/>
                    <a:ln>
                      <a:noFill/>
                    </a:ln>
                  </pic:spPr>
                </pic:pic>
              </a:graphicData>
            </a:graphic>
          </wp:anchor>
        </w:drawing>
      </w:r>
    </w:p>
    <w:p w14:paraId="3B2FE8CB" w14:textId="77777777" w:rsidR="00827981" w:rsidRPr="0029273D" w:rsidRDefault="00827981" w:rsidP="00757359">
      <w:pPr>
        <w:pStyle w:val="a4"/>
        <w:ind w:left="0" w:firstLine="0"/>
        <w:rPr>
          <w:rFonts w:cstheme="majorBidi"/>
          <w:spacing w:val="3"/>
          <w:shd w:val="clear" w:color="auto" w:fill="FFFFFF"/>
        </w:rPr>
      </w:pPr>
      <w:r w:rsidRPr="0029273D">
        <w:rPr>
          <w:rFonts w:cstheme="majorBidi"/>
          <w:spacing w:val="3"/>
          <w:shd w:val="clear" w:color="auto" w:fill="FFFFFF"/>
        </w:rPr>
        <w:t xml:space="preserve">                           </w:t>
      </w:r>
    </w:p>
    <w:p w14:paraId="12AC6F33" w14:textId="7D53B2DD" w:rsidR="00827981" w:rsidRPr="0029273D" w:rsidRDefault="00827981" w:rsidP="00757359">
      <w:pPr>
        <w:pStyle w:val="a4"/>
        <w:ind w:left="0" w:firstLine="0"/>
        <w:rPr>
          <w:rFonts w:asciiTheme="majorBidi" w:hAnsiTheme="majorBidi" w:cstheme="majorBidi"/>
          <w:i/>
          <w:iCs/>
          <w:spacing w:val="3"/>
          <w:shd w:val="clear" w:color="auto" w:fill="FFFFFF"/>
        </w:rPr>
      </w:pPr>
      <w:r w:rsidRPr="0029273D">
        <w:rPr>
          <w:rFonts w:cstheme="majorBidi"/>
          <w:i/>
          <w:iCs/>
          <w:spacing w:val="3"/>
          <w:shd w:val="clear" w:color="auto" w:fill="FFFFFF"/>
        </w:rPr>
        <w:t xml:space="preserve">                                </w:t>
      </w:r>
      <w:r w:rsidRPr="0029273D">
        <w:rPr>
          <w:rFonts w:asciiTheme="majorBidi" w:hAnsiTheme="majorBidi" w:cstheme="majorBidi"/>
          <w:i/>
          <w:iCs/>
          <w:spacing w:val="3"/>
          <w:shd w:val="clear" w:color="auto" w:fill="FFFFFF"/>
        </w:rPr>
        <w:t>Fig</w:t>
      </w:r>
      <w:r w:rsidR="00571BD5" w:rsidRPr="0029273D">
        <w:rPr>
          <w:rFonts w:asciiTheme="majorBidi" w:hAnsiTheme="majorBidi" w:cstheme="majorBidi"/>
          <w:i/>
          <w:iCs/>
          <w:spacing w:val="3"/>
          <w:shd w:val="clear" w:color="auto" w:fill="FFFFFF"/>
        </w:rPr>
        <w:t>.</w:t>
      </w:r>
      <w:r w:rsidRPr="0029273D">
        <w:rPr>
          <w:rFonts w:asciiTheme="majorBidi" w:hAnsiTheme="majorBidi" w:cstheme="majorBidi"/>
          <w:i/>
          <w:iCs/>
          <w:spacing w:val="3"/>
          <w:shd w:val="clear" w:color="auto" w:fill="FFFFFF"/>
        </w:rPr>
        <w:t xml:space="preserve"> </w:t>
      </w:r>
      <w:r w:rsidR="00C60245">
        <w:rPr>
          <w:rFonts w:asciiTheme="majorBidi" w:hAnsiTheme="majorBidi" w:cstheme="majorBidi"/>
          <w:i/>
          <w:iCs/>
          <w:spacing w:val="3"/>
          <w:shd w:val="clear" w:color="auto" w:fill="FFFFFF"/>
        </w:rPr>
        <w:t>16</w:t>
      </w:r>
      <w:r w:rsidR="00571BD5" w:rsidRPr="0029273D">
        <w:rPr>
          <w:rFonts w:asciiTheme="majorBidi" w:hAnsiTheme="majorBidi" w:cstheme="majorBidi"/>
          <w:i/>
          <w:iCs/>
          <w:spacing w:val="3"/>
          <w:shd w:val="clear" w:color="auto" w:fill="FFFFFF"/>
        </w:rPr>
        <w:t>:</w:t>
      </w:r>
      <w:r w:rsidRPr="0029273D">
        <w:rPr>
          <w:rFonts w:asciiTheme="majorBidi" w:hAnsiTheme="majorBidi" w:cstheme="majorBidi"/>
          <w:i/>
          <w:iCs/>
          <w:spacing w:val="3"/>
          <w:shd w:val="clear" w:color="auto" w:fill="FFFFFF"/>
        </w:rPr>
        <w:t xml:space="preserve"> Connection between PX4FLOW and Pixhawk hardware</w:t>
      </w:r>
    </w:p>
    <w:p w14:paraId="3DB4C419" w14:textId="52655B41" w:rsidR="00827981" w:rsidRPr="0029273D" w:rsidRDefault="00827981" w:rsidP="00757359">
      <w:pPr>
        <w:pStyle w:val="a4"/>
        <w:ind w:left="0" w:firstLine="0"/>
        <w:rPr>
          <w:rFonts w:cstheme="majorBidi"/>
          <w:spacing w:val="3"/>
          <w:shd w:val="clear" w:color="auto" w:fill="FFFFFF"/>
        </w:rPr>
      </w:pPr>
    </w:p>
    <w:p w14:paraId="7CF4834A" w14:textId="600748C5" w:rsidR="006B65E7" w:rsidRPr="0029273D" w:rsidRDefault="006B65E7" w:rsidP="00A03E9B">
      <w:pPr>
        <w:pStyle w:val="a4"/>
        <w:numPr>
          <w:ilvl w:val="2"/>
          <w:numId w:val="111"/>
        </w:numPr>
        <w:shd w:val="clear" w:color="auto" w:fill="FFFFFF"/>
        <w:spacing w:before="0" w:after="160" w:line="22" w:lineRule="atLeast"/>
        <w:jc w:val="both"/>
        <w:rPr>
          <w:rFonts w:ascii="Times New Roman" w:eastAsia="Calibri" w:hAnsi="Times New Roman" w:cs="Times New Roman"/>
          <w:b/>
          <w:bCs/>
          <w:color w:val="000000" w:themeColor="text1"/>
          <w:lang w:bidi="ar-SA"/>
        </w:rPr>
      </w:pPr>
      <w:r w:rsidRPr="0029273D">
        <w:rPr>
          <w:rFonts w:ascii="Times New Roman" w:eastAsia="Calibri" w:hAnsi="Times New Roman" w:cs="Times New Roman"/>
          <w:b/>
          <w:bCs/>
          <w:color w:val="000000" w:themeColor="text1"/>
          <w:lang w:bidi="ar-SA"/>
        </w:rPr>
        <w:t>Microcontroller:</w:t>
      </w:r>
    </w:p>
    <w:p w14:paraId="765ABBE4" w14:textId="793CFB76" w:rsidR="006B65E7" w:rsidRPr="0029273D" w:rsidRDefault="006B65E7" w:rsidP="00453A6F">
      <w:pPr>
        <w:spacing w:line="22" w:lineRule="atLeast"/>
        <w:ind w:firstLine="0"/>
        <w:rPr>
          <w:rFonts w:cstheme="majorBidi"/>
          <w:lang w:bidi="ar-AE"/>
        </w:rPr>
      </w:pPr>
      <w:r w:rsidRPr="0029273D">
        <w:rPr>
          <w:rFonts w:cstheme="majorBidi"/>
          <w:lang w:bidi="ar-AE"/>
        </w:rPr>
        <w:t xml:space="preserve">   A microcontroller is a small computer on a single metal-oxide-semiconductor integrated circuit chip. In modern terminology, it is like but less sophisticated than, a system on a chip, a SoC (System </w:t>
      </w:r>
      <w:proofErr w:type="gramStart"/>
      <w:r w:rsidRPr="0029273D">
        <w:rPr>
          <w:rFonts w:cstheme="majorBidi"/>
          <w:lang w:bidi="ar-AE"/>
        </w:rPr>
        <w:t>On</w:t>
      </w:r>
      <w:proofErr w:type="gramEnd"/>
      <w:r w:rsidRPr="0029273D">
        <w:rPr>
          <w:rFonts w:cstheme="majorBidi"/>
          <w:lang w:bidi="ar-AE"/>
        </w:rPr>
        <w:t xml:space="preserve"> a Chip) may include a microcontroller as one of its components. A microcontroller contains one or more CPUs (processor cores) along with memory and programmable input/output peripherals. Program memory in the form of ferroelectric RAM, NOR is flash, or PROM (Programmable Read Only Memory) also often included on-chip, as well as a small amount of RAM. Microcontrollers are designed for embedded applications, in contrast to the microprocessors used in personal computers or other general-purpose applications consisting of various discrete chips.</w:t>
      </w:r>
    </w:p>
    <w:p w14:paraId="11E7068D" w14:textId="77777777" w:rsidR="006B65E7" w:rsidRPr="0029273D" w:rsidRDefault="006B65E7" w:rsidP="00453A6F">
      <w:pPr>
        <w:pStyle w:val="a4"/>
        <w:spacing w:line="22" w:lineRule="atLeast"/>
        <w:ind w:left="0" w:firstLine="0"/>
        <w:rPr>
          <w:rFonts w:asciiTheme="majorBidi" w:hAnsiTheme="majorBidi" w:cstheme="majorBidi"/>
          <w:lang w:bidi="ar-AE"/>
        </w:rPr>
      </w:pPr>
      <w:r w:rsidRPr="0029273D">
        <w:rPr>
          <w:rFonts w:cstheme="majorBidi"/>
          <w:lang w:bidi="ar-AE"/>
        </w:rPr>
        <w:t xml:space="preserve">      </w:t>
      </w:r>
      <w:r w:rsidRPr="0029273D">
        <w:rPr>
          <w:rFonts w:asciiTheme="majorBidi" w:hAnsiTheme="majorBidi" w:cstheme="majorBidi"/>
          <w:lang w:bidi="ar-AE"/>
        </w:rPr>
        <w:t>Microcontrollers are used in automatically controlled products and devices, such as automobile engine control systems, implantable medical devices, remote controls, office machines, appliances, power tools, toys, and other embedded systems. By reducing the size and cost compared to a design that uses a separate microprocessor, memory, and input/output devices, microcontrollers make it economical to digitally control even more devices and processes. Mixed-signal microcontrollers are common, integrating analog components needed to control non-digital electronic systems. In the context of the internet of things, microcontrollers are an economical and popular means of data collection, sensing and actuating the physical world as edge devices, cf. [46].</w:t>
      </w:r>
    </w:p>
    <w:p w14:paraId="18405071" w14:textId="4740DDE5" w:rsidR="006B65E7" w:rsidRDefault="006B65E7" w:rsidP="00453A6F">
      <w:pPr>
        <w:pStyle w:val="a4"/>
        <w:shd w:val="clear" w:color="auto" w:fill="FFFFFF"/>
        <w:spacing w:before="0" w:after="160" w:line="22" w:lineRule="atLeast"/>
        <w:ind w:left="680" w:firstLine="0"/>
        <w:jc w:val="both"/>
        <w:rPr>
          <w:rFonts w:asciiTheme="majorBidi" w:eastAsia="Calibri" w:hAnsiTheme="majorBidi" w:cstheme="majorBidi"/>
          <w:color w:val="000000" w:themeColor="text1"/>
          <w:lang w:bidi="ar-SA"/>
        </w:rPr>
      </w:pPr>
    </w:p>
    <w:p w14:paraId="1E8D7947" w14:textId="4E2C4872" w:rsidR="002D2DA9" w:rsidRDefault="002D2DA9" w:rsidP="00453A6F">
      <w:pPr>
        <w:pStyle w:val="a4"/>
        <w:shd w:val="clear" w:color="auto" w:fill="FFFFFF"/>
        <w:spacing w:before="0" w:after="160" w:line="22" w:lineRule="atLeast"/>
        <w:ind w:left="680" w:firstLine="0"/>
        <w:jc w:val="both"/>
        <w:rPr>
          <w:rFonts w:asciiTheme="majorBidi" w:eastAsia="Calibri" w:hAnsiTheme="majorBidi" w:cstheme="majorBidi"/>
          <w:color w:val="000000" w:themeColor="text1"/>
          <w:lang w:bidi="ar-SA"/>
        </w:rPr>
      </w:pPr>
    </w:p>
    <w:p w14:paraId="13E42425" w14:textId="77777777" w:rsidR="002D2DA9" w:rsidRPr="0029273D" w:rsidRDefault="002D2DA9" w:rsidP="00453A6F">
      <w:pPr>
        <w:pStyle w:val="a4"/>
        <w:shd w:val="clear" w:color="auto" w:fill="FFFFFF"/>
        <w:spacing w:before="0" w:after="160" w:line="22" w:lineRule="atLeast"/>
        <w:ind w:left="680" w:firstLine="0"/>
        <w:jc w:val="both"/>
        <w:rPr>
          <w:rFonts w:asciiTheme="majorBidi" w:eastAsia="Calibri" w:hAnsiTheme="majorBidi" w:cstheme="majorBidi"/>
          <w:color w:val="000000" w:themeColor="text1"/>
          <w:lang w:bidi="ar-SA"/>
        </w:rPr>
      </w:pPr>
    </w:p>
    <w:p w14:paraId="066F4986" w14:textId="20F0D1AA" w:rsidR="006B65E7" w:rsidRPr="0029273D" w:rsidRDefault="003D5E30" w:rsidP="00634ADD">
      <w:pPr>
        <w:pStyle w:val="a4"/>
        <w:numPr>
          <w:ilvl w:val="2"/>
          <w:numId w:val="73"/>
        </w:numPr>
        <w:shd w:val="clear" w:color="auto" w:fill="FFFFFF"/>
        <w:spacing w:before="0" w:after="160" w:line="22" w:lineRule="atLeast"/>
        <w:jc w:val="both"/>
        <w:rPr>
          <w:rFonts w:asciiTheme="majorBidi" w:eastAsia="Calibri" w:hAnsiTheme="majorBidi" w:cstheme="majorBidi"/>
          <w:b/>
          <w:bCs/>
          <w:color w:val="000000" w:themeColor="text1"/>
          <w:lang w:bidi="ar-SA"/>
        </w:rPr>
      </w:pPr>
      <w:r w:rsidRPr="0029273D">
        <w:rPr>
          <w:rFonts w:asciiTheme="majorBidi" w:hAnsiTheme="majorBidi" w:cstheme="majorBidi"/>
          <w:b/>
          <w:bCs/>
        </w:rPr>
        <w:lastRenderedPageBreak/>
        <w:t>Arduino</w:t>
      </w:r>
      <w:r w:rsidR="006B65E7" w:rsidRPr="0029273D">
        <w:rPr>
          <w:rFonts w:asciiTheme="majorBidi" w:eastAsia="Calibri" w:hAnsiTheme="majorBidi" w:cstheme="majorBidi"/>
          <w:b/>
          <w:bCs/>
          <w:color w:val="000000" w:themeColor="text1"/>
          <w:lang w:bidi="ar-SA"/>
        </w:rPr>
        <w:t>:</w:t>
      </w:r>
    </w:p>
    <w:p w14:paraId="58C84CF2" w14:textId="77777777" w:rsidR="002E6499" w:rsidRPr="0029273D" w:rsidRDefault="006B65E7">
      <w:pPr>
        <w:pStyle w:val="a4"/>
        <w:ind w:left="0" w:firstLine="0"/>
        <w:rPr>
          <w:rFonts w:asciiTheme="majorBidi" w:hAnsiTheme="majorBidi" w:cstheme="majorBidi"/>
          <w:lang w:bidi="ar-AE"/>
        </w:rPr>
      </w:pPr>
      <w:r w:rsidRPr="0029273D">
        <w:rPr>
          <w:rFonts w:asciiTheme="majorBidi" w:hAnsiTheme="majorBidi" w:cstheme="majorBidi"/>
          <w:lang w:bidi="ar-AE"/>
        </w:rPr>
        <w:t xml:space="preserve"> </w:t>
      </w:r>
    </w:p>
    <w:p w14:paraId="4A873E93" w14:textId="5C5A6BE6" w:rsidR="006B65E7" w:rsidRPr="0029273D" w:rsidRDefault="002E6499" w:rsidP="00453A6F">
      <w:pPr>
        <w:pStyle w:val="a4"/>
        <w:ind w:left="0" w:firstLine="0"/>
        <w:rPr>
          <w:rFonts w:asciiTheme="majorBidi" w:hAnsiTheme="majorBidi" w:cstheme="majorBidi"/>
          <w:lang w:bidi="ar-AE"/>
        </w:rPr>
      </w:pPr>
      <w:r w:rsidRPr="0029273D">
        <w:rPr>
          <w:rFonts w:asciiTheme="majorBidi" w:hAnsiTheme="majorBidi" w:cstheme="majorBidi"/>
          <w:lang w:bidi="ar-AE"/>
        </w:rPr>
        <w:t xml:space="preserve">     </w:t>
      </w:r>
      <w:r w:rsidR="006B65E7" w:rsidRPr="0029273D">
        <w:rPr>
          <w:rFonts w:asciiTheme="majorBidi" w:hAnsiTheme="majorBidi" w:cstheme="majorBidi"/>
          <w:lang w:bidi="ar-AE"/>
        </w:rPr>
        <w:t>We choose to work with Arduino microcontrollers because they have more advantages than other microcontrollers.</w:t>
      </w:r>
    </w:p>
    <w:p w14:paraId="4178672B" w14:textId="77777777" w:rsidR="006B65E7" w:rsidRPr="0029273D" w:rsidRDefault="006B65E7" w:rsidP="00453A6F">
      <w:pPr>
        <w:pStyle w:val="a4"/>
        <w:ind w:left="0" w:firstLine="0"/>
        <w:rPr>
          <w:rFonts w:asciiTheme="majorBidi" w:hAnsiTheme="majorBidi" w:cstheme="majorBidi"/>
          <w:lang w:bidi="ar-AE"/>
        </w:rPr>
      </w:pPr>
      <w:r w:rsidRPr="0029273D">
        <w:rPr>
          <w:rFonts w:asciiTheme="majorBidi" w:hAnsiTheme="majorBidi" w:cstheme="majorBidi"/>
          <w:lang w:bidi="ar-AE"/>
        </w:rPr>
        <w:t>1- Ready to Use:</w:t>
      </w:r>
    </w:p>
    <w:p w14:paraId="431AA753" w14:textId="3E8C9A9A" w:rsidR="006B65E7" w:rsidRPr="0029273D" w:rsidRDefault="006B65E7" w:rsidP="00453A6F">
      <w:pPr>
        <w:pStyle w:val="a4"/>
        <w:ind w:left="0" w:firstLine="0"/>
        <w:rPr>
          <w:rFonts w:asciiTheme="majorBidi" w:hAnsiTheme="majorBidi" w:cstheme="majorBidi"/>
          <w:lang w:bidi="ar-AE"/>
        </w:rPr>
      </w:pPr>
      <w:r w:rsidRPr="0029273D">
        <w:rPr>
          <w:rFonts w:asciiTheme="majorBidi" w:hAnsiTheme="majorBidi" w:cstheme="majorBidi"/>
          <w:lang w:bidi="ar-AE"/>
        </w:rPr>
        <w:t xml:space="preserve">     Arduino comes in a complete package form which includes the 5V regulator, a burner, an oscillator, a microcontroller, serial communications interface, and headers for the connections. We do not have to think about programmer connections for programming or any other interface. Just plug it into USB port of your computer and that is it. </w:t>
      </w:r>
    </w:p>
    <w:p w14:paraId="7091F8A9" w14:textId="77777777" w:rsidR="006B65E7" w:rsidRPr="0029273D" w:rsidRDefault="006B65E7" w:rsidP="00453A6F">
      <w:pPr>
        <w:pStyle w:val="a4"/>
        <w:ind w:left="0" w:firstLine="0"/>
        <w:rPr>
          <w:rFonts w:asciiTheme="majorBidi" w:hAnsiTheme="majorBidi" w:cstheme="majorBidi"/>
          <w:lang w:bidi="ar-AE"/>
        </w:rPr>
      </w:pPr>
      <w:r w:rsidRPr="0029273D">
        <w:rPr>
          <w:rFonts w:asciiTheme="majorBidi" w:hAnsiTheme="majorBidi" w:cstheme="majorBidi"/>
          <w:lang w:bidi="ar-AE"/>
        </w:rPr>
        <w:t>2- Examples of codes:</w:t>
      </w:r>
    </w:p>
    <w:p w14:paraId="2AFD5F9C" w14:textId="77777777" w:rsidR="006B65E7" w:rsidRPr="0029273D" w:rsidRDefault="006B65E7" w:rsidP="00453A6F">
      <w:pPr>
        <w:pStyle w:val="a4"/>
        <w:ind w:left="0" w:firstLine="0"/>
        <w:rPr>
          <w:rFonts w:asciiTheme="majorBidi" w:hAnsiTheme="majorBidi" w:cstheme="majorBidi"/>
          <w:lang w:bidi="ar-AE"/>
        </w:rPr>
      </w:pPr>
      <w:r w:rsidRPr="0029273D">
        <w:rPr>
          <w:rFonts w:asciiTheme="majorBidi" w:hAnsiTheme="majorBidi" w:cstheme="majorBidi"/>
          <w:lang w:bidi="ar-AE"/>
        </w:rPr>
        <w:t xml:space="preserve">      Another big advantage of Arduino is its library of examples present inside the software of Arduino</w:t>
      </w:r>
    </w:p>
    <w:p w14:paraId="5549B305" w14:textId="77777777" w:rsidR="006B65E7" w:rsidRPr="0029273D" w:rsidRDefault="006B65E7" w:rsidP="00453A6F">
      <w:pPr>
        <w:pStyle w:val="a4"/>
        <w:ind w:left="0" w:firstLine="0"/>
        <w:rPr>
          <w:rFonts w:asciiTheme="majorBidi" w:hAnsiTheme="majorBidi" w:cstheme="majorBidi"/>
          <w:lang w:bidi="ar-AE"/>
        </w:rPr>
      </w:pPr>
      <w:r w:rsidRPr="0029273D">
        <w:rPr>
          <w:rFonts w:asciiTheme="majorBidi" w:hAnsiTheme="majorBidi" w:cstheme="majorBidi"/>
          <w:lang w:bidi="ar-AE"/>
        </w:rPr>
        <w:t>3- Effortless functions:</w:t>
      </w:r>
    </w:p>
    <w:p w14:paraId="0765AE5F" w14:textId="77777777" w:rsidR="006B65E7" w:rsidRPr="0029273D" w:rsidRDefault="006B65E7" w:rsidP="00453A6F">
      <w:pPr>
        <w:pStyle w:val="a4"/>
        <w:ind w:left="0" w:firstLine="0"/>
        <w:rPr>
          <w:rFonts w:asciiTheme="majorBidi" w:hAnsiTheme="majorBidi" w:cstheme="majorBidi"/>
          <w:lang w:bidi="ar-AE"/>
        </w:rPr>
      </w:pPr>
      <w:r w:rsidRPr="0029273D">
        <w:rPr>
          <w:rFonts w:asciiTheme="majorBidi" w:hAnsiTheme="majorBidi" w:cstheme="majorBidi"/>
          <w:lang w:bidi="ar-AE"/>
        </w:rPr>
        <w:t xml:space="preserve">      During coding of Arduino, we will notice some functions, which make the life so easy. Another advantage of Arduino is its automatic unit conversion capability. We can say that during debugging we don’t have to worry about the unit's conversions. </w:t>
      </w:r>
    </w:p>
    <w:p w14:paraId="62DF2709" w14:textId="77777777" w:rsidR="006B65E7" w:rsidRPr="0029273D" w:rsidRDefault="006B65E7" w:rsidP="00453A6F">
      <w:pPr>
        <w:pStyle w:val="a4"/>
        <w:ind w:left="0" w:firstLine="0"/>
        <w:rPr>
          <w:rFonts w:asciiTheme="majorBidi" w:hAnsiTheme="majorBidi" w:cstheme="majorBidi"/>
          <w:lang w:bidi="ar-AE"/>
        </w:rPr>
      </w:pPr>
      <w:r w:rsidRPr="0029273D">
        <w:rPr>
          <w:rFonts w:asciiTheme="majorBidi" w:hAnsiTheme="majorBidi" w:cstheme="majorBidi"/>
          <w:lang w:bidi="ar-AE"/>
        </w:rPr>
        <w:t xml:space="preserve">4- Large community: </w:t>
      </w:r>
    </w:p>
    <w:p w14:paraId="06B1F3FE" w14:textId="7B6A35EE" w:rsidR="006B65E7" w:rsidRPr="0029273D" w:rsidRDefault="00616D2C" w:rsidP="00986F2F">
      <w:pPr>
        <w:pStyle w:val="a4"/>
        <w:ind w:left="0" w:firstLine="0"/>
        <w:rPr>
          <w:rFonts w:asciiTheme="majorBidi" w:hAnsiTheme="majorBidi" w:cstheme="majorBidi"/>
          <w:lang w:bidi="ar-AE"/>
        </w:rPr>
      </w:pPr>
      <w:r w:rsidRPr="0029273D">
        <w:rPr>
          <w:noProof/>
        </w:rPr>
        <w:drawing>
          <wp:anchor distT="0" distB="0" distL="114300" distR="114300" simplePos="0" relativeHeight="251634688" behindDoc="0" locked="0" layoutInCell="1" allowOverlap="1" wp14:anchorId="5E2D7610" wp14:editId="33A97EEB">
            <wp:simplePos x="0" y="0"/>
            <wp:positionH relativeFrom="column">
              <wp:posOffset>1184275</wp:posOffset>
            </wp:positionH>
            <wp:positionV relativeFrom="paragraph">
              <wp:posOffset>1124585</wp:posOffset>
            </wp:positionV>
            <wp:extent cx="2819400" cy="1947545"/>
            <wp:effectExtent l="0" t="0" r="0" b="0"/>
            <wp:wrapTopAndBottom/>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3846" t="23125" r="52564" b="20168"/>
                    <a:stretch/>
                  </pic:blipFill>
                  <pic:spPr bwMode="auto">
                    <a:xfrm>
                      <a:off x="0" y="0"/>
                      <a:ext cx="2819400" cy="1947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65E7" w:rsidRPr="0029273D">
        <w:rPr>
          <w:rFonts w:asciiTheme="majorBidi" w:hAnsiTheme="majorBidi" w:cstheme="majorBidi"/>
          <w:lang w:bidi="ar-AE"/>
        </w:rPr>
        <w:t xml:space="preserve">      There are many forums present on the internet in which people are talking about the Arduino. Engineers, hobbyists, and professionals are making their projects through Arduino. We can easily find help about everything. Moreover, the Arduino website itself explains each and every functions of Arduino. So, we should conclude the advantage of Arduino by saying that during working on different projects you just must worry about your innovative idea. The remaining will handle by Arduino itself, cf. [26].</w:t>
      </w:r>
    </w:p>
    <w:p w14:paraId="0897D3E6" w14:textId="77777777" w:rsidR="00616D2C" w:rsidRPr="0029273D" w:rsidRDefault="00616D2C" w:rsidP="00616D2C">
      <w:pPr>
        <w:spacing w:line="22" w:lineRule="atLeast"/>
        <w:jc w:val="both"/>
        <w:rPr>
          <w:rFonts w:cstheme="majorBidi"/>
          <w:i/>
          <w:iCs/>
        </w:rPr>
      </w:pPr>
      <w:r w:rsidRPr="0029273D">
        <w:rPr>
          <w:rFonts w:cstheme="majorBidi"/>
          <w:i/>
          <w:iCs/>
        </w:rPr>
        <w:t xml:space="preserve">                                                    </w:t>
      </w:r>
    </w:p>
    <w:p w14:paraId="18F1A01A" w14:textId="0F01BEFA" w:rsidR="00616D2C" w:rsidRPr="0029273D" w:rsidRDefault="00616D2C" w:rsidP="00616D2C">
      <w:pPr>
        <w:spacing w:line="22" w:lineRule="atLeast"/>
        <w:jc w:val="center"/>
        <w:rPr>
          <w:rFonts w:cstheme="majorBidi"/>
          <w:i/>
          <w:iCs/>
        </w:rPr>
      </w:pPr>
      <w:r w:rsidRPr="0029273D">
        <w:rPr>
          <w:rFonts w:cstheme="majorBidi"/>
          <w:i/>
          <w:iCs/>
        </w:rPr>
        <w:t>Fig</w:t>
      </w:r>
      <w:r w:rsidR="00571BD5" w:rsidRPr="0029273D">
        <w:rPr>
          <w:rFonts w:cstheme="majorBidi"/>
          <w:i/>
          <w:iCs/>
        </w:rPr>
        <w:t>.</w:t>
      </w:r>
      <w:r w:rsidRPr="0029273D">
        <w:rPr>
          <w:rFonts w:cstheme="majorBidi"/>
          <w:i/>
          <w:iCs/>
        </w:rPr>
        <w:t xml:space="preserve"> </w:t>
      </w:r>
      <w:r w:rsidR="00C60245">
        <w:rPr>
          <w:rFonts w:cstheme="majorBidi"/>
          <w:i/>
          <w:iCs/>
        </w:rPr>
        <w:t>17</w:t>
      </w:r>
      <w:r w:rsidRPr="0029273D">
        <w:rPr>
          <w:rFonts w:cstheme="majorBidi"/>
          <w:i/>
          <w:iCs/>
        </w:rPr>
        <w:t>: Arduino device</w:t>
      </w:r>
    </w:p>
    <w:p w14:paraId="3F93E2CF" w14:textId="77777777" w:rsidR="00616D2C" w:rsidRPr="0029273D" w:rsidRDefault="00616D2C" w:rsidP="006B65E7">
      <w:pPr>
        <w:spacing w:line="22" w:lineRule="atLeast"/>
        <w:jc w:val="both"/>
        <w:rPr>
          <w:rFonts w:cstheme="majorBidi"/>
        </w:rPr>
      </w:pPr>
    </w:p>
    <w:p w14:paraId="41CD3B85" w14:textId="431A41BE" w:rsidR="006B65E7" w:rsidRPr="0029273D" w:rsidRDefault="006B65E7" w:rsidP="006B65E7">
      <w:pPr>
        <w:spacing w:line="22" w:lineRule="atLeast"/>
        <w:jc w:val="both"/>
        <w:rPr>
          <w:rFonts w:cstheme="majorBidi"/>
        </w:rPr>
      </w:pPr>
      <w:r w:rsidRPr="0029273D">
        <w:rPr>
          <w:rFonts w:cstheme="majorBidi"/>
        </w:rPr>
        <w:t>Arduino is an open-source programmable circuit board that can be integrated into a wide variety of maker space projects both simple and complex. This board contains a microcontroller that can be programmed to sense and control objects in the physical world. By responding to sensors and inputs, the Arduino can interact with a large array of outputs such as LEDs, motors, and displays. Because of its flexibility and low cost, Arduino has become a very popular choice for makers and maker spaces looking to create interactive hardware projects cf. [45].</w:t>
      </w:r>
    </w:p>
    <w:p w14:paraId="2D4FB370" w14:textId="77777777" w:rsidR="008A29AD" w:rsidRPr="0029273D" w:rsidRDefault="008A29AD" w:rsidP="00A03E9B">
      <w:pPr>
        <w:spacing w:line="22" w:lineRule="atLeast"/>
        <w:ind w:firstLine="0"/>
        <w:jc w:val="both"/>
        <w:rPr>
          <w:rFonts w:cstheme="majorBidi"/>
          <w:b/>
          <w:bCs/>
          <w:u w:val="single"/>
        </w:rPr>
      </w:pPr>
      <w:r w:rsidRPr="0029273D">
        <w:rPr>
          <w:rFonts w:cstheme="majorBidi"/>
          <w:b/>
          <w:bCs/>
          <w:u w:val="single"/>
        </w:rPr>
        <w:t>How to program Arduino:</w:t>
      </w:r>
    </w:p>
    <w:p w14:paraId="65A3AD45" w14:textId="7725CF66" w:rsidR="008A29AD" w:rsidRPr="0029273D" w:rsidRDefault="008A29AD">
      <w:pPr>
        <w:spacing w:line="22" w:lineRule="atLeast"/>
        <w:jc w:val="both"/>
      </w:pPr>
      <w:r w:rsidRPr="0029273D">
        <w:rPr>
          <w:rFonts w:cstheme="majorBidi"/>
        </w:rPr>
        <w:t>Once the circuit has been created on the breadboard, we need to upload the program (known as a sketch) to the Arduino. The sketch is a set of instructions that tells the board what functions it needs to perform. An Arduino board can only hold and perform one sketch at a time. The software used to create Arduino sketches is called the IDE which stands for Integrated Development Environment. The software can be found at:</w:t>
      </w:r>
      <w:r w:rsidRPr="0029273D">
        <w:t xml:space="preserve"> </w:t>
      </w:r>
      <w:hyperlink r:id="rId42" w:history="1">
        <w:r w:rsidRPr="0029273D">
          <w:rPr>
            <w:rStyle w:val="Hyperlink"/>
          </w:rPr>
          <w:t>https://www.arduino.cc/en/Main/Software</w:t>
        </w:r>
      </w:hyperlink>
      <w:r w:rsidRPr="0029273D">
        <w:t>.</w:t>
      </w:r>
    </w:p>
    <w:p w14:paraId="533B2B3F" w14:textId="77777777" w:rsidR="008A29AD" w:rsidRPr="0029273D" w:rsidRDefault="008A29AD" w:rsidP="00A03E9B">
      <w:pPr>
        <w:spacing w:line="22" w:lineRule="atLeast"/>
        <w:ind w:firstLine="0"/>
        <w:jc w:val="both"/>
      </w:pPr>
      <w:r w:rsidRPr="0029273D">
        <w:t xml:space="preserve">Every Arduino sketch has two main parts to the program: </w:t>
      </w:r>
    </w:p>
    <w:p w14:paraId="1FF70168" w14:textId="77777777" w:rsidR="008A29AD" w:rsidRPr="0029273D" w:rsidRDefault="008A29AD" w:rsidP="008A29AD">
      <w:pPr>
        <w:spacing w:line="22" w:lineRule="atLeast"/>
        <w:jc w:val="both"/>
      </w:pPr>
      <w:r w:rsidRPr="0029273D">
        <w:lastRenderedPageBreak/>
        <w:t>void setup () – Sets things up that must be done once and then do not happen again.</w:t>
      </w:r>
    </w:p>
    <w:p w14:paraId="61FDAD60" w14:textId="77777777" w:rsidR="008A29AD" w:rsidRPr="0029273D" w:rsidRDefault="008A29AD" w:rsidP="00A03E9B">
      <w:pPr>
        <w:spacing w:line="22" w:lineRule="atLeast"/>
        <w:ind w:left="283" w:firstLine="0"/>
        <w:jc w:val="both"/>
      </w:pPr>
      <w:r w:rsidRPr="0029273D">
        <w:t>void loop () – Contains the instructions that get repeated over and over until the board is turned off.</w:t>
      </w:r>
    </w:p>
    <w:p w14:paraId="5BF1175C" w14:textId="77777777" w:rsidR="008A29AD" w:rsidRPr="0029273D" w:rsidRDefault="008A29AD" w:rsidP="00A03E9B">
      <w:pPr>
        <w:spacing w:line="22" w:lineRule="atLeast"/>
        <w:ind w:firstLine="0"/>
        <w:jc w:val="both"/>
      </w:pPr>
      <w:r w:rsidRPr="0029273D">
        <w:t>We used a quick Arduino video to know how everything works together, cf. [45].</w:t>
      </w:r>
    </w:p>
    <w:p w14:paraId="40BA6A27" w14:textId="77777777" w:rsidR="006B65E7" w:rsidRPr="0029273D" w:rsidRDefault="006B65E7" w:rsidP="00E61C28">
      <w:pPr>
        <w:pStyle w:val="a4"/>
        <w:shd w:val="clear" w:color="auto" w:fill="FFFFFF"/>
        <w:spacing w:before="0" w:after="160" w:line="22" w:lineRule="atLeast"/>
        <w:ind w:left="680" w:firstLine="0"/>
        <w:jc w:val="both"/>
        <w:rPr>
          <w:rFonts w:ascii="Times New Roman" w:eastAsia="Calibri" w:hAnsi="Times New Roman" w:cs="Times New Roman"/>
          <w:color w:val="000000" w:themeColor="text1"/>
          <w:lang w:bidi="ar-SA"/>
        </w:rPr>
      </w:pPr>
    </w:p>
    <w:p w14:paraId="5C923032" w14:textId="4BEFAB50" w:rsidR="00B55B45" w:rsidRPr="0029273D" w:rsidRDefault="00B55B45" w:rsidP="00466D22">
      <w:pPr>
        <w:pStyle w:val="a4"/>
        <w:numPr>
          <w:ilvl w:val="2"/>
          <w:numId w:val="74"/>
        </w:numPr>
        <w:shd w:val="clear" w:color="auto" w:fill="FFFFFF"/>
        <w:spacing w:before="0" w:after="160" w:line="22" w:lineRule="atLeast"/>
        <w:jc w:val="both"/>
        <w:rPr>
          <w:rFonts w:eastAsia="Calibri" w:cstheme="majorBidi"/>
          <w:b/>
          <w:bCs/>
          <w:color w:val="000000" w:themeColor="text1"/>
          <w:lang w:bidi="ar-SA"/>
        </w:rPr>
      </w:pPr>
      <w:r w:rsidRPr="0029273D">
        <w:rPr>
          <w:rStyle w:val="af5"/>
          <w:rFonts w:asciiTheme="majorBidi" w:hAnsiTheme="majorBidi" w:cstheme="majorBidi"/>
          <w:b/>
          <w:bCs/>
          <w:shd w:val="clear" w:color="auto" w:fill="FCFCFC"/>
        </w:rPr>
        <w:t>SiK Telemetry Radio</w:t>
      </w:r>
      <w:r w:rsidRPr="0029273D">
        <w:rPr>
          <w:rFonts w:eastAsia="Calibri" w:cstheme="majorBidi"/>
          <w:b/>
          <w:bCs/>
          <w:color w:val="000000" w:themeColor="text1"/>
          <w:lang w:bidi="ar-SA"/>
        </w:rPr>
        <w:t xml:space="preserve"> :</w:t>
      </w:r>
    </w:p>
    <w:p w14:paraId="6DD34335" w14:textId="77777777" w:rsidR="00B55B45" w:rsidRPr="0029273D" w:rsidRDefault="00B55B45" w:rsidP="00B55B45">
      <w:pPr>
        <w:pStyle w:val="a4"/>
        <w:autoSpaceDE w:val="0"/>
        <w:autoSpaceDN w:val="0"/>
        <w:adjustRightInd w:val="0"/>
        <w:spacing w:after="0" w:line="240" w:lineRule="auto"/>
        <w:ind w:left="0" w:firstLine="0"/>
        <w:rPr>
          <w:rFonts w:asciiTheme="majorBidi" w:hAnsiTheme="majorBidi" w:cstheme="majorBidi"/>
        </w:rPr>
      </w:pPr>
      <w:r w:rsidRPr="0029273D">
        <w:rPr>
          <w:rFonts w:asciiTheme="majorBidi" w:hAnsiTheme="majorBidi" w:cstheme="majorBidi"/>
        </w:rPr>
        <w:t xml:space="preserve">   </w:t>
      </w:r>
    </w:p>
    <w:p w14:paraId="68ED0837" w14:textId="4CCDD058" w:rsidR="00B55B45" w:rsidRPr="0029273D" w:rsidRDefault="00B55B45" w:rsidP="00D51625">
      <w:pPr>
        <w:pStyle w:val="a4"/>
        <w:autoSpaceDE w:val="0"/>
        <w:autoSpaceDN w:val="0"/>
        <w:adjustRightInd w:val="0"/>
        <w:spacing w:after="0" w:line="240" w:lineRule="auto"/>
        <w:ind w:left="0" w:firstLine="0"/>
        <w:rPr>
          <w:rFonts w:asciiTheme="majorBidi" w:hAnsiTheme="majorBidi" w:cstheme="majorBidi"/>
        </w:rPr>
      </w:pPr>
      <w:r w:rsidRPr="0029273D">
        <w:rPr>
          <w:rFonts w:asciiTheme="majorBidi" w:hAnsiTheme="majorBidi" w:cstheme="majorBidi"/>
        </w:rPr>
        <w:t xml:space="preserve">    In operation of any robotic aircraft, a human operator should always be able to intervene. The typical 30-100 m range of </w:t>
      </w:r>
      <w:proofErr w:type="spellStart"/>
      <w:r w:rsidRPr="0029273D">
        <w:rPr>
          <w:rFonts w:asciiTheme="majorBidi" w:hAnsiTheme="majorBidi" w:cstheme="majorBidi"/>
        </w:rPr>
        <w:t>WiFi</w:t>
      </w:r>
      <w:proofErr w:type="spellEnd"/>
      <w:r w:rsidRPr="0029273D">
        <w:rPr>
          <w:rFonts w:asciiTheme="majorBidi" w:hAnsiTheme="majorBidi" w:cstheme="majorBidi"/>
        </w:rPr>
        <w:t xml:space="preserve"> </w:t>
      </w:r>
      <w:r w:rsidRPr="0029273D">
        <w:rPr>
          <w:rFonts w:asciiTheme="majorBidi" w:hAnsiTheme="majorBidi" w:cstheme="majorBidi"/>
          <w:b/>
          <w:bCs/>
        </w:rPr>
        <w:t>does not</w:t>
      </w:r>
      <w:r w:rsidRPr="0029273D">
        <w:rPr>
          <w:rFonts w:asciiTheme="majorBidi" w:hAnsiTheme="majorBidi" w:cstheme="majorBidi"/>
        </w:rPr>
        <w:t xml:space="preserve"> generalize to most outdoor applications, which </w:t>
      </w:r>
      <w:r w:rsidR="00D51625" w:rsidRPr="0029273D">
        <w:rPr>
          <w:rFonts w:asciiTheme="majorBidi" w:hAnsiTheme="majorBidi" w:cstheme="majorBidi"/>
        </w:rPr>
        <w:t>make</w:t>
      </w:r>
      <w:r w:rsidRPr="0029273D">
        <w:rPr>
          <w:rFonts w:asciiTheme="majorBidi" w:hAnsiTheme="majorBidi" w:cstheme="majorBidi"/>
        </w:rPr>
        <w:t xml:space="preserve"> a communication architecture scaling down to radio modems also desirable for the off-board communication.</w:t>
      </w:r>
    </w:p>
    <w:p w14:paraId="68611672" w14:textId="5A526433" w:rsidR="00B55B45" w:rsidRPr="0029273D" w:rsidRDefault="00B55B45" w:rsidP="008910B0">
      <w:pPr>
        <w:pStyle w:val="a4"/>
        <w:ind w:left="0" w:firstLine="284"/>
        <w:rPr>
          <w:rFonts w:asciiTheme="majorBidi" w:hAnsiTheme="majorBidi" w:cstheme="majorBidi"/>
          <w:shd w:val="clear" w:color="auto" w:fill="FCFCFC"/>
        </w:rPr>
      </w:pPr>
      <w:r w:rsidRPr="0029273D">
        <w:rPr>
          <w:rFonts w:asciiTheme="majorBidi" w:hAnsiTheme="majorBidi" w:cstheme="majorBidi"/>
          <w:shd w:val="clear" w:color="auto" w:fill="FCFCFC"/>
        </w:rPr>
        <w:t>A </w:t>
      </w:r>
      <w:bookmarkStart w:id="61" w:name="_Hlk60442307"/>
      <w:r w:rsidRPr="0029273D">
        <w:rPr>
          <w:rStyle w:val="af5"/>
          <w:rFonts w:asciiTheme="majorBidi" w:hAnsiTheme="majorBidi" w:cstheme="majorBidi"/>
          <w:shd w:val="clear" w:color="auto" w:fill="FCFCFC"/>
        </w:rPr>
        <w:t>SiK Telemetry Radio</w:t>
      </w:r>
      <w:bookmarkEnd w:id="61"/>
      <w:r w:rsidRPr="0029273D">
        <w:rPr>
          <w:rFonts w:asciiTheme="majorBidi" w:hAnsiTheme="majorBidi" w:cstheme="majorBidi"/>
          <w:shd w:val="clear" w:color="auto" w:fill="FCFCFC"/>
        </w:rPr>
        <w:t> is one of the easiest ways to setup a telemetry connection between your Autopilot and a ground station. This article provides a basic user guide for how to connect and configure your radio</w:t>
      </w:r>
      <w:r w:rsidR="00714CED" w:rsidRPr="0029273D">
        <w:rPr>
          <w:rFonts w:asciiTheme="majorBidi" w:hAnsiTheme="majorBidi" w:cstheme="majorBidi"/>
          <w:shd w:val="clear" w:color="auto" w:fill="FCFCFC"/>
        </w:rPr>
        <w:t>.</w:t>
      </w:r>
    </w:p>
    <w:p w14:paraId="6FA705E7" w14:textId="6DD62D73" w:rsidR="00B55B45" w:rsidRPr="0029273D" w:rsidRDefault="00252C5A" w:rsidP="00FD697B">
      <w:pPr>
        <w:pStyle w:val="a4"/>
        <w:ind w:left="0" w:firstLine="284"/>
        <w:rPr>
          <w:rFonts w:asciiTheme="majorBidi" w:hAnsiTheme="majorBidi" w:cstheme="majorBidi"/>
          <w:shd w:val="clear" w:color="auto" w:fill="FCFCFC"/>
        </w:rPr>
      </w:pPr>
      <w:hyperlink r:id="rId43" w:tgtFrame="_blank" w:history="1">
        <w:proofErr w:type="spellStart"/>
        <w:r w:rsidR="00B55B45" w:rsidRPr="0029273D">
          <w:rPr>
            <w:rStyle w:val="Hyperlink"/>
            <w:rFonts w:asciiTheme="majorBidi" w:hAnsiTheme="majorBidi" w:cstheme="majorBidi"/>
            <w:color w:val="auto"/>
            <w:spacing w:val="3"/>
            <w:shd w:val="clear" w:color="auto" w:fill="FFFFFF"/>
          </w:rPr>
          <w:t>jDrones</w:t>
        </w:r>
        <w:proofErr w:type="spellEnd"/>
      </w:hyperlink>
      <w:r w:rsidR="00B55B45" w:rsidRPr="0029273D">
        <w:rPr>
          <w:rFonts w:asciiTheme="majorBidi" w:hAnsiTheme="majorBidi" w:cstheme="majorBidi"/>
          <w:spacing w:val="3"/>
          <w:shd w:val="clear" w:color="auto" w:fill="FFFFFF"/>
        </w:rPr>
        <w:t> and </w:t>
      </w:r>
      <w:proofErr w:type="spellStart"/>
      <w:r w:rsidR="006C3A1E">
        <w:fldChar w:fldCharType="begin"/>
      </w:r>
      <w:r w:rsidR="006C3A1E">
        <w:instrText xml:space="preserve"> HYPERLINK "http://rfdesign.com.au/" \t "_blank" </w:instrText>
      </w:r>
      <w:r w:rsidR="006C3A1E">
        <w:fldChar w:fldCharType="separate"/>
      </w:r>
      <w:r w:rsidR="00B55B45" w:rsidRPr="0029273D">
        <w:rPr>
          <w:rStyle w:val="Hyperlink"/>
          <w:rFonts w:asciiTheme="majorBidi" w:hAnsiTheme="majorBidi" w:cstheme="majorBidi"/>
          <w:color w:val="auto"/>
          <w:spacing w:val="3"/>
          <w:shd w:val="clear" w:color="auto" w:fill="FFFFFF"/>
        </w:rPr>
        <w:t>RFDesign</w:t>
      </w:r>
      <w:proofErr w:type="spellEnd"/>
      <w:r w:rsidR="006C3A1E">
        <w:rPr>
          <w:rStyle w:val="Hyperlink"/>
          <w:rFonts w:asciiTheme="majorBidi" w:hAnsiTheme="majorBidi" w:cstheme="majorBidi"/>
          <w:color w:val="auto"/>
          <w:spacing w:val="3"/>
          <w:shd w:val="clear" w:color="auto" w:fill="FFFFFF"/>
        </w:rPr>
        <w:fldChar w:fldCharType="end"/>
      </w:r>
      <w:r w:rsidR="00B55B45" w:rsidRPr="0029273D">
        <w:rPr>
          <w:rFonts w:asciiTheme="majorBidi" w:hAnsiTheme="majorBidi" w:cstheme="majorBidi"/>
          <w:spacing w:val="3"/>
          <w:shd w:val="clear" w:color="auto" w:fill="FFFFFF"/>
        </w:rPr>
        <w:t> offer </w:t>
      </w:r>
      <w:r w:rsidR="00B55B45" w:rsidRPr="0029273D">
        <w:rPr>
          <w:rStyle w:val="af5"/>
          <w:rFonts w:asciiTheme="majorBidi" w:hAnsiTheme="majorBidi" w:cstheme="majorBidi"/>
          <w:spacing w:val="3"/>
          <w:shd w:val="clear" w:color="auto" w:fill="FFFFFF"/>
        </w:rPr>
        <w:t>long-range</w:t>
      </w:r>
      <w:r w:rsidR="00B55B45" w:rsidRPr="0029273D">
        <w:rPr>
          <w:rFonts w:asciiTheme="majorBidi" w:hAnsiTheme="majorBidi" w:cstheme="majorBidi"/>
          <w:spacing w:val="3"/>
          <w:shd w:val="clear" w:color="auto" w:fill="FFFFFF"/>
        </w:rPr>
        <w:t> </w:t>
      </w:r>
      <w:hyperlink r:id="rId44" w:history="1">
        <w:r w:rsidR="00B55B45" w:rsidRPr="0029273D">
          <w:rPr>
            <w:rStyle w:val="Hyperlink"/>
            <w:rFonts w:asciiTheme="majorBidi" w:hAnsiTheme="majorBidi" w:cstheme="majorBidi"/>
            <w:color w:val="auto"/>
            <w:spacing w:val="3"/>
            <w:shd w:val="clear" w:color="auto" w:fill="FFFFFF"/>
          </w:rPr>
          <w:t>SiK</w:t>
        </w:r>
      </w:hyperlink>
      <w:r w:rsidR="00B55B45" w:rsidRPr="0029273D">
        <w:rPr>
          <w:rFonts w:asciiTheme="majorBidi" w:hAnsiTheme="majorBidi" w:cstheme="majorBidi"/>
          <w:spacing w:val="3"/>
          <w:shd w:val="clear" w:color="auto" w:fill="FFFFFF"/>
        </w:rPr>
        <w:t>-compatible telemetry radios. The radios provide reliable connectivity at greater than 5km ranges with normal antennas (and have been reported to achieve much greater ranges)</w:t>
      </w:r>
      <w:r w:rsidR="00714CED" w:rsidRPr="0029273D">
        <w:rPr>
          <w:rFonts w:asciiTheme="majorBidi" w:hAnsiTheme="majorBidi" w:cstheme="majorBidi"/>
          <w:spacing w:val="3"/>
          <w:shd w:val="clear" w:color="auto" w:fill="FFFFFF"/>
        </w:rPr>
        <w:t xml:space="preserve"> </w:t>
      </w:r>
      <w:r w:rsidR="00B55B45" w:rsidRPr="0029273D">
        <w:rPr>
          <w:rFonts w:asciiTheme="majorBidi" w:hAnsiTheme="majorBidi" w:cstheme="majorBidi"/>
          <w:spacing w:val="3"/>
          <w:shd w:val="clear" w:color="auto" w:fill="FFFFFF"/>
        </w:rPr>
        <w:t>[</w:t>
      </w:r>
      <w:r w:rsidR="00714CED" w:rsidRPr="0029273D">
        <w:rPr>
          <w:rFonts w:asciiTheme="majorBidi" w:hAnsiTheme="majorBidi" w:cstheme="majorBidi"/>
          <w:spacing w:val="3"/>
          <w:shd w:val="clear" w:color="auto" w:fill="FFFFFF"/>
        </w:rPr>
        <w:t>21</w:t>
      </w:r>
      <w:r w:rsidR="00B55B45" w:rsidRPr="0029273D">
        <w:rPr>
          <w:rFonts w:asciiTheme="majorBidi" w:hAnsiTheme="majorBidi" w:cstheme="majorBidi"/>
          <w:spacing w:val="3"/>
          <w:shd w:val="clear" w:color="auto" w:fill="FFFFFF"/>
        </w:rPr>
        <w:t>]</w:t>
      </w:r>
      <w:r w:rsidR="0080509A" w:rsidRPr="0029273D">
        <w:rPr>
          <w:rFonts w:asciiTheme="majorBidi" w:hAnsiTheme="majorBidi" w:cstheme="majorBidi"/>
          <w:spacing w:val="3"/>
          <w:shd w:val="clear" w:color="auto" w:fill="FFFFFF"/>
        </w:rPr>
        <w:t xml:space="preserve"> [25]</w:t>
      </w:r>
      <w:r w:rsidR="00B55B45" w:rsidRPr="0029273D">
        <w:rPr>
          <w:rFonts w:asciiTheme="majorBidi" w:hAnsiTheme="majorBidi" w:cstheme="majorBidi"/>
          <w:spacing w:val="3"/>
          <w:shd w:val="clear" w:color="auto" w:fill="FFFFFF"/>
        </w:rPr>
        <w:t>.</w:t>
      </w:r>
    </w:p>
    <w:p w14:paraId="3F664014" w14:textId="3FE076F1" w:rsidR="007326BF" w:rsidRPr="0029273D" w:rsidRDefault="007326BF">
      <w:pPr>
        <w:pStyle w:val="a4"/>
        <w:ind w:left="0" w:firstLine="0"/>
        <w:rPr>
          <w:rFonts w:cstheme="majorBidi"/>
          <w:shd w:val="clear" w:color="auto" w:fill="FCFCFC"/>
        </w:rPr>
      </w:pPr>
      <w:r w:rsidRPr="0029273D">
        <w:rPr>
          <w:noProof/>
        </w:rPr>
        <w:drawing>
          <wp:anchor distT="0" distB="0" distL="114300" distR="114300" simplePos="0" relativeHeight="251621376" behindDoc="1" locked="0" layoutInCell="1" allowOverlap="1" wp14:anchorId="292BC274" wp14:editId="0876B964">
            <wp:simplePos x="0" y="0"/>
            <wp:positionH relativeFrom="column">
              <wp:posOffset>1329300</wp:posOffset>
            </wp:positionH>
            <wp:positionV relativeFrom="paragraph">
              <wp:posOffset>206326</wp:posOffset>
            </wp:positionV>
            <wp:extent cx="2731135" cy="1800225"/>
            <wp:effectExtent l="0" t="0" r="0" b="9525"/>
            <wp:wrapTopAndBottom/>
            <wp:docPr id="7" name="Picture 11" descr="jDrones Long Range Tele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Drones Long Range Telemetry"/>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31135" cy="1800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C73901" w14:textId="10549786" w:rsidR="007326BF" w:rsidRPr="0029273D" w:rsidRDefault="007326BF">
      <w:pPr>
        <w:pStyle w:val="a4"/>
        <w:ind w:left="0" w:firstLine="0"/>
        <w:rPr>
          <w:rFonts w:cstheme="majorBidi"/>
          <w:shd w:val="clear" w:color="auto" w:fill="FCFCFC"/>
        </w:rPr>
      </w:pPr>
    </w:p>
    <w:p w14:paraId="644E8912" w14:textId="51082581" w:rsidR="007326BF" w:rsidRPr="0029273D" w:rsidRDefault="007326BF">
      <w:pPr>
        <w:pStyle w:val="a4"/>
        <w:ind w:left="0" w:firstLine="0"/>
        <w:rPr>
          <w:rFonts w:asciiTheme="majorBidi" w:hAnsiTheme="majorBidi" w:cstheme="majorBidi"/>
          <w:i/>
          <w:iCs/>
          <w:shd w:val="clear" w:color="auto" w:fill="FCFCFC"/>
        </w:rPr>
      </w:pPr>
      <w:r w:rsidRPr="0029273D">
        <w:rPr>
          <w:rFonts w:asciiTheme="majorBidi" w:hAnsiTheme="majorBidi" w:cstheme="majorBidi"/>
          <w:i/>
          <w:iCs/>
          <w:shd w:val="clear" w:color="auto" w:fill="FCFCFC"/>
        </w:rPr>
        <w:t xml:space="preserve">                                         </w:t>
      </w:r>
      <w:bookmarkStart w:id="62" w:name="_Hlk92494542"/>
      <w:r w:rsidRPr="0029273D">
        <w:rPr>
          <w:rFonts w:asciiTheme="majorBidi" w:hAnsiTheme="majorBidi" w:cstheme="majorBidi"/>
          <w:i/>
          <w:iCs/>
          <w:shd w:val="clear" w:color="auto" w:fill="FCFCFC"/>
        </w:rPr>
        <w:t>Fig</w:t>
      </w:r>
      <w:r w:rsidR="00571BD5" w:rsidRPr="0029273D">
        <w:rPr>
          <w:rFonts w:asciiTheme="majorBidi" w:hAnsiTheme="majorBidi" w:cstheme="majorBidi"/>
          <w:i/>
          <w:iCs/>
          <w:shd w:val="clear" w:color="auto" w:fill="FCFCFC"/>
        </w:rPr>
        <w:t>.</w:t>
      </w:r>
      <w:r w:rsidRPr="0029273D">
        <w:rPr>
          <w:rFonts w:asciiTheme="majorBidi" w:hAnsiTheme="majorBidi" w:cstheme="majorBidi"/>
          <w:i/>
          <w:iCs/>
          <w:shd w:val="clear" w:color="auto" w:fill="FCFCFC"/>
        </w:rPr>
        <w:t xml:space="preserve"> </w:t>
      </w:r>
      <w:r w:rsidR="00C60245">
        <w:rPr>
          <w:rFonts w:asciiTheme="majorBidi" w:hAnsiTheme="majorBidi" w:cstheme="majorBidi"/>
          <w:i/>
          <w:iCs/>
          <w:shd w:val="clear" w:color="auto" w:fill="FCFCFC"/>
        </w:rPr>
        <w:t>18</w:t>
      </w:r>
      <w:r w:rsidR="000C30C1" w:rsidRPr="0029273D">
        <w:rPr>
          <w:rFonts w:asciiTheme="majorBidi" w:hAnsiTheme="majorBidi" w:cstheme="majorBidi"/>
          <w:i/>
          <w:iCs/>
          <w:shd w:val="clear" w:color="auto" w:fill="FCFCFC"/>
        </w:rPr>
        <w:t xml:space="preserve">: </w:t>
      </w:r>
      <w:r w:rsidRPr="0029273D">
        <w:rPr>
          <w:rFonts w:asciiTheme="majorBidi" w:hAnsiTheme="majorBidi" w:cstheme="majorBidi"/>
          <w:i/>
          <w:iCs/>
          <w:shd w:val="clear" w:color="auto" w:fill="FCFCFC"/>
        </w:rPr>
        <w:t xml:space="preserve"> </w:t>
      </w:r>
      <w:bookmarkStart w:id="63" w:name="_Hlk61016920"/>
      <w:r w:rsidRPr="0029273D">
        <w:rPr>
          <w:rFonts w:asciiTheme="majorBidi" w:hAnsiTheme="majorBidi" w:cstheme="majorBidi"/>
          <w:i/>
          <w:iCs/>
          <w:shd w:val="clear" w:color="auto" w:fill="FCFCFC"/>
        </w:rPr>
        <w:t>Sik telemetry device for transmission radio</w:t>
      </w:r>
      <w:bookmarkEnd w:id="63"/>
    </w:p>
    <w:bookmarkEnd w:id="62"/>
    <w:p w14:paraId="357F8392" w14:textId="77E74A4F" w:rsidR="007326BF" w:rsidRPr="0029273D" w:rsidRDefault="007326BF">
      <w:pPr>
        <w:pStyle w:val="a4"/>
        <w:ind w:left="0" w:firstLine="0"/>
        <w:rPr>
          <w:rFonts w:cstheme="majorBidi"/>
          <w:shd w:val="clear" w:color="auto" w:fill="FCFCFC"/>
        </w:rPr>
      </w:pPr>
    </w:p>
    <w:p w14:paraId="5225EA14" w14:textId="7D1173B8" w:rsidR="00E64594" w:rsidRPr="0029273D" w:rsidRDefault="00283FC6" w:rsidP="007A3CB0">
      <w:pPr>
        <w:pStyle w:val="a4"/>
        <w:numPr>
          <w:ilvl w:val="2"/>
          <w:numId w:val="74"/>
        </w:numPr>
        <w:shd w:val="clear" w:color="auto" w:fill="FFFFFF"/>
        <w:spacing w:before="0" w:after="160" w:line="22" w:lineRule="atLeast"/>
        <w:jc w:val="both"/>
        <w:rPr>
          <w:rFonts w:ascii="Times New Roman" w:eastAsia="Calibri" w:hAnsi="Times New Roman" w:cs="Times New Roman"/>
          <w:b/>
          <w:bCs/>
          <w:color w:val="000000" w:themeColor="text1"/>
          <w:lang w:bidi="ar-SA"/>
        </w:rPr>
      </w:pPr>
      <w:r w:rsidRPr="0029273D">
        <w:rPr>
          <w:rFonts w:ascii="Times New Roman" w:eastAsia="Calibri" w:hAnsi="Times New Roman" w:cs="Times New Roman"/>
          <w:b/>
          <w:bCs/>
          <w:color w:val="000000" w:themeColor="text1"/>
          <w:lang w:bidi="ar-SA"/>
        </w:rPr>
        <w:t>Mission planner :</w:t>
      </w:r>
    </w:p>
    <w:p w14:paraId="242F035E" w14:textId="73CCFFA2" w:rsidR="00E64594" w:rsidRPr="008D2B74" w:rsidRDefault="000C30C1" w:rsidP="00E64594">
      <w:pPr>
        <w:pStyle w:val="NormalWeb"/>
        <w:shd w:val="clear" w:color="auto" w:fill="FCFCFC"/>
        <w:spacing w:before="0" w:beforeAutospacing="0" w:after="360" w:afterAutospacing="0" w:line="360" w:lineRule="atLeast"/>
        <w:rPr>
          <w:rFonts w:asciiTheme="majorBidi" w:hAnsiTheme="majorBidi" w:cstheme="majorBidi"/>
          <w:sz w:val="22"/>
          <w:szCs w:val="22"/>
        </w:rPr>
      </w:pPr>
      <w:r w:rsidRPr="008D2B74">
        <w:rPr>
          <w:rFonts w:asciiTheme="majorBidi" w:hAnsiTheme="majorBidi" w:cstheme="majorBidi"/>
          <w:sz w:val="22"/>
          <w:szCs w:val="22"/>
        </w:rPr>
        <w:t xml:space="preserve">       </w:t>
      </w:r>
      <w:r w:rsidR="00E64594" w:rsidRPr="008D2B74">
        <w:rPr>
          <w:rFonts w:asciiTheme="majorBidi" w:hAnsiTheme="majorBidi" w:cstheme="majorBidi"/>
          <w:sz w:val="22"/>
          <w:szCs w:val="22"/>
        </w:rPr>
        <w:t>Mission Planner</w:t>
      </w:r>
      <w:r w:rsidR="0080509A" w:rsidRPr="008D2B74">
        <w:rPr>
          <w:rFonts w:asciiTheme="majorBidi" w:hAnsiTheme="majorBidi" w:cstheme="majorBidi"/>
          <w:sz w:val="22"/>
          <w:szCs w:val="22"/>
        </w:rPr>
        <w:t xml:space="preserve"> </w:t>
      </w:r>
      <w:r w:rsidR="00855195">
        <w:rPr>
          <w:rFonts w:asciiTheme="majorBidi" w:hAnsiTheme="majorBidi" w:cstheme="majorBidi"/>
          <w:sz w:val="22"/>
          <w:szCs w:val="22"/>
        </w:rPr>
        <w:t xml:space="preserve"> </w:t>
      </w:r>
      <w:r w:rsidR="0080509A" w:rsidRPr="008D2B74">
        <w:rPr>
          <w:rFonts w:asciiTheme="majorBidi" w:hAnsiTheme="majorBidi" w:cstheme="majorBidi"/>
          <w:sz w:val="22"/>
          <w:szCs w:val="22"/>
        </w:rPr>
        <w:t>[24]</w:t>
      </w:r>
      <w:r w:rsidR="00E64594" w:rsidRPr="008D2B74">
        <w:rPr>
          <w:rFonts w:asciiTheme="majorBidi" w:hAnsiTheme="majorBidi" w:cstheme="majorBidi"/>
          <w:sz w:val="22"/>
          <w:szCs w:val="22"/>
        </w:rPr>
        <w:t xml:space="preserve"> is a ground control station for Plane, Copter and Rover. It is compatible with Windows only. Mission Planner can be used as a configuration utility or as a dynamic control supplement for your autonomous vehicle. Here are just a few things you can do with Mission Planner:</w:t>
      </w:r>
    </w:p>
    <w:p w14:paraId="3AA0FD19" w14:textId="77777777" w:rsidR="00E64594" w:rsidRPr="00182239" w:rsidRDefault="00E64594" w:rsidP="00E64594">
      <w:pPr>
        <w:pStyle w:val="NormalWeb"/>
        <w:numPr>
          <w:ilvl w:val="0"/>
          <w:numId w:val="64"/>
        </w:numPr>
        <w:shd w:val="clear" w:color="auto" w:fill="FCFCFC"/>
        <w:spacing w:before="0" w:beforeAutospacing="0" w:after="0" w:afterAutospacing="0" w:line="360" w:lineRule="atLeast"/>
        <w:ind w:left="1080"/>
        <w:rPr>
          <w:rFonts w:asciiTheme="majorBidi" w:hAnsiTheme="majorBidi" w:cstheme="majorBidi"/>
          <w:sz w:val="22"/>
          <w:szCs w:val="22"/>
        </w:rPr>
      </w:pPr>
      <w:r w:rsidRPr="008D2B74">
        <w:rPr>
          <w:rFonts w:asciiTheme="majorBidi" w:hAnsiTheme="majorBidi" w:cstheme="majorBidi"/>
          <w:sz w:val="22"/>
          <w:szCs w:val="22"/>
        </w:rPr>
        <w:t>Load the </w:t>
      </w:r>
      <w:hyperlink r:id="rId46" w:anchor="common-glossary" w:history="1">
        <w:r w:rsidRPr="00182239">
          <w:rPr>
            <w:rStyle w:val="std"/>
            <w:rFonts w:asciiTheme="majorBidi" w:hAnsiTheme="majorBidi" w:cstheme="majorBidi"/>
            <w:sz w:val="22"/>
            <w:szCs w:val="22"/>
          </w:rPr>
          <w:t>firmware</w:t>
        </w:r>
      </w:hyperlink>
      <w:r w:rsidRPr="00182239">
        <w:rPr>
          <w:rFonts w:asciiTheme="majorBidi" w:hAnsiTheme="majorBidi" w:cstheme="majorBidi"/>
          <w:sz w:val="22"/>
          <w:szCs w:val="22"/>
        </w:rPr>
        <w:t> (the software) into the autopilot board (i.e. Pixhawk series) that controls your vehicle.</w:t>
      </w:r>
    </w:p>
    <w:p w14:paraId="4D1A7AA7" w14:textId="77777777" w:rsidR="00E64594" w:rsidRPr="00182239" w:rsidRDefault="00E64594" w:rsidP="00E64594">
      <w:pPr>
        <w:pStyle w:val="NormalWeb"/>
        <w:numPr>
          <w:ilvl w:val="0"/>
          <w:numId w:val="64"/>
        </w:numPr>
        <w:shd w:val="clear" w:color="auto" w:fill="FCFCFC"/>
        <w:spacing w:before="0" w:beforeAutospacing="0" w:after="0" w:afterAutospacing="0" w:line="360" w:lineRule="atLeast"/>
        <w:ind w:left="1080"/>
        <w:rPr>
          <w:rFonts w:asciiTheme="majorBidi" w:hAnsiTheme="majorBidi" w:cstheme="majorBidi"/>
          <w:sz w:val="22"/>
          <w:szCs w:val="22"/>
        </w:rPr>
      </w:pPr>
      <w:r w:rsidRPr="00182239">
        <w:rPr>
          <w:rFonts w:asciiTheme="majorBidi" w:hAnsiTheme="majorBidi" w:cstheme="majorBidi"/>
          <w:sz w:val="22"/>
          <w:szCs w:val="22"/>
        </w:rPr>
        <w:t>Setup, configure, and tune your vehicle for optimum performance.</w:t>
      </w:r>
    </w:p>
    <w:p w14:paraId="0BE038F4" w14:textId="77777777" w:rsidR="00E64594" w:rsidRPr="00182239" w:rsidRDefault="00E64594" w:rsidP="00E64594">
      <w:pPr>
        <w:pStyle w:val="NormalWeb"/>
        <w:numPr>
          <w:ilvl w:val="0"/>
          <w:numId w:val="64"/>
        </w:numPr>
        <w:shd w:val="clear" w:color="auto" w:fill="FCFCFC"/>
        <w:spacing w:before="0" w:beforeAutospacing="0" w:after="0" w:afterAutospacing="0" w:line="360" w:lineRule="atLeast"/>
        <w:ind w:left="1080"/>
        <w:rPr>
          <w:rFonts w:asciiTheme="majorBidi" w:hAnsiTheme="majorBidi" w:cstheme="majorBidi"/>
          <w:sz w:val="22"/>
          <w:szCs w:val="22"/>
        </w:rPr>
      </w:pPr>
      <w:r w:rsidRPr="00182239">
        <w:rPr>
          <w:rFonts w:asciiTheme="majorBidi" w:hAnsiTheme="majorBidi" w:cstheme="majorBidi"/>
          <w:sz w:val="22"/>
          <w:szCs w:val="22"/>
        </w:rPr>
        <w:t>Plan, save and load autonomous missions into you autopilot with simple point-and-click way-point entry on Google or other maps.</w:t>
      </w:r>
    </w:p>
    <w:p w14:paraId="33F5ABC7" w14:textId="77777777" w:rsidR="00E64594" w:rsidRPr="00182239" w:rsidRDefault="00E64594" w:rsidP="00E64594">
      <w:pPr>
        <w:pStyle w:val="NormalWeb"/>
        <w:numPr>
          <w:ilvl w:val="0"/>
          <w:numId w:val="64"/>
        </w:numPr>
        <w:shd w:val="clear" w:color="auto" w:fill="FCFCFC"/>
        <w:spacing w:before="0" w:beforeAutospacing="0" w:after="0" w:afterAutospacing="0" w:line="360" w:lineRule="atLeast"/>
        <w:ind w:left="1080"/>
        <w:rPr>
          <w:rFonts w:asciiTheme="majorBidi" w:hAnsiTheme="majorBidi" w:cstheme="majorBidi"/>
          <w:sz w:val="22"/>
          <w:szCs w:val="22"/>
        </w:rPr>
      </w:pPr>
      <w:r w:rsidRPr="00182239">
        <w:rPr>
          <w:rFonts w:asciiTheme="majorBidi" w:hAnsiTheme="majorBidi" w:cstheme="majorBidi"/>
          <w:sz w:val="22"/>
          <w:szCs w:val="22"/>
        </w:rPr>
        <w:t>Download and analyze mission logs created by your autopilot.</w:t>
      </w:r>
    </w:p>
    <w:p w14:paraId="72CBC18A" w14:textId="77777777" w:rsidR="00E64594" w:rsidRPr="00182239" w:rsidRDefault="00E64594" w:rsidP="00E64594">
      <w:pPr>
        <w:pStyle w:val="NormalWeb"/>
        <w:numPr>
          <w:ilvl w:val="0"/>
          <w:numId w:val="64"/>
        </w:numPr>
        <w:shd w:val="clear" w:color="auto" w:fill="FCFCFC"/>
        <w:spacing w:before="0" w:beforeAutospacing="0" w:after="0" w:afterAutospacing="0" w:line="360" w:lineRule="atLeast"/>
        <w:ind w:left="1080"/>
        <w:rPr>
          <w:rFonts w:asciiTheme="majorBidi" w:hAnsiTheme="majorBidi" w:cstheme="majorBidi"/>
          <w:sz w:val="22"/>
          <w:szCs w:val="22"/>
        </w:rPr>
      </w:pPr>
      <w:r w:rsidRPr="00182239">
        <w:rPr>
          <w:rFonts w:asciiTheme="majorBidi" w:hAnsiTheme="majorBidi" w:cstheme="majorBidi"/>
          <w:sz w:val="22"/>
          <w:szCs w:val="22"/>
        </w:rPr>
        <w:t>Interface with a PC flight simulator to create a full hardware-in-the-loop UAV simulator.</w:t>
      </w:r>
    </w:p>
    <w:p w14:paraId="0DCCB995" w14:textId="77777777" w:rsidR="00E64594" w:rsidRPr="00182239" w:rsidRDefault="00E64594" w:rsidP="00E64594">
      <w:pPr>
        <w:pStyle w:val="NormalWeb"/>
        <w:numPr>
          <w:ilvl w:val="0"/>
          <w:numId w:val="64"/>
        </w:numPr>
        <w:shd w:val="clear" w:color="auto" w:fill="FCFCFC"/>
        <w:spacing w:before="0" w:beforeAutospacing="0" w:after="180" w:afterAutospacing="0" w:line="360" w:lineRule="atLeast"/>
        <w:ind w:left="1080"/>
        <w:rPr>
          <w:rFonts w:asciiTheme="majorBidi" w:hAnsiTheme="majorBidi" w:cstheme="majorBidi"/>
          <w:sz w:val="22"/>
          <w:szCs w:val="22"/>
        </w:rPr>
      </w:pPr>
      <w:r w:rsidRPr="00182239">
        <w:rPr>
          <w:rFonts w:asciiTheme="majorBidi" w:hAnsiTheme="majorBidi" w:cstheme="majorBidi"/>
          <w:sz w:val="22"/>
          <w:szCs w:val="22"/>
        </w:rPr>
        <w:t>With appropriate telemetry hardware you can:</w:t>
      </w:r>
    </w:p>
    <w:p w14:paraId="01F832B8" w14:textId="77777777" w:rsidR="00E64594" w:rsidRPr="00182239" w:rsidRDefault="00E64594" w:rsidP="00E64594">
      <w:pPr>
        <w:pStyle w:val="NormalWeb"/>
        <w:numPr>
          <w:ilvl w:val="1"/>
          <w:numId w:val="65"/>
        </w:numPr>
        <w:shd w:val="clear" w:color="auto" w:fill="FCFCFC"/>
        <w:spacing w:before="0" w:beforeAutospacing="0" w:after="0" w:afterAutospacing="0" w:line="360" w:lineRule="atLeast"/>
        <w:ind w:left="2160"/>
        <w:rPr>
          <w:rFonts w:asciiTheme="majorBidi" w:hAnsiTheme="majorBidi" w:cstheme="majorBidi"/>
          <w:sz w:val="22"/>
          <w:szCs w:val="22"/>
        </w:rPr>
      </w:pPr>
      <w:r w:rsidRPr="00182239">
        <w:rPr>
          <w:rFonts w:asciiTheme="majorBidi" w:hAnsiTheme="majorBidi" w:cstheme="majorBidi"/>
          <w:sz w:val="22"/>
          <w:szCs w:val="22"/>
        </w:rPr>
        <w:t>Monitor your vehicle’s status while in operation.</w:t>
      </w:r>
    </w:p>
    <w:p w14:paraId="29BE690E" w14:textId="77777777" w:rsidR="00E64594" w:rsidRPr="00182239" w:rsidRDefault="00E64594" w:rsidP="00E64594">
      <w:pPr>
        <w:pStyle w:val="NormalWeb"/>
        <w:numPr>
          <w:ilvl w:val="1"/>
          <w:numId w:val="65"/>
        </w:numPr>
        <w:shd w:val="clear" w:color="auto" w:fill="FCFCFC"/>
        <w:spacing w:before="0" w:beforeAutospacing="0" w:after="0" w:afterAutospacing="0" w:line="360" w:lineRule="atLeast"/>
        <w:ind w:left="2160"/>
        <w:rPr>
          <w:rFonts w:asciiTheme="majorBidi" w:hAnsiTheme="majorBidi" w:cstheme="majorBidi"/>
          <w:sz w:val="22"/>
          <w:szCs w:val="22"/>
        </w:rPr>
      </w:pPr>
      <w:r w:rsidRPr="00182239">
        <w:rPr>
          <w:rFonts w:asciiTheme="majorBidi" w:hAnsiTheme="majorBidi" w:cstheme="majorBidi"/>
          <w:sz w:val="22"/>
          <w:szCs w:val="22"/>
        </w:rPr>
        <w:lastRenderedPageBreak/>
        <w:t xml:space="preserve">Record telemetry logs which contain much more information the </w:t>
      </w:r>
      <w:proofErr w:type="spellStart"/>
      <w:r w:rsidRPr="00182239">
        <w:rPr>
          <w:rFonts w:asciiTheme="majorBidi" w:hAnsiTheme="majorBidi" w:cstheme="majorBidi"/>
          <w:sz w:val="22"/>
          <w:szCs w:val="22"/>
        </w:rPr>
        <w:t>the</w:t>
      </w:r>
      <w:proofErr w:type="spellEnd"/>
      <w:r w:rsidRPr="00182239">
        <w:rPr>
          <w:rFonts w:asciiTheme="majorBidi" w:hAnsiTheme="majorBidi" w:cstheme="majorBidi"/>
          <w:sz w:val="22"/>
          <w:szCs w:val="22"/>
        </w:rPr>
        <w:t xml:space="preserve"> on-board autopilot logs.</w:t>
      </w:r>
    </w:p>
    <w:p w14:paraId="08D0F803" w14:textId="77777777" w:rsidR="00E64594" w:rsidRPr="00182239" w:rsidRDefault="00E64594" w:rsidP="00E64594">
      <w:pPr>
        <w:pStyle w:val="NormalWeb"/>
        <w:numPr>
          <w:ilvl w:val="1"/>
          <w:numId w:val="65"/>
        </w:numPr>
        <w:shd w:val="clear" w:color="auto" w:fill="FCFCFC"/>
        <w:spacing w:before="0" w:beforeAutospacing="0" w:after="0" w:afterAutospacing="0" w:line="360" w:lineRule="atLeast"/>
        <w:ind w:left="2160"/>
        <w:rPr>
          <w:rFonts w:asciiTheme="majorBidi" w:hAnsiTheme="majorBidi" w:cstheme="majorBidi"/>
          <w:sz w:val="22"/>
          <w:szCs w:val="22"/>
        </w:rPr>
      </w:pPr>
      <w:r w:rsidRPr="00182239">
        <w:rPr>
          <w:rFonts w:asciiTheme="majorBidi" w:hAnsiTheme="majorBidi" w:cstheme="majorBidi"/>
          <w:sz w:val="22"/>
          <w:szCs w:val="22"/>
        </w:rPr>
        <w:t>View and analyze the telemetry logs.</w:t>
      </w:r>
    </w:p>
    <w:p w14:paraId="53C73EDD" w14:textId="77777777" w:rsidR="00E64594" w:rsidRPr="00182239" w:rsidRDefault="00E64594" w:rsidP="00E64594">
      <w:pPr>
        <w:pStyle w:val="NormalWeb"/>
        <w:numPr>
          <w:ilvl w:val="1"/>
          <w:numId w:val="65"/>
        </w:numPr>
        <w:shd w:val="clear" w:color="auto" w:fill="FCFCFC"/>
        <w:spacing w:before="0" w:beforeAutospacing="0" w:after="0" w:afterAutospacing="0" w:line="360" w:lineRule="atLeast"/>
        <w:ind w:left="2160"/>
        <w:rPr>
          <w:rFonts w:asciiTheme="majorBidi" w:hAnsiTheme="majorBidi" w:cstheme="majorBidi"/>
          <w:sz w:val="22"/>
          <w:szCs w:val="22"/>
        </w:rPr>
      </w:pPr>
      <w:r w:rsidRPr="00182239">
        <w:rPr>
          <w:rFonts w:asciiTheme="majorBidi" w:hAnsiTheme="majorBidi" w:cstheme="majorBidi"/>
          <w:sz w:val="22"/>
          <w:szCs w:val="22"/>
        </w:rPr>
        <w:t>Operate your vehicle in FPV (first person view)</w:t>
      </w:r>
    </w:p>
    <w:p w14:paraId="04B74A7D" w14:textId="55862428" w:rsidR="00E64594" w:rsidRPr="0029273D" w:rsidRDefault="008247B5" w:rsidP="008247B5">
      <w:pPr>
        <w:pStyle w:val="a4"/>
        <w:shd w:val="clear" w:color="auto" w:fill="FFFFFF"/>
        <w:spacing w:before="0" w:after="160" w:line="22" w:lineRule="atLeast"/>
        <w:ind w:left="680" w:firstLine="0"/>
        <w:jc w:val="both"/>
        <w:rPr>
          <w:rFonts w:ascii="Times New Roman" w:eastAsia="Calibri" w:hAnsi="Times New Roman" w:cs="Times New Roman"/>
          <w:color w:val="000000" w:themeColor="text1"/>
          <w:lang w:bidi="ar-SA"/>
        </w:rPr>
      </w:pPr>
      <w:r w:rsidRPr="0029273D">
        <w:rPr>
          <w:rFonts w:ascii="Times New Roman" w:eastAsia="Calibri" w:hAnsi="Times New Roman" w:cs="Times New Roman"/>
          <w:color w:val="000000" w:themeColor="text1"/>
          <w:lang w:bidi="ar-SA"/>
        </w:rPr>
        <w:t>.</w:t>
      </w:r>
      <w:r w:rsidR="0000661E" w:rsidRPr="0029273D">
        <w:rPr>
          <w:noProof/>
        </w:rPr>
        <w:drawing>
          <wp:anchor distT="0" distB="0" distL="114300" distR="114300" simplePos="0" relativeHeight="251624448" behindDoc="0" locked="0" layoutInCell="1" allowOverlap="1" wp14:anchorId="1BE939BE" wp14:editId="4DB2F7C3">
            <wp:simplePos x="0" y="0"/>
            <wp:positionH relativeFrom="column">
              <wp:posOffset>330200</wp:posOffset>
            </wp:positionH>
            <wp:positionV relativeFrom="paragraph">
              <wp:posOffset>237490</wp:posOffset>
            </wp:positionV>
            <wp:extent cx="4627245" cy="2709545"/>
            <wp:effectExtent l="0" t="0" r="1905" b="0"/>
            <wp:wrapTopAndBottom/>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t="10072" r="22800" b="4819"/>
                    <a:stretch/>
                  </pic:blipFill>
                  <pic:spPr bwMode="auto">
                    <a:xfrm>
                      <a:off x="0" y="0"/>
                      <a:ext cx="4627245" cy="2709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CF2241" w14:textId="78FD4C41" w:rsidR="00E64594" w:rsidRPr="0029273D" w:rsidRDefault="00E64594" w:rsidP="00283FC6">
      <w:pPr>
        <w:pStyle w:val="a4"/>
        <w:shd w:val="clear" w:color="auto" w:fill="FFFFFF"/>
        <w:spacing w:before="0" w:after="160" w:line="22" w:lineRule="atLeast"/>
        <w:ind w:left="680" w:firstLine="0"/>
        <w:jc w:val="both"/>
        <w:rPr>
          <w:rFonts w:ascii="Times New Roman" w:eastAsia="Calibri" w:hAnsi="Times New Roman" w:cs="Times New Roman"/>
          <w:color w:val="000000" w:themeColor="text1"/>
          <w:lang w:bidi="ar-SA"/>
        </w:rPr>
      </w:pPr>
    </w:p>
    <w:p w14:paraId="0259BFD1" w14:textId="5F45C6C4" w:rsidR="003B024F" w:rsidRPr="0029273D" w:rsidRDefault="003B024F" w:rsidP="00283FC6">
      <w:pPr>
        <w:pStyle w:val="a4"/>
        <w:shd w:val="clear" w:color="auto" w:fill="FFFFFF"/>
        <w:spacing w:before="0" w:after="160" w:line="22" w:lineRule="atLeast"/>
        <w:ind w:left="680" w:firstLine="0"/>
        <w:jc w:val="both"/>
        <w:rPr>
          <w:rFonts w:ascii="Times New Roman" w:eastAsia="Calibri" w:hAnsi="Times New Roman" w:cs="Times New Roman"/>
          <w:color w:val="000000" w:themeColor="text1"/>
          <w:lang w:bidi="ar-SA"/>
        </w:rPr>
      </w:pPr>
    </w:p>
    <w:p w14:paraId="1D61AF82" w14:textId="3466E6FF" w:rsidR="003B024F" w:rsidRPr="0029273D" w:rsidRDefault="003B024F" w:rsidP="00283FC6">
      <w:pPr>
        <w:pStyle w:val="a4"/>
        <w:shd w:val="clear" w:color="auto" w:fill="FFFFFF"/>
        <w:spacing w:before="0" w:after="160" w:line="22" w:lineRule="atLeast"/>
        <w:ind w:left="680" w:firstLine="0"/>
        <w:jc w:val="both"/>
        <w:rPr>
          <w:rFonts w:ascii="Times New Roman" w:eastAsia="Calibri" w:hAnsi="Times New Roman" w:cs="Times New Roman"/>
          <w:i/>
          <w:iCs/>
          <w:color w:val="000000" w:themeColor="text1"/>
          <w:lang w:bidi="ar-SA"/>
        </w:rPr>
      </w:pPr>
      <w:r w:rsidRPr="0029273D">
        <w:rPr>
          <w:rFonts w:ascii="Times New Roman" w:eastAsia="Calibri" w:hAnsi="Times New Roman" w:cs="Times New Roman"/>
          <w:i/>
          <w:iCs/>
          <w:color w:val="000000" w:themeColor="text1"/>
          <w:lang w:bidi="ar-SA"/>
        </w:rPr>
        <w:t xml:space="preserve">                                   Fig</w:t>
      </w:r>
      <w:r w:rsidR="00571BD5" w:rsidRPr="0029273D">
        <w:rPr>
          <w:rFonts w:ascii="Times New Roman" w:eastAsia="Calibri" w:hAnsi="Times New Roman" w:cs="Times New Roman"/>
          <w:i/>
          <w:iCs/>
          <w:color w:val="000000" w:themeColor="text1"/>
          <w:lang w:bidi="ar-SA"/>
        </w:rPr>
        <w:t>.</w:t>
      </w:r>
      <w:r w:rsidRPr="0029273D">
        <w:rPr>
          <w:rFonts w:ascii="Times New Roman" w:eastAsia="Calibri" w:hAnsi="Times New Roman" w:cs="Times New Roman"/>
          <w:i/>
          <w:iCs/>
          <w:color w:val="000000" w:themeColor="text1"/>
          <w:lang w:bidi="ar-SA"/>
        </w:rPr>
        <w:t xml:space="preserve"> </w:t>
      </w:r>
      <w:r w:rsidR="00C60245">
        <w:rPr>
          <w:rFonts w:ascii="Times New Roman" w:eastAsia="Calibri" w:hAnsi="Times New Roman" w:cs="Times New Roman"/>
          <w:i/>
          <w:iCs/>
          <w:color w:val="000000" w:themeColor="text1"/>
          <w:lang w:bidi="ar-SA"/>
        </w:rPr>
        <w:t>19</w:t>
      </w:r>
      <w:r w:rsidR="00E2027F" w:rsidRPr="0029273D">
        <w:rPr>
          <w:rFonts w:ascii="Times New Roman" w:eastAsia="Calibri" w:hAnsi="Times New Roman" w:cs="Times New Roman"/>
          <w:i/>
          <w:iCs/>
          <w:color w:val="000000" w:themeColor="text1"/>
          <w:lang w:bidi="ar-SA"/>
        </w:rPr>
        <w:t>:</w:t>
      </w:r>
      <w:r w:rsidRPr="0029273D">
        <w:rPr>
          <w:rFonts w:ascii="Times New Roman" w:eastAsia="Calibri" w:hAnsi="Times New Roman" w:cs="Times New Roman"/>
          <w:i/>
          <w:iCs/>
          <w:color w:val="000000" w:themeColor="text1"/>
          <w:lang w:bidi="ar-SA"/>
        </w:rPr>
        <w:t xml:space="preserve"> Mission Planner Home Application</w:t>
      </w:r>
    </w:p>
    <w:p w14:paraId="60E1F1EF" w14:textId="570B42E7" w:rsidR="0000661E" w:rsidRPr="0029273D" w:rsidRDefault="0000661E" w:rsidP="00283FC6">
      <w:pPr>
        <w:pStyle w:val="a4"/>
        <w:shd w:val="clear" w:color="auto" w:fill="FFFFFF"/>
        <w:spacing w:before="0" w:after="160" w:line="22" w:lineRule="atLeast"/>
        <w:ind w:left="680" w:firstLine="0"/>
        <w:jc w:val="both"/>
        <w:rPr>
          <w:rFonts w:ascii="Times New Roman" w:eastAsia="Calibri" w:hAnsi="Times New Roman" w:cs="Times New Roman"/>
          <w:color w:val="000000" w:themeColor="text1"/>
          <w:lang w:bidi="ar-SA"/>
        </w:rPr>
      </w:pPr>
    </w:p>
    <w:p w14:paraId="35EBCF8A" w14:textId="40CA75D8" w:rsidR="003B024F" w:rsidRPr="0029273D" w:rsidRDefault="003B024F" w:rsidP="003952F6">
      <w:pPr>
        <w:pStyle w:val="a4"/>
        <w:numPr>
          <w:ilvl w:val="2"/>
          <w:numId w:val="74"/>
        </w:numPr>
        <w:shd w:val="clear" w:color="auto" w:fill="FFFFFF"/>
        <w:spacing w:before="0" w:after="160" w:line="22" w:lineRule="atLeast"/>
        <w:jc w:val="both"/>
        <w:rPr>
          <w:rFonts w:ascii="Times New Roman" w:eastAsia="Calibri" w:hAnsi="Times New Roman" w:cs="Times New Roman"/>
          <w:b/>
          <w:bCs/>
          <w:color w:val="000000" w:themeColor="text1"/>
          <w:lang w:bidi="ar-SA"/>
        </w:rPr>
      </w:pPr>
      <w:r w:rsidRPr="0029273D">
        <w:rPr>
          <w:rFonts w:ascii="Times New Roman" w:eastAsia="Calibri" w:hAnsi="Times New Roman" w:cs="Times New Roman"/>
          <w:b/>
          <w:bCs/>
          <w:color w:val="000000" w:themeColor="text1"/>
          <w:lang w:bidi="ar-SA"/>
        </w:rPr>
        <w:t>How the system works:</w:t>
      </w:r>
    </w:p>
    <w:p w14:paraId="2CA611FB" w14:textId="77777777" w:rsidR="00E64594" w:rsidRPr="0029273D" w:rsidRDefault="00E64594" w:rsidP="003B024F">
      <w:pPr>
        <w:pStyle w:val="a4"/>
        <w:shd w:val="clear" w:color="auto" w:fill="FFFFFF"/>
        <w:spacing w:before="0" w:after="160" w:line="22" w:lineRule="atLeast"/>
        <w:ind w:left="680" w:firstLine="0"/>
        <w:jc w:val="both"/>
        <w:rPr>
          <w:rFonts w:ascii="Times New Roman" w:eastAsia="Calibri" w:hAnsi="Times New Roman" w:cs="Times New Roman"/>
          <w:color w:val="000000" w:themeColor="text1"/>
        </w:rPr>
      </w:pPr>
    </w:p>
    <w:p w14:paraId="2AE77046" w14:textId="1AC5EBC2" w:rsidR="003B024F" w:rsidRPr="0029273D" w:rsidRDefault="000C30C1" w:rsidP="006F6E69">
      <w:pPr>
        <w:pStyle w:val="a4"/>
        <w:shd w:val="clear" w:color="auto" w:fill="FFFFFF"/>
        <w:spacing w:before="0" w:after="160" w:line="22" w:lineRule="atLeast"/>
        <w:ind w:left="0" w:firstLine="0"/>
        <w:jc w:val="both"/>
        <w:rPr>
          <w:rFonts w:ascii="Times New Roman" w:eastAsia="Calibri" w:hAnsi="Times New Roman" w:cs="Times New Roman"/>
          <w:color w:val="000000" w:themeColor="text1"/>
        </w:rPr>
      </w:pPr>
      <w:r w:rsidRPr="0029273D">
        <w:rPr>
          <w:rFonts w:ascii="Times New Roman" w:eastAsia="Calibri" w:hAnsi="Times New Roman" w:cs="Times New Roman"/>
          <w:color w:val="000000" w:themeColor="text1"/>
        </w:rPr>
        <w:t xml:space="preserve">       </w:t>
      </w:r>
      <w:r w:rsidR="003B024F" w:rsidRPr="0029273D">
        <w:rPr>
          <w:rFonts w:ascii="Times New Roman" w:eastAsia="Calibri" w:hAnsi="Times New Roman" w:cs="Times New Roman"/>
          <w:color w:val="000000" w:themeColor="text1"/>
        </w:rPr>
        <w:t>We actually mentioned a lot of devices, so we will now explain about the connection between the different things</w:t>
      </w:r>
      <w:r w:rsidR="00BF06C2" w:rsidRPr="0029273D">
        <w:rPr>
          <w:rFonts w:ascii="Times New Roman" w:eastAsia="Calibri" w:hAnsi="Times New Roman" w:cs="Times New Roman"/>
          <w:color w:val="000000" w:themeColor="text1"/>
        </w:rPr>
        <w:t xml:space="preserve">. </w:t>
      </w:r>
      <w:r w:rsidR="003B024F" w:rsidRPr="0029273D">
        <w:rPr>
          <w:rFonts w:ascii="Times New Roman" w:eastAsia="Calibri" w:hAnsi="Times New Roman" w:cs="Times New Roman"/>
          <w:color w:val="000000" w:themeColor="text1"/>
        </w:rPr>
        <w:t>We must always remember the goal of the project that is the extermination of a sniper on the ground.</w:t>
      </w:r>
    </w:p>
    <w:p w14:paraId="5CD4F84E" w14:textId="45E4479F" w:rsidR="00E64594" w:rsidRPr="0029273D" w:rsidRDefault="003B024F" w:rsidP="006F6E69">
      <w:pPr>
        <w:pStyle w:val="a4"/>
        <w:shd w:val="clear" w:color="auto" w:fill="FFFFFF"/>
        <w:spacing w:before="0" w:after="160" w:line="22" w:lineRule="atLeast"/>
        <w:ind w:left="0" w:firstLine="0"/>
        <w:jc w:val="both"/>
        <w:rPr>
          <w:rFonts w:ascii="Times New Roman" w:eastAsia="Calibri" w:hAnsi="Times New Roman" w:cs="Times New Roman"/>
          <w:color w:val="000000" w:themeColor="text1"/>
        </w:rPr>
      </w:pPr>
      <w:r w:rsidRPr="0029273D">
        <w:rPr>
          <w:rFonts w:ascii="Times New Roman" w:eastAsia="Calibri" w:hAnsi="Times New Roman" w:cs="Times New Roman"/>
          <w:color w:val="000000" w:themeColor="text1"/>
        </w:rPr>
        <w:t>To achieve this goal we must locate it using coordinates and transfer the coordinates to the unit on the ground and to the calculation unit of the laser</w:t>
      </w:r>
      <w:r w:rsidR="00E64594" w:rsidRPr="0029273D">
        <w:rPr>
          <w:rFonts w:ascii="Times New Roman" w:eastAsia="Calibri" w:hAnsi="Times New Roman" w:cs="Times New Roman" w:hint="cs"/>
          <w:color w:val="000000" w:themeColor="text1"/>
          <w:rtl/>
        </w:rPr>
        <w:t>.</w:t>
      </w:r>
      <w:r w:rsidR="00EC525F">
        <w:rPr>
          <w:rFonts w:ascii="Times New Roman" w:eastAsia="Calibri" w:hAnsi="Times New Roman" w:cs="Times New Roman"/>
          <w:color w:val="000000" w:themeColor="text1"/>
        </w:rPr>
        <w:t xml:space="preserve"> </w:t>
      </w:r>
      <w:r w:rsidR="00E64594" w:rsidRPr="0029273D">
        <w:rPr>
          <w:rFonts w:ascii="Times New Roman" w:eastAsia="Calibri" w:hAnsi="Times New Roman" w:cs="Times New Roman"/>
          <w:color w:val="000000" w:themeColor="text1"/>
        </w:rPr>
        <w:t xml:space="preserve">In our case it works </w:t>
      </w:r>
      <w:r w:rsidR="00EC525F">
        <w:rPr>
          <w:rFonts w:ascii="Times New Roman" w:eastAsia="Calibri" w:hAnsi="Times New Roman" w:cs="Times New Roman"/>
          <w:color w:val="000000" w:themeColor="text1"/>
        </w:rPr>
        <w:t>this</w:t>
      </w:r>
      <w:r w:rsidR="00EC525F" w:rsidRPr="0029273D">
        <w:rPr>
          <w:rFonts w:ascii="Times New Roman" w:eastAsia="Calibri" w:hAnsi="Times New Roman" w:cs="Times New Roman"/>
          <w:color w:val="000000" w:themeColor="text1"/>
        </w:rPr>
        <w:t xml:space="preserve"> </w:t>
      </w:r>
      <w:r w:rsidR="00E64594" w:rsidRPr="0029273D">
        <w:rPr>
          <w:rFonts w:ascii="Times New Roman" w:eastAsia="Calibri" w:hAnsi="Times New Roman" w:cs="Times New Roman"/>
          <w:color w:val="000000" w:themeColor="text1"/>
        </w:rPr>
        <w:t>way: Pixhawk contains the coordinates, and from here they must be transmitted to two places:</w:t>
      </w:r>
    </w:p>
    <w:p w14:paraId="3C5C47B8" w14:textId="77777777" w:rsidR="00C0299B" w:rsidRPr="0029273D" w:rsidRDefault="00C0299B" w:rsidP="006F6E69">
      <w:pPr>
        <w:pStyle w:val="a4"/>
        <w:shd w:val="clear" w:color="auto" w:fill="FFFFFF"/>
        <w:spacing w:before="0" w:after="160" w:line="22" w:lineRule="atLeast"/>
        <w:ind w:left="0" w:firstLine="0"/>
        <w:jc w:val="both"/>
        <w:rPr>
          <w:rFonts w:ascii="Times New Roman" w:eastAsia="Calibri" w:hAnsi="Times New Roman" w:cs="Times New Roman"/>
          <w:color w:val="000000" w:themeColor="text1"/>
        </w:rPr>
      </w:pPr>
    </w:p>
    <w:p w14:paraId="6F79B5EA" w14:textId="2A1BB89B" w:rsidR="00E64594" w:rsidRPr="006F6E69" w:rsidRDefault="00E64594" w:rsidP="002E0D6B">
      <w:pPr>
        <w:pStyle w:val="a4"/>
        <w:numPr>
          <w:ilvl w:val="3"/>
          <w:numId w:val="112"/>
        </w:numPr>
        <w:shd w:val="clear" w:color="auto" w:fill="FFFFFF"/>
        <w:spacing w:before="0" w:after="160" w:line="22" w:lineRule="atLeast"/>
        <w:jc w:val="both"/>
        <w:rPr>
          <w:rFonts w:ascii="Times New Roman" w:eastAsia="Calibri" w:hAnsi="Times New Roman" w:cs="Times New Roman"/>
          <w:b/>
          <w:bCs/>
          <w:color w:val="000000" w:themeColor="text1"/>
        </w:rPr>
      </w:pPr>
      <w:r w:rsidRPr="006F6E69">
        <w:rPr>
          <w:rFonts w:ascii="Times New Roman" w:eastAsia="Calibri" w:hAnsi="Times New Roman" w:cs="Times New Roman"/>
          <w:b/>
          <w:bCs/>
          <w:color w:val="000000" w:themeColor="text1"/>
        </w:rPr>
        <w:t>The unit on the ground via radio transmission</w:t>
      </w:r>
      <w:r w:rsidR="00552DED" w:rsidRPr="006F6E69">
        <w:rPr>
          <w:rFonts w:ascii="Times New Roman" w:eastAsia="Calibri" w:hAnsi="Times New Roman" w:cs="Times New Roman"/>
          <w:b/>
          <w:bCs/>
          <w:color w:val="000000" w:themeColor="text1"/>
        </w:rPr>
        <w:t>:</w:t>
      </w:r>
    </w:p>
    <w:p w14:paraId="0D6AA717" w14:textId="4F98DA1F" w:rsidR="0000661E" w:rsidRPr="0029273D" w:rsidRDefault="0000661E" w:rsidP="006F6E69">
      <w:pPr>
        <w:pStyle w:val="a4"/>
        <w:shd w:val="clear" w:color="auto" w:fill="FFFFFF"/>
        <w:spacing w:before="0" w:after="160" w:line="22" w:lineRule="atLeast"/>
        <w:ind w:left="397" w:firstLine="0"/>
        <w:jc w:val="both"/>
        <w:rPr>
          <w:rFonts w:ascii="Times New Roman" w:eastAsia="Calibri" w:hAnsi="Times New Roman" w:cs="Times New Roman"/>
          <w:color w:val="000000" w:themeColor="text1"/>
        </w:rPr>
      </w:pPr>
    </w:p>
    <w:p w14:paraId="35F4BD04" w14:textId="7296E046" w:rsidR="0000661E" w:rsidRPr="0029273D" w:rsidRDefault="000C30C1" w:rsidP="006F6E69">
      <w:pPr>
        <w:pStyle w:val="a4"/>
        <w:shd w:val="clear" w:color="auto" w:fill="FFFFFF"/>
        <w:spacing w:before="0" w:after="160" w:line="22" w:lineRule="atLeast"/>
        <w:ind w:left="397" w:firstLine="0"/>
        <w:jc w:val="both"/>
        <w:rPr>
          <w:rFonts w:ascii="Times New Roman" w:eastAsia="Calibri" w:hAnsi="Times New Roman" w:cs="Times New Roman"/>
          <w:color w:val="000000" w:themeColor="text1"/>
        </w:rPr>
      </w:pPr>
      <w:r w:rsidRPr="0029273D">
        <w:rPr>
          <w:rFonts w:ascii="Times New Roman" w:eastAsia="Calibri" w:hAnsi="Times New Roman" w:cs="Times New Roman"/>
          <w:color w:val="000000" w:themeColor="text1"/>
        </w:rPr>
        <w:t xml:space="preserve">       </w:t>
      </w:r>
      <w:r w:rsidR="00552DED" w:rsidRPr="0029273D">
        <w:rPr>
          <w:rFonts w:ascii="Times New Roman" w:eastAsia="Calibri" w:hAnsi="Times New Roman" w:cs="Times New Roman"/>
          <w:color w:val="000000" w:themeColor="text1"/>
        </w:rPr>
        <w:t>Radio broadcasting is the protocol for transmitting the image and the various parameters to a computer that is on the ground.</w:t>
      </w:r>
    </w:p>
    <w:p w14:paraId="1B4C930A" w14:textId="619C845D" w:rsidR="00552DED" w:rsidRPr="0029273D" w:rsidRDefault="00552DED" w:rsidP="006F6E69">
      <w:pPr>
        <w:pStyle w:val="a4"/>
        <w:shd w:val="clear" w:color="auto" w:fill="FFFFFF"/>
        <w:spacing w:before="0" w:after="160" w:line="22" w:lineRule="atLeast"/>
        <w:ind w:left="397" w:firstLine="0"/>
        <w:jc w:val="both"/>
        <w:rPr>
          <w:rFonts w:ascii="Times New Roman" w:eastAsia="Calibri" w:hAnsi="Times New Roman" w:cs="Times New Roman"/>
          <w:color w:val="000000" w:themeColor="text1"/>
          <w:rtl/>
        </w:rPr>
      </w:pPr>
      <w:r w:rsidRPr="0029273D">
        <w:rPr>
          <w:rFonts w:ascii="Times New Roman" w:eastAsia="Calibri" w:hAnsi="Times New Roman" w:cs="Times New Roman"/>
          <w:color w:val="000000" w:themeColor="text1"/>
        </w:rPr>
        <w:t xml:space="preserve">All the various information and data will be transmitted </w:t>
      </w:r>
      <w:bookmarkStart w:id="64" w:name="_Hlk61015406"/>
      <w:r w:rsidRPr="0029273D">
        <w:rPr>
          <w:rFonts w:ascii="Times New Roman" w:eastAsia="Calibri" w:hAnsi="Times New Roman" w:cs="Times New Roman"/>
          <w:color w:val="000000" w:themeColor="text1"/>
        </w:rPr>
        <w:t>via radio frequency</w:t>
      </w:r>
      <w:bookmarkEnd w:id="64"/>
      <w:r w:rsidRPr="0029273D">
        <w:rPr>
          <w:rFonts w:ascii="Times New Roman" w:eastAsia="Calibri" w:hAnsi="Times New Roman" w:cs="Times New Roman"/>
          <w:color w:val="000000" w:themeColor="text1"/>
        </w:rPr>
        <w:t>, and the data will be displayed in Mission Planner Application.</w:t>
      </w:r>
    </w:p>
    <w:p w14:paraId="7BD590E6" w14:textId="4B24D159" w:rsidR="0000661E" w:rsidRPr="0029273D" w:rsidRDefault="0000661E" w:rsidP="006F6E69">
      <w:pPr>
        <w:pStyle w:val="a4"/>
        <w:shd w:val="clear" w:color="auto" w:fill="FFFFFF"/>
        <w:spacing w:before="0" w:after="160" w:line="22" w:lineRule="atLeast"/>
        <w:ind w:left="0" w:firstLine="0"/>
        <w:jc w:val="both"/>
        <w:rPr>
          <w:rFonts w:ascii="Times New Roman" w:eastAsia="Calibri" w:hAnsi="Times New Roman" w:cs="Times New Roman"/>
          <w:color w:val="000000" w:themeColor="text1"/>
        </w:rPr>
      </w:pPr>
    </w:p>
    <w:p w14:paraId="5E801EAB" w14:textId="74257011" w:rsidR="0000661E" w:rsidRPr="0029273D" w:rsidRDefault="0000661E" w:rsidP="006F6E69">
      <w:pPr>
        <w:pStyle w:val="a4"/>
        <w:shd w:val="clear" w:color="auto" w:fill="FFFFFF"/>
        <w:spacing w:before="0" w:after="160" w:line="22" w:lineRule="atLeast"/>
        <w:ind w:left="0" w:firstLine="0"/>
        <w:jc w:val="both"/>
        <w:rPr>
          <w:rFonts w:ascii="Times New Roman" w:eastAsia="Calibri" w:hAnsi="Times New Roman" w:cs="Times New Roman"/>
          <w:color w:val="000000" w:themeColor="text1"/>
        </w:rPr>
      </w:pPr>
    </w:p>
    <w:p w14:paraId="5B49363C" w14:textId="1895BC5F" w:rsidR="0000661E" w:rsidRPr="0029273D" w:rsidRDefault="00C0299B">
      <w:pPr>
        <w:shd w:val="clear" w:color="auto" w:fill="FFFFFF"/>
        <w:spacing w:before="0" w:after="160" w:line="22" w:lineRule="atLeast"/>
        <w:jc w:val="both"/>
        <w:rPr>
          <w:rFonts w:ascii="Times New Roman" w:eastAsia="Calibri" w:hAnsi="Times New Roman" w:cs="Times New Roman"/>
          <w:i/>
          <w:iCs/>
          <w:color w:val="000000" w:themeColor="text1"/>
        </w:rPr>
      </w:pPr>
      <w:r w:rsidRPr="0029273D">
        <w:rPr>
          <w:i/>
          <w:iCs/>
          <w:noProof/>
        </w:rPr>
        <w:lastRenderedPageBreak/>
        <w:drawing>
          <wp:anchor distT="0" distB="0" distL="114300" distR="114300" simplePos="0" relativeHeight="251691008" behindDoc="0" locked="0" layoutInCell="1" allowOverlap="1" wp14:anchorId="3BBDBCA3" wp14:editId="65D7C3C9">
            <wp:simplePos x="0" y="0"/>
            <wp:positionH relativeFrom="column">
              <wp:posOffset>2623527</wp:posOffset>
            </wp:positionH>
            <wp:positionV relativeFrom="paragraph">
              <wp:posOffset>738358</wp:posOffset>
            </wp:positionV>
            <wp:extent cx="604520" cy="636270"/>
            <wp:effectExtent l="0" t="0" r="5080" b="0"/>
            <wp:wrapTopAndBottom/>
            <wp:docPr id="19" name="תמונה 19" descr="קרינת רדיו סלולר אלחוטי' - ללא קרינה בשביל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קרינת רדיו סלולר אלחוטי' - ללא קרינה בשבילך"/>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flipH="1">
                      <a:off x="0" y="0"/>
                      <a:ext cx="604520" cy="636270"/>
                    </a:xfrm>
                    <a:prstGeom prst="rect">
                      <a:avLst/>
                    </a:prstGeom>
                    <a:noFill/>
                    <a:ln>
                      <a:noFill/>
                    </a:ln>
                  </pic:spPr>
                </pic:pic>
              </a:graphicData>
            </a:graphic>
            <wp14:sizeRelH relativeFrom="page">
              <wp14:pctWidth>0</wp14:pctWidth>
            </wp14:sizeRelH>
            <wp14:sizeRelV relativeFrom="page">
              <wp14:pctHeight>0</wp14:pctHeight>
            </wp14:sizeRelV>
          </wp:anchor>
        </w:drawing>
      </w:r>
      <w:r w:rsidR="0000661E" w:rsidRPr="0029273D">
        <w:rPr>
          <w:i/>
          <w:iCs/>
          <w:noProof/>
        </w:rPr>
        <w:drawing>
          <wp:anchor distT="0" distB="0" distL="114300" distR="114300" simplePos="0" relativeHeight="251684864" behindDoc="0" locked="0" layoutInCell="1" allowOverlap="1" wp14:anchorId="71F20652" wp14:editId="217EEEF5">
            <wp:simplePos x="0" y="0"/>
            <wp:positionH relativeFrom="column">
              <wp:posOffset>3354705</wp:posOffset>
            </wp:positionH>
            <wp:positionV relativeFrom="paragraph">
              <wp:posOffset>105410</wp:posOffset>
            </wp:positionV>
            <wp:extent cx="2249805" cy="1744345"/>
            <wp:effectExtent l="0" t="0" r="0" b="8255"/>
            <wp:wrapTopAndBottom/>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3216" t="26586" r="67770" b="31075"/>
                    <a:stretch/>
                  </pic:blipFill>
                  <pic:spPr bwMode="auto">
                    <a:xfrm>
                      <a:off x="0" y="0"/>
                      <a:ext cx="2249805" cy="1744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661E" w:rsidRPr="0029273D">
        <w:rPr>
          <w:i/>
          <w:iCs/>
          <w:noProof/>
        </w:rPr>
        <w:drawing>
          <wp:anchor distT="0" distB="0" distL="114300" distR="114300" simplePos="0" relativeHeight="251622400" behindDoc="0" locked="0" layoutInCell="1" allowOverlap="1" wp14:anchorId="32BC86DF" wp14:editId="1DA1E6ED">
            <wp:simplePos x="0" y="0"/>
            <wp:positionH relativeFrom="column">
              <wp:posOffset>245745</wp:posOffset>
            </wp:positionH>
            <wp:positionV relativeFrom="paragraph">
              <wp:posOffset>62865</wp:posOffset>
            </wp:positionV>
            <wp:extent cx="2278380" cy="1765300"/>
            <wp:effectExtent l="0" t="0" r="7620" b="6350"/>
            <wp:wrapTopAndBottom/>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19771" t="24011" r="31340" b="4695"/>
                    <a:stretch/>
                  </pic:blipFill>
                  <pic:spPr bwMode="auto">
                    <a:xfrm>
                      <a:off x="0" y="0"/>
                      <a:ext cx="2278380" cy="1765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661E" w:rsidRPr="0029273D">
        <w:rPr>
          <w:rFonts w:ascii="Times New Roman" w:eastAsia="Calibri" w:hAnsi="Times New Roman" w:cs="Times New Roman"/>
          <w:i/>
          <w:iCs/>
          <w:color w:val="000000" w:themeColor="text1"/>
        </w:rPr>
        <w:t>Fig</w:t>
      </w:r>
      <w:r w:rsidR="00571BD5" w:rsidRPr="0029273D">
        <w:rPr>
          <w:rFonts w:ascii="Times New Roman" w:eastAsia="Calibri" w:hAnsi="Times New Roman" w:cs="Times New Roman"/>
          <w:i/>
          <w:iCs/>
          <w:color w:val="000000" w:themeColor="text1"/>
        </w:rPr>
        <w:t>.</w:t>
      </w:r>
      <w:r w:rsidR="0000661E" w:rsidRPr="0029273D">
        <w:rPr>
          <w:rFonts w:ascii="Times New Roman" w:eastAsia="Calibri" w:hAnsi="Times New Roman" w:cs="Times New Roman"/>
          <w:i/>
          <w:iCs/>
          <w:color w:val="000000" w:themeColor="text1"/>
        </w:rPr>
        <w:t xml:space="preserve"> </w:t>
      </w:r>
      <w:r w:rsidR="00C60245">
        <w:rPr>
          <w:rFonts w:ascii="Times New Roman" w:eastAsia="Calibri" w:hAnsi="Times New Roman" w:cs="Times New Roman"/>
          <w:i/>
          <w:iCs/>
          <w:color w:val="000000" w:themeColor="text1"/>
        </w:rPr>
        <w:t>20</w:t>
      </w:r>
      <w:r w:rsidR="000C30C1" w:rsidRPr="0029273D">
        <w:rPr>
          <w:rFonts w:ascii="Times New Roman" w:eastAsia="Calibri" w:hAnsi="Times New Roman" w:cs="Times New Roman"/>
          <w:i/>
          <w:iCs/>
          <w:color w:val="000000" w:themeColor="text1"/>
        </w:rPr>
        <w:t>:</w:t>
      </w:r>
      <w:r w:rsidR="0000661E" w:rsidRPr="0029273D">
        <w:rPr>
          <w:rFonts w:ascii="Times New Roman" w:eastAsia="Calibri" w:hAnsi="Times New Roman" w:cs="Times New Roman"/>
          <w:i/>
          <w:iCs/>
          <w:color w:val="000000" w:themeColor="text1"/>
        </w:rPr>
        <w:t xml:space="preserve"> Antenna inside Pixhawk on the drone</w:t>
      </w:r>
      <w:r w:rsidR="0031312D" w:rsidRPr="0029273D">
        <w:rPr>
          <w:rFonts w:ascii="Times New Roman" w:eastAsia="Calibri" w:hAnsi="Times New Roman" w:cs="Times New Roman"/>
          <w:i/>
          <w:iCs/>
          <w:color w:val="000000" w:themeColor="text1"/>
        </w:rPr>
        <w:t xml:space="preserve">              </w:t>
      </w:r>
      <w:r w:rsidR="0000661E" w:rsidRPr="0029273D">
        <w:rPr>
          <w:rFonts w:ascii="Times New Roman" w:eastAsia="Calibri" w:hAnsi="Times New Roman" w:cs="Times New Roman"/>
          <w:i/>
          <w:iCs/>
          <w:color w:val="000000" w:themeColor="text1"/>
        </w:rPr>
        <w:t xml:space="preserve"> Fig</w:t>
      </w:r>
      <w:r w:rsidR="00571BD5" w:rsidRPr="0029273D">
        <w:rPr>
          <w:rFonts w:ascii="Times New Roman" w:eastAsia="Calibri" w:hAnsi="Times New Roman" w:cs="Times New Roman"/>
          <w:i/>
          <w:iCs/>
          <w:color w:val="000000" w:themeColor="text1"/>
        </w:rPr>
        <w:t>.</w:t>
      </w:r>
      <w:r w:rsidR="0000661E" w:rsidRPr="0029273D">
        <w:rPr>
          <w:rFonts w:ascii="Times New Roman" w:eastAsia="Calibri" w:hAnsi="Times New Roman" w:cs="Times New Roman"/>
          <w:i/>
          <w:iCs/>
          <w:color w:val="000000" w:themeColor="text1"/>
        </w:rPr>
        <w:t xml:space="preserve"> </w:t>
      </w:r>
      <w:r w:rsidR="00C60245">
        <w:rPr>
          <w:rFonts w:ascii="Times New Roman" w:eastAsia="Calibri" w:hAnsi="Times New Roman" w:cs="Times New Roman"/>
          <w:i/>
          <w:iCs/>
          <w:color w:val="000000" w:themeColor="text1"/>
        </w:rPr>
        <w:t>21</w:t>
      </w:r>
      <w:r w:rsidR="000C30C1" w:rsidRPr="0029273D">
        <w:rPr>
          <w:rFonts w:ascii="Times New Roman" w:eastAsia="Calibri" w:hAnsi="Times New Roman" w:cs="Times New Roman"/>
          <w:i/>
          <w:iCs/>
          <w:color w:val="000000" w:themeColor="text1"/>
        </w:rPr>
        <w:t>:</w:t>
      </w:r>
      <w:r w:rsidR="0000661E" w:rsidRPr="0029273D">
        <w:rPr>
          <w:rFonts w:ascii="Times New Roman" w:eastAsia="Calibri" w:hAnsi="Times New Roman" w:cs="Times New Roman"/>
          <w:i/>
          <w:iCs/>
          <w:color w:val="000000" w:themeColor="text1"/>
        </w:rPr>
        <w:t xml:space="preserve"> Antenna inside </w:t>
      </w:r>
      <w:r w:rsidR="00552DED" w:rsidRPr="0029273D">
        <w:rPr>
          <w:rFonts w:ascii="Times New Roman" w:eastAsia="Calibri" w:hAnsi="Times New Roman" w:cs="Times New Roman"/>
          <w:i/>
          <w:iCs/>
          <w:color w:val="000000" w:themeColor="text1"/>
        </w:rPr>
        <w:t>PC</w:t>
      </w:r>
      <w:r w:rsidR="0000661E" w:rsidRPr="0029273D">
        <w:rPr>
          <w:rFonts w:ascii="Times New Roman" w:eastAsia="Calibri" w:hAnsi="Times New Roman" w:cs="Times New Roman"/>
          <w:i/>
          <w:iCs/>
          <w:color w:val="000000" w:themeColor="text1"/>
        </w:rPr>
        <w:t xml:space="preserve"> to get </w:t>
      </w:r>
      <w:r w:rsidRPr="0029273D">
        <w:rPr>
          <w:rFonts w:ascii="Times New Roman" w:eastAsia="Calibri" w:hAnsi="Times New Roman" w:cs="Times New Roman"/>
          <w:i/>
          <w:iCs/>
          <w:color w:val="000000" w:themeColor="text1"/>
        </w:rPr>
        <w:t>data</w:t>
      </w:r>
    </w:p>
    <w:p w14:paraId="7CA5F6D9" w14:textId="19D7F48C" w:rsidR="00E64594" w:rsidRPr="0029273D" w:rsidRDefault="00E64594" w:rsidP="006F6E69">
      <w:pPr>
        <w:pStyle w:val="a4"/>
        <w:shd w:val="clear" w:color="auto" w:fill="FFFFFF"/>
        <w:spacing w:before="0" w:after="160" w:line="22" w:lineRule="atLeast"/>
        <w:ind w:left="0" w:firstLine="0"/>
        <w:jc w:val="both"/>
        <w:rPr>
          <w:rFonts w:ascii="Times New Roman" w:eastAsia="Calibri" w:hAnsi="Times New Roman" w:cs="Times New Roman"/>
          <w:color w:val="000000" w:themeColor="text1"/>
        </w:rPr>
      </w:pPr>
    </w:p>
    <w:p w14:paraId="36B974B1" w14:textId="1BD5137B" w:rsidR="00C0299B" w:rsidRPr="006F6E69" w:rsidRDefault="00C0299B" w:rsidP="006F6E69">
      <w:pPr>
        <w:pStyle w:val="a4"/>
        <w:numPr>
          <w:ilvl w:val="3"/>
          <w:numId w:val="112"/>
        </w:numPr>
        <w:shd w:val="clear" w:color="auto" w:fill="FFFFFF"/>
        <w:spacing w:before="0" w:after="160" w:line="22" w:lineRule="atLeast"/>
        <w:jc w:val="both"/>
        <w:rPr>
          <w:rFonts w:eastAsia="Calibri" w:cstheme="majorBidi"/>
          <w:b/>
          <w:bCs/>
          <w:color w:val="000000" w:themeColor="text1"/>
        </w:rPr>
      </w:pPr>
      <w:r w:rsidRPr="006F6E69">
        <w:rPr>
          <w:rFonts w:cstheme="majorBidi"/>
          <w:b/>
          <w:bCs/>
        </w:rPr>
        <w:t>To Arduino</w:t>
      </w:r>
      <w:r w:rsidR="00714CED" w:rsidRPr="006F6E69">
        <w:rPr>
          <w:rFonts w:cstheme="majorBidi"/>
          <w:b/>
          <w:bCs/>
        </w:rPr>
        <w:t xml:space="preserve"> (laser controller</w:t>
      </w:r>
      <w:r w:rsidR="00714CED" w:rsidRPr="006F6E69">
        <w:rPr>
          <w:rFonts w:cstheme="majorBidi"/>
          <w:b/>
          <w:bCs/>
          <w:rtl/>
        </w:rPr>
        <w:t>(</w:t>
      </w:r>
      <w:r w:rsidRPr="006F6E69">
        <w:rPr>
          <w:rFonts w:cstheme="majorBidi"/>
          <w:b/>
          <w:bCs/>
        </w:rPr>
        <w:t xml:space="preserve"> device</w:t>
      </w:r>
      <w:r w:rsidRPr="006F6E69">
        <w:rPr>
          <w:rFonts w:eastAsia="Calibri" w:cstheme="majorBidi"/>
          <w:b/>
          <w:bCs/>
          <w:color w:val="000000" w:themeColor="text1"/>
        </w:rPr>
        <w:t xml:space="preserve"> </w:t>
      </w:r>
      <w:r w:rsidR="003952F6" w:rsidRPr="006F6E69">
        <w:rPr>
          <w:rFonts w:eastAsia="Calibri" w:cstheme="majorBidi"/>
          <w:b/>
          <w:bCs/>
          <w:color w:val="000000" w:themeColor="text1"/>
        </w:rPr>
        <w:t xml:space="preserve">using </w:t>
      </w:r>
      <w:r w:rsidRPr="006F6E69">
        <w:rPr>
          <w:rFonts w:eastAsia="Calibri" w:cstheme="majorBidi"/>
          <w:b/>
          <w:bCs/>
          <w:color w:val="000000" w:themeColor="text1"/>
        </w:rPr>
        <w:t>a cable</w:t>
      </w:r>
      <w:r w:rsidRPr="006F6E69">
        <w:rPr>
          <w:rFonts w:eastAsia="Calibri" w:cstheme="majorBidi"/>
          <w:b/>
          <w:bCs/>
          <w:color w:val="000000" w:themeColor="text1"/>
          <w:rtl/>
        </w:rPr>
        <w:t>:</w:t>
      </w:r>
    </w:p>
    <w:p w14:paraId="64CECD0E" w14:textId="77777777" w:rsidR="008A7AEF" w:rsidRPr="0029273D" w:rsidRDefault="008A7AEF" w:rsidP="006F6E69">
      <w:pPr>
        <w:pStyle w:val="a4"/>
        <w:shd w:val="clear" w:color="auto" w:fill="FFFFFF"/>
        <w:spacing w:before="0" w:after="160" w:line="22" w:lineRule="atLeast"/>
        <w:ind w:left="794" w:firstLine="0"/>
        <w:jc w:val="both"/>
        <w:rPr>
          <w:rFonts w:ascii="Times New Roman" w:eastAsia="Calibri" w:hAnsi="Times New Roman" w:cs="Times New Roman"/>
          <w:color w:val="000000" w:themeColor="text1"/>
        </w:rPr>
      </w:pPr>
    </w:p>
    <w:p w14:paraId="529ACEDA" w14:textId="2DAE446B" w:rsidR="0000661E" w:rsidRPr="0029273D" w:rsidRDefault="000C30C1" w:rsidP="006F6E69">
      <w:pPr>
        <w:pStyle w:val="a4"/>
        <w:shd w:val="clear" w:color="auto" w:fill="FFFFFF"/>
        <w:spacing w:before="0" w:after="160" w:line="22" w:lineRule="atLeast"/>
        <w:ind w:left="794" w:firstLine="0"/>
        <w:jc w:val="both"/>
        <w:rPr>
          <w:rFonts w:ascii="Times New Roman" w:eastAsia="Calibri" w:hAnsi="Times New Roman" w:cs="Times New Roman"/>
          <w:color w:val="000000" w:themeColor="text1"/>
        </w:rPr>
      </w:pPr>
      <w:r w:rsidRPr="0029273D">
        <w:rPr>
          <w:rFonts w:ascii="Times New Roman" w:eastAsia="Calibri" w:hAnsi="Times New Roman" w:cs="Times New Roman"/>
          <w:color w:val="000000" w:themeColor="text1"/>
        </w:rPr>
        <w:t xml:space="preserve">       </w:t>
      </w:r>
      <w:r w:rsidR="00C0299B" w:rsidRPr="0029273D">
        <w:rPr>
          <w:rFonts w:ascii="Times New Roman" w:eastAsia="Calibri" w:hAnsi="Times New Roman" w:cs="Times New Roman"/>
          <w:color w:val="000000" w:themeColor="text1"/>
        </w:rPr>
        <w:t>We need to pass the information of the coordinates inside PIXHAWK device to the laser unit Ardu</w:t>
      </w:r>
      <w:r w:rsidR="00C50642" w:rsidRPr="0029273D">
        <w:rPr>
          <w:rFonts w:ascii="Times New Roman" w:eastAsia="Calibri" w:hAnsi="Times New Roman" w:cs="Times New Roman"/>
          <w:color w:val="000000" w:themeColor="text1"/>
        </w:rPr>
        <w:t>ino, both are on the drone, very important to connect them because the mission of the laser is based on the coordinates inside the Pixhawk.</w:t>
      </w:r>
    </w:p>
    <w:p w14:paraId="04E52550" w14:textId="77777777" w:rsidR="00552DED" w:rsidRPr="0029273D" w:rsidRDefault="00552DED" w:rsidP="006F6E69">
      <w:pPr>
        <w:pStyle w:val="a4"/>
        <w:shd w:val="clear" w:color="auto" w:fill="FFFFFF"/>
        <w:spacing w:before="0" w:after="160" w:line="22" w:lineRule="atLeast"/>
        <w:ind w:left="794" w:firstLine="0"/>
        <w:jc w:val="both"/>
        <w:rPr>
          <w:rFonts w:ascii="Times New Roman" w:eastAsia="Calibri" w:hAnsi="Times New Roman" w:cs="Times New Roman"/>
          <w:color w:val="000000" w:themeColor="text1"/>
        </w:rPr>
      </w:pPr>
    </w:p>
    <w:p w14:paraId="20E75AF1" w14:textId="31E096AB" w:rsidR="00C50642" w:rsidRPr="0029273D" w:rsidRDefault="00FD5872" w:rsidP="00F20B41">
      <w:pPr>
        <w:pStyle w:val="a4"/>
        <w:shd w:val="clear" w:color="auto" w:fill="FFFFFF"/>
        <w:spacing w:before="0" w:after="160" w:line="22" w:lineRule="atLeast"/>
        <w:ind w:left="794" w:firstLine="0"/>
        <w:jc w:val="both"/>
        <w:rPr>
          <w:rFonts w:ascii="Times New Roman" w:eastAsia="Calibri" w:hAnsi="Times New Roman" w:cs="Times New Roman"/>
          <w:color w:val="000000" w:themeColor="text1"/>
        </w:rPr>
      </w:pPr>
      <w:r w:rsidRPr="0029273D">
        <w:rPr>
          <w:noProof/>
        </w:rPr>
        <w:drawing>
          <wp:anchor distT="0" distB="0" distL="114300" distR="114300" simplePos="0" relativeHeight="251646976" behindDoc="0" locked="0" layoutInCell="1" allowOverlap="1" wp14:anchorId="310C2E7F" wp14:editId="6724D53B">
            <wp:simplePos x="0" y="0"/>
            <wp:positionH relativeFrom="column">
              <wp:posOffset>2229485</wp:posOffset>
            </wp:positionH>
            <wp:positionV relativeFrom="paragraph">
              <wp:posOffset>396875</wp:posOffset>
            </wp:positionV>
            <wp:extent cx="1456690" cy="966470"/>
            <wp:effectExtent l="0" t="0" r="0" b="5080"/>
            <wp:wrapTopAndBottom/>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6040" t="27681" r="69424" b="41693"/>
                    <a:stretch/>
                  </pic:blipFill>
                  <pic:spPr bwMode="auto">
                    <a:xfrm>
                      <a:off x="0" y="0"/>
                      <a:ext cx="1456690" cy="966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0642" w:rsidRPr="0029273D">
        <w:rPr>
          <w:rFonts w:ascii="Times New Roman" w:eastAsia="Calibri" w:hAnsi="Times New Roman" w:cs="Times New Roman"/>
          <w:color w:val="000000" w:themeColor="text1"/>
        </w:rPr>
        <w:t>In other words, the Pixhawk transmits the information about the coordinates to the unit of calculation of the laser using a cable.</w:t>
      </w:r>
    </w:p>
    <w:p w14:paraId="10AE249C" w14:textId="77777777" w:rsidR="00FD5872" w:rsidRDefault="0027303F">
      <w:pPr>
        <w:pStyle w:val="a4"/>
        <w:shd w:val="clear" w:color="auto" w:fill="FFFFFF"/>
        <w:spacing w:before="0" w:after="160" w:line="22" w:lineRule="atLeast"/>
        <w:ind w:left="1040" w:firstLine="0"/>
        <w:jc w:val="both"/>
        <w:rPr>
          <w:rFonts w:ascii="Times New Roman" w:eastAsia="Calibri" w:hAnsi="Times New Roman" w:cs="Times New Roman"/>
          <w:i/>
          <w:iCs/>
          <w:color w:val="000000" w:themeColor="text1"/>
        </w:rPr>
      </w:pPr>
      <w:r w:rsidRPr="0029273D">
        <w:rPr>
          <w:rFonts w:ascii="Times New Roman" w:eastAsia="Calibri" w:hAnsi="Times New Roman" w:cs="Times New Roman"/>
          <w:i/>
          <w:iCs/>
          <w:color w:val="000000" w:themeColor="text1"/>
        </w:rPr>
        <w:t xml:space="preserve">                                    </w:t>
      </w:r>
    </w:p>
    <w:p w14:paraId="68AFB019" w14:textId="5A316BEB" w:rsidR="007E7D51" w:rsidRPr="0029273D" w:rsidRDefault="0027303F" w:rsidP="00FD5872">
      <w:pPr>
        <w:pStyle w:val="a4"/>
        <w:shd w:val="clear" w:color="auto" w:fill="FFFFFF"/>
        <w:spacing w:before="0" w:after="160" w:line="22" w:lineRule="atLeast"/>
        <w:ind w:left="1040" w:firstLine="0"/>
        <w:jc w:val="center"/>
        <w:rPr>
          <w:rFonts w:eastAsia="Calibri"/>
        </w:rPr>
      </w:pPr>
      <w:r w:rsidRPr="0029273D">
        <w:rPr>
          <w:rFonts w:ascii="Times New Roman" w:eastAsia="Calibri" w:hAnsi="Times New Roman" w:cs="Times New Roman"/>
          <w:i/>
          <w:iCs/>
          <w:color w:val="000000" w:themeColor="text1"/>
        </w:rPr>
        <w:t>Fig</w:t>
      </w:r>
      <w:r w:rsidR="00571BD5" w:rsidRPr="0029273D">
        <w:rPr>
          <w:rFonts w:ascii="Times New Roman" w:eastAsia="Calibri" w:hAnsi="Times New Roman" w:cs="Times New Roman"/>
          <w:i/>
          <w:iCs/>
          <w:color w:val="000000" w:themeColor="text1"/>
        </w:rPr>
        <w:t>.</w:t>
      </w:r>
      <w:r w:rsidRPr="0029273D">
        <w:rPr>
          <w:rFonts w:ascii="Times New Roman" w:eastAsia="Calibri" w:hAnsi="Times New Roman" w:cs="Times New Roman"/>
          <w:i/>
          <w:iCs/>
          <w:color w:val="000000" w:themeColor="text1"/>
        </w:rPr>
        <w:t xml:space="preserve"> </w:t>
      </w:r>
      <w:r w:rsidR="00C60245">
        <w:rPr>
          <w:rFonts w:ascii="Times New Roman" w:eastAsia="Calibri" w:hAnsi="Times New Roman" w:cs="Times New Roman"/>
          <w:i/>
          <w:iCs/>
          <w:color w:val="000000" w:themeColor="text1"/>
        </w:rPr>
        <w:t>22</w:t>
      </w:r>
      <w:r w:rsidR="000C30C1" w:rsidRPr="0029273D">
        <w:rPr>
          <w:rFonts w:ascii="Times New Roman" w:eastAsia="Calibri" w:hAnsi="Times New Roman" w:cs="Times New Roman"/>
          <w:i/>
          <w:iCs/>
          <w:color w:val="000000" w:themeColor="text1"/>
        </w:rPr>
        <w:t>:</w:t>
      </w:r>
      <w:r w:rsidRPr="0029273D">
        <w:rPr>
          <w:rFonts w:ascii="Times New Roman" w:eastAsia="Calibri" w:hAnsi="Times New Roman" w:cs="Times New Roman"/>
          <w:i/>
          <w:iCs/>
          <w:color w:val="000000" w:themeColor="text1"/>
        </w:rPr>
        <w:t xml:space="preserve"> 4 pin cable for the connection</w:t>
      </w:r>
      <w:r w:rsidR="0080509A" w:rsidRPr="0029273D">
        <w:rPr>
          <w:rFonts w:ascii="Times New Roman" w:eastAsia="Calibri" w:hAnsi="Times New Roman" w:cs="Times New Roman"/>
          <w:i/>
          <w:iCs/>
          <w:color w:val="000000" w:themeColor="text1"/>
        </w:rPr>
        <w:t xml:space="preserve"> [23</w:t>
      </w:r>
      <w:r w:rsidR="00EC525F">
        <w:rPr>
          <w:rFonts w:ascii="Times New Roman" w:eastAsia="Calibri" w:hAnsi="Times New Roman" w:cs="Times New Roman"/>
          <w:i/>
          <w:iCs/>
          <w:color w:val="000000" w:themeColor="text1"/>
        </w:rPr>
        <w:t>]</w:t>
      </w:r>
    </w:p>
    <w:p w14:paraId="1E18B25D" w14:textId="582D5F01" w:rsidR="007E7D51" w:rsidRPr="0029273D" w:rsidRDefault="007E7D51" w:rsidP="00C50642">
      <w:pPr>
        <w:pStyle w:val="a4"/>
        <w:shd w:val="clear" w:color="auto" w:fill="FFFFFF"/>
        <w:spacing w:before="0" w:after="160" w:line="22" w:lineRule="atLeast"/>
        <w:ind w:left="1040" w:firstLine="0"/>
        <w:jc w:val="both"/>
        <w:rPr>
          <w:rFonts w:ascii="Times New Roman" w:eastAsia="Calibri" w:hAnsi="Times New Roman" w:cs="Times New Roman"/>
          <w:color w:val="000000" w:themeColor="text1"/>
        </w:rPr>
      </w:pPr>
    </w:p>
    <w:p w14:paraId="5DB95294" w14:textId="1D79CAB6" w:rsidR="009D3430" w:rsidRPr="005A7AE1" w:rsidRDefault="00EC525F" w:rsidP="00B5035E">
      <w:pPr>
        <w:pStyle w:val="a4"/>
        <w:shd w:val="clear" w:color="auto" w:fill="FFFFFF"/>
        <w:spacing w:before="0" w:after="160" w:line="22" w:lineRule="atLeast"/>
        <w:ind w:left="1040" w:firstLine="0"/>
        <w:jc w:val="both"/>
        <w:rPr>
          <w:rFonts w:asciiTheme="majorBidi" w:eastAsia="Calibri" w:hAnsiTheme="majorBidi" w:cstheme="majorBidi"/>
          <w:i/>
          <w:iCs/>
          <w:color w:val="000000" w:themeColor="text1"/>
        </w:rPr>
      </w:pPr>
      <w:r w:rsidRPr="0029273D">
        <w:rPr>
          <w:noProof/>
        </w:rPr>
        <w:drawing>
          <wp:anchor distT="0" distB="0" distL="114300" distR="114300" simplePos="0" relativeHeight="251694080" behindDoc="1" locked="0" layoutInCell="1" allowOverlap="1" wp14:anchorId="77217C51" wp14:editId="0B152F0C">
            <wp:simplePos x="0" y="0"/>
            <wp:positionH relativeFrom="margin">
              <wp:posOffset>150495</wp:posOffset>
            </wp:positionH>
            <wp:positionV relativeFrom="paragraph">
              <wp:posOffset>166370</wp:posOffset>
            </wp:positionV>
            <wp:extent cx="5431790" cy="2628900"/>
            <wp:effectExtent l="0" t="0" r="0" b="0"/>
            <wp:wrapTight wrapText="bothSides">
              <wp:wrapPolygon edited="0">
                <wp:start x="0" y="0"/>
                <wp:lineTo x="0" y="21443"/>
                <wp:lineTo x="21514" y="21443"/>
                <wp:lineTo x="21514" y="0"/>
                <wp:lineTo x="0" y="0"/>
              </wp:wrapPolygon>
            </wp:wrapTight>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0479" r="23476"/>
                    <a:stretch/>
                  </pic:blipFill>
                  <pic:spPr bwMode="auto">
                    <a:xfrm>
                      <a:off x="0" y="0"/>
                      <a:ext cx="5431790" cy="2628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5E5B" w:rsidRPr="0029273D">
        <w:rPr>
          <w:rFonts w:ascii="Times New Roman" w:eastAsia="Calibri" w:hAnsi="Times New Roman" w:cs="Times New Roman"/>
          <w:color w:val="000000" w:themeColor="text1"/>
        </w:rPr>
        <w:br/>
      </w:r>
      <w:r w:rsidR="0027303F" w:rsidRPr="005A7AE1">
        <w:rPr>
          <w:rFonts w:asciiTheme="majorBidi" w:hAnsiTheme="majorBidi" w:cstheme="majorBidi"/>
          <w:i/>
          <w:iCs/>
        </w:rPr>
        <w:t>Fig</w:t>
      </w:r>
      <w:r w:rsidR="00571BD5" w:rsidRPr="005A7AE1">
        <w:rPr>
          <w:rFonts w:asciiTheme="majorBidi" w:hAnsiTheme="majorBidi" w:cstheme="majorBidi"/>
          <w:i/>
          <w:iCs/>
        </w:rPr>
        <w:t>.</w:t>
      </w:r>
      <w:r w:rsidR="0027303F" w:rsidRPr="005A7AE1">
        <w:rPr>
          <w:rFonts w:asciiTheme="majorBidi" w:hAnsiTheme="majorBidi" w:cstheme="majorBidi"/>
          <w:i/>
          <w:iCs/>
        </w:rPr>
        <w:t xml:space="preserve"> </w:t>
      </w:r>
      <w:r w:rsidR="00C60245" w:rsidRPr="005A7AE1">
        <w:rPr>
          <w:rFonts w:asciiTheme="majorBidi" w:hAnsiTheme="majorBidi" w:cstheme="majorBidi"/>
          <w:i/>
          <w:iCs/>
        </w:rPr>
        <w:t>23</w:t>
      </w:r>
      <w:r w:rsidR="000C30C1" w:rsidRPr="005A7AE1">
        <w:rPr>
          <w:rFonts w:asciiTheme="majorBidi" w:hAnsiTheme="majorBidi" w:cstheme="majorBidi"/>
          <w:i/>
          <w:iCs/>
        </w:rPr>
        <w:t>: 4</w:t>
      </w:r>
      <w:r w:rsidR="0027303F" w:rsidRPr="005A7AE1">
        <w:rPr>
          <w:rFonts w:asciiTheme="majorBidi" w:hAnsiTheme="majorBidi" w:cstheme="majorBidi"/>
          <w:i/>
          <w:iCs/>
        </w:rPr>
        <w:t xml:space="preserve"> pin cable that connecting between Pixhawk and Arduino</w:t>
      </w:r>
      <w:r w:rsidR="0080509A" w:rsidRPr="005A7AE1">
        <w:rPr>
          <w:rFonts w:asciiTheme="majorBidi" w:hAnsiTheme="majorBidi" w:cstheme="majorBidi"/>
          <w:i/>
          <w:iCs/>
        </w:rPr>
        <w:t xml:space="preserve"> [22]</w:t>
      </w:r>
    </w:p>
    <w:p w14:paraId="29A1CF82" w14:textId="0C234675" w:rsidR="009D3430" w:rsidRDefault="009D3430" w:rsidP="009B1EEB">
      <w:pPr>
        <w:ind w:firstLine="0"/>
        <w:jc w:val="center"/>
        <w:rPr>
          <w:rFonts w:eastAsia="Calibri" w:cstheme="majorBidi"/>
          <w:color w:val="000000" w:themeColor="text1"/>
        </w:rPr>
      </w:pPr>
    </w:p>
    <w:p w14:paraId="4052B06C" w14:textId="77777777" w:rsidR="002D2DA9" w:rsidRPr="0029273D" w:rsidRDefault="002D2DA9" w:rsidP="009B1EEB">
      <w:pPr>
        <w:ind w:firstLine="0"/>
        <w:jc w:val="center"/>
        <w:rPr>
          <w:rFonts w:eastAsia="Calibri" w:cstheme="majorBidi"/>
          <w:color w:val="000000" w:themeColor="text1"/>
        </w:rPr>
      </w:pPr>
    </w:p>
    <w:p w14:paraId="2EEAC13E" w14:textId="1B782E6C" w:rsidR="000938BC" w:rsidRDefault="007E7D51" w:rsidP="000938BC">
      <w:pPr>
        <w:pStyle w:val="a4"/>
        <w:numPr>
          <w:ilvl w:val="1"/>
          <w:numId w:val="112"/>
        </w:numPr>
        <w:spacing w:line="22" w:lineRule="atLeast"/>
        <w:jc w:val="both"/>
        <w:rPr>
          <w:rFonts w:cstheme="majorBidi"/>
          <w:b/>
          <w:bCs/>
        </w:rPr>
      </w:pPr>
      <w:bookmarkStart w:id="65" w:name="_Hlk40727330"/>
      <w:r w:rsidRPr="006F6E69">
        <w:rPr>
          <w:rFonts w:cstheme="majorBidi"/>
          <w:b/>
          <w:bCs/>
        </w:rPr>
        <w:lastRenderedPageBreak/>
        <w:t>A</w:t>
      </w:r>
      <w:r w:rsidR="00F805A1" w:rsidRPr="006F6E69">
        <w:rPr>
          <w:rFonts w:cstheme="majorBidi"/>
          <w:b/>
          <w:bCs/>
        </w:rPr>
        <w:t>erostat detectio</w:t>
      </w:r>
      <w:r w:rsidR="000938BC">
        <w:rPr>
          <w:rFonts w:cstheme="majorBidi"/>
          <w:b/>
          <w:bCs/>
        </w:rPr>
        <w:t>n</w:t>
      </w:r>
    </w:p>
    <w:p w14:paraId="713DCCE8" w14:textId="24B23AD9" w:rsidR="000938BC" w:rsidRPr="00664CEB" w:rsidRDefault="000938BC" w:rsidP="000938BC">
      <w:pPr>
        <w:pStyle w:val="a4"/>
        <w:numPr>
          <w:ilvl w:val="2"/>
          <w:numId w:val="113"/>
        </w:numPr>
        <w:spacing w:line="22" w:lineRule="atLeast"/>
        <w:ind w:left="1287"/>
        <w:jc w:val="both"/>
        <w:rPr>
          <w:rFonts w:asciiTheme="majorBidi" w:hAnsiTheme="majorBidi" w:cstheme="majorBidi"/>
          <w:b/>
          <w:bCs/>
        </w:rPr>
      </w:pPr>
      <w:r w:rsidRPr="0029273D">
        <w:rPr>
          <w:rFonts w:eastAsiaTheme="minorHAnsi"/>
          <w:b/>
          <w:bCs/>
        </w:rPr>
        <w:t>Aerostat</w:t>
      </w:r>
      <w:r>
        <w:rPr>
          <w:rFonts w:cstheme="majorBidi"/>
          <w:b/>
          <w:bCs/>
        </w:rPr>
        <w:br/>
      </w:r>
      <w:r w:rsidRPr="00664CEB">
        <w:rPr>
          <w:rFonts w:asciiTheme="majorBidi" w:hAnsiTheme="majorBidi" w:cstheme="majorBidi"/>
          <w:shd w:val="clear" w:color="auto" w:fill="FFFFFF"/>
        </w:rPr>
        <w:t>An aerostat is a craft that gains lift using a buoyant gas, such as helium or hydrogen, and therefore is lighter than air. All known field operational systems today use helium as their key “lifting” gas as it is non-flammable therefore safer. Beyond that, aerostat systems vary greatly in quality, durability, simplicity, size and carrying capacity, creating a range of possible payloads, coverage, operation and cost</w:t>
      </w:r>
    </w:p>
    <w:p w14:paraId="50A1D087" w14:textId="0D02BD40" w:rsidR="000938BC" w:rsidRDefault="000938BC" w:rsidP="000938BC">
      <w:pPr>
        <w:pStyle w:val="a4"/>
        <w:keepNext/>
        <w:keepLines/>
        <w:numPr>
          <w:ilvl w:val="2"/>
          <w:numId w:val="113"/>
        </w:numPr>
        <w:spacing w:line="22" w:lineRule="atLeast"/>
        <w:ind w:left="1287"/>
        <w:jc w:val="left"/>
        <w:rPr>
          <w:rFonts w:cstheme="majorBidi"/>
          <w:b/>
          <w:bCs/>
        </w:rPr>
      </w:pPr>
      <w:r>
        <w:rPr>
          <w:rFonts w:cstheme="majorBidi"/>
          <w:b/>
          <w:bCs/>
        </w:rPr>
        <w:t>Algorithmic Challenges</w:t>
      </w:r>
    </w:p>
    <w:p w14:paraId="2F04D4E9" w14:textId="77777777" w:rsidR="000938BC" w:rsidRDefault="000938BC" w:rsidP="00664CEB">
      <w:pPr>
        <w:pStyle w:val="a4"/>
        <w:keepNext/>
        <w:keepLines/>
        <w:numPr>
          <w:ilvl w:val="3"/>
          <w:numId w:val="113"/>
        </w:numPr>
        <w:spacing w:line="22" w:lineRule="atLeast"/>
        <w:ind w:left="1644"/>
        <w:jc w:val="left"/>
        <w:rPr>
          <w:rFonts w:cstheme="majorBidi"/>
          <w:b/>
          <w:bCs/>
        </w:rPr>
      </w:pPr>
      <w:r>
        <w:rPr>
          <w:rFonts w:cstheme="majorBidi"/>
          <w:b/>
          <w:bCs/>
        </w:rPr>
        <w:t>Color Based Algorithm:</w:t>
      </w:r>
    </w:p>
    <w:p w14:paraId="6768AC15" w14:textId="77777777" w:rsidR="000938BC" w:rsidRPr="0029273D" w:rsidRDefault="000938BC" w:rsidP="00664CEB">
      <w:pPr>
        <w:pStyle w:val="a4"/>
        <w:spacing w:line="22" w:lineRule="atLeast"/>
        <w:ind w:left="1644" w:firstLine="0"/>
        <w:rPr>
          <w:rFonts w:asciiTheme="majorBidi" w:hAnsiTheme="majorBidi" w:cstheme="majorBidi"/>
          <w:shd w:val="clear" w:color="auto" w:fill="FFFFFF"/>
        </w:rPr>
      </w:pPr>
      <w:r w:rsidRPr="0029273D">
        <w:rPr>
          <w:rFonts w:asciiTheme="majorBidi" w:hAnsiTheme="majorBidi" w:cstheme="majorBidi"/>
          <w:shd w:val="clear" w:color="auto" w:fill="FFFFFF"/>
        </w:rPr>
        <w:t>An RGB (Red Green Blue) image can be viewed as three different images (a red scale image, a green scale image and a blue scale image) stacked on top of each other. An RGB image is basically a M*N*3 array of color pixel, where each color pixel is associated with three values which correspond to red, blue, and green color component of RGB image at a specified spatial location.</w:t>
      </w:r>
      <w:r w:rsidRPr="0029273D">
        <w:rPr>
          <w:rFonts w:asciiTheme="majorBidi" w:hAnsiTheme="majorBidi" w:cstheme="majorBidi"/>
        </w:rPr>
        <w:t xml:space="preserve"> </w:t>
      </w:r>
      <w:r w:rsidRPr="0029273D">
        <w:rPr>
          <w:rFonts w:asciiTheme="majorBidi" w:hAnsiTheme="majorBidi" w:cstheme="majorBidi"/>
          <w:shd w:val="clear" w:color="auto" w:fill="FFFFFF"/>
        </w:rPr>
        <w:t>So, the color of any pixel is determined by the combination of the red, green, and blue intensities stored in each color plane at the pixel’s location.</w:t>
      </w:r>
    </w:p>
    <w:p w14:paraId="3D22F560" w14:textId="607AB054" w:rsidR="000938BC" w:rsidRDefault="000938BC" w:rsidP="00664CEB">
      <w:pPr>
        <w:pStyle w:val="a4"/>
        <w:numPr>
          <w:ilvl w:val="3"/>
          <w:numId w:val="113"/>
        </w:numPr>
        <w:spacing w:before="0" w:after="160" w:line="22" w:lineRule="atLeast"/>
        <w:ind w:left="1644"/>
        <w:rPr>
          <w:rFonts w:cstheme="majorBidi"/>
          <w:b/>
          <w:bCs/>
        </w:rPr>
      </w:pPr>
      <w:r w:rsidRPr="00513EBE">
        <w:rPr>
          <w:rFonts w:cstheme="majorBidi"/>
          <w:b/>
          <w:bCs/>
        </w:rPr>
        <w:t>Convolutional Neural Network (CNN)</w:t>
      </w:r>
    </w:p>
    <w:p w14:paraId="628F02F0" w14:textId="77777777" w:rsidR="00EB2D55" w:rsidRPr="0029273D" w:rsidRDefault="00EB2D55" w:rsidP="00664CEB">
      <w:pPr>
        <w:pStyle w:val="a4"/>
        <w:spacing w:line="22" w:lineRule="atLeast"/>
        <w:ind w:left="1644" w:firstLine="0"/>
        <w:rPr>
          <w:rFonts w:asciiTheme="majorBidi" w:hAnsiTheme="majorBidi" w:cstheme="majorBidi"/>
          <w:shd w:val="clear" w:color="auto" w:fill="FCFCFC"/>
        </w:rPr>
      </w:pPr>
      <w:r w:rsidRPr="0029273D">
        <w:rPr>
          <w:rFonts w:asciiTheme="majorBidi" w:hAnsiTheme="majorBidi" w:cstheme="majorBidi"/>
          <w:shd w:val="clear" w:color="auto" w:fill="FCFCFC"/>
        </w:rPr>
        <w:t>CNN</w:t>
      </w:r>
      <w:r w:rsidRPr="0029273D">
        <w:rPr>
          <w:rFonts w:asciiTheme="majorBidi" w:hAnsiTheme="majorBidi" w:cstheme="majorBidi"/>
          <w:shd w:val="clear" w:color="auto" w:fill="FCFCFC"/>
          <w:lang w:bidi="ar-SA"/>
        </w:rPr>
        <w:t xml:space="preserve">, </w:t>
      </w:r>
      <w:r w:rsidRPr="0029273D">
        <w:rPr>
          <w:rFonts w:asciiTheme="majorBidi" w:hAnsiTheme="majorBidi" w:cstheme="majorBidi"/>
        </w:rPr>
        <w:t xml:space="preserve">cf. [18]. </w:t>
      </w:r>
      <w:r w:rsidRPr="0029273D">
        <w:rPr>
          <w:rFonts w:asciiTheme="majorBidi" w:hAnsiTheme="majorBidi" w:cstheme="majorBidi"/>
          <w:shd w:val="clear" w:color="auto" w:fill="FCFCFC"/>
        </w:rPr>
        <w:t xml:space="preserve"> is a type of deep learning model for processing data that has a grid pattern, such as images, which is inspired by the organization of animal visual cortex and designed to learn spatial hierarchies of features automatically and adaptively, from low- to high-level patterns.</w:t>
      </w:r>
    </w:p>
    <w:p w14:paraId="17CF5466" w14:textId="75F56671" w:rsidR="000938BC" w:rsidRDefault="00EB2D55" w:rsidP="002E0D6B">
      <w:pPr>
        <w:pStyle w:val="a4"/>
        <w:ind w:left="1644"/>
      </w:pPr>
      <w:r w:rsidRPr="0029273D">
        <w:rPr>
          <w:rFonts w:asciiTheme="majorBidi" w:hAnsiTheme="majorBidi" w:cstheme="majorBidi"/>
          <w:shd w:val="clear" w:color="auto" w:fill="FCFCFC"/>
        </w:rPr>
        <w:t>CNN is a mathematical construct that is typically composed of three types of layers (or building blocks): convolution, pooling, and fully connected layers. The first two, convolution and pooling layers, perform feature extraction, whereas the third, a fully connected layer, maps the extracted features into final output, such as classification. A convolution layer plays a key role in CNN, which is composed of a stack of mathematical operations, such as convolution, a specialized type of linear operation. In digital images, pixel values are stored in a two-dimensional (2D) grid, i.e., an array of numbers Fig. </w:t>
      </w:r>
      <w:r>
        <w:rPr>
          <w:rFonts w:asciiTheme="majorBidi" w:hAnsiTheme="majorBidi" w:cstheme="majorBidi"/>
        </w:rPr>
        <w:t>25</w:t>
      </w:r>
      <w:r w:rsidRPr="0029273D">
        <w:rPr>
          <w:rFonts w:asciiTheme="majorBidi" w:hAnsiTheme="majorBidi" w:cstheme="majorBidi"/>
          <w:shd w:val="clear" w:color="auto" w:fill="FCFCFC"/>
        </w:rPr>
        <w:t>, and a small grid of parameters called kernel, an optimizable feature extractor, is applied at each image position, which makes CNNs highly efficient for image processing, since a feature may occur anywhere in the image. As one layer feeds its output into the next layer, extracted features can hierarchically and progressively become more complex. The process of optimizing parameters such as kernels is called training, which is performed so as to minimize the difference between outputs and ground truth labels through an optimization algorithm called backpropagation and gradient descent, among others.</w:t>
      </w:r>
      <w:r w:rsidRPr="0029273D">
        <w:rPr>
          <w:rFonts w:asciiTheme="majorBidi" w:hAnsiTheme="majorBidi" w:cstheme="majorBidi"/>
        </w:rPr>
        <w:t xml:space="preserve"> </w:t>
      </w:r>
    </w:p>
    <w:p w14:paraId="2ED32F69" w14:textId="77777777" w:rsidR="00D466DF" w:rsidRPr="0029273D" w:rsidRDefault="00D466DF" w:rsidP="002E0D6B">
      <w:pPr>
        <w:pStyle w:val="a4"/>
        <w:ind w:left="1644"/>
      </w:pPr>
    </w:p>
    <w:p w14:paraId="63B80B3E" w14:textId="77777777" w:rsidR="001B63DD" w:rsidRPr="0029273D" w:rsidRDefault="001B63DD" w:rsidP="00D466DF">
      <w:pPr>
        <w:pStyle w:val="a4"/>
        <w:spacing w:line="22" w:lineRule="atLeast"/>
        <w:ind w:left="1440" w:firstLine="360"/>
        <w:jc w:val="center"/>
        <w:rPr>
          <w:rFonts w:asciiTheme="majorBidi" w:hAnsiTheme="majorBidi" w:cstheme="majorBidi"/>
          <w:b/>
          <w:bCs/>
        </w:rPr>
      </w:pPr>
      <w:r w:rsidRPr="0029273D">
        <w:rPr>
          <w:noProof/>
        </w:rPr>
        <w:drawing>
          <wp:inline distT="0" distB="0" distL="0" distR="0" wp14:anchorId="6204313E" wp14:editId="46BAA771">
            <wp:extent cx="4873925" cy="2323711"/>
            <wp:effectExtent l="0" t="0" r="3175" b="635"/>
            <wp:docPr id="239" name="תמונה 239" descr="Fi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78843" cy="2326056"/>
                    </a:xfrm>
                    <a:prstGeom prst="rect">
                      <a:avLst/>
                    </a:prstGeom>
                    <a:noFill/>
                    <a:ln>
                      <a:noFill/>
                    </a:ln>
                  </pic:spPr>
                </pic:pic>
              </a:graphicData>
            </a:graphic>
          </wp:inline>
        </w:drawing>
      </w:r>
    </w:p>
    <w:p w14:paraId="2694441C" w14:textId="77777777" w:rsidR="001B63DD" w:rsidRPr="0029273D" w:rsidRDefault="001B63DD" w:rsidP="001B63DD">
      <w:pPr>
        <w:pStyle w:val="a4"/>
        <w:spacing w:line="22" w:lineRule="atLeast"/>
        <w:ind w:firstLine="0"/>
        <w:rPr>
          <w:rFonts w:asciiTheme="majorBidi" w:hAnsiTheme="majorBidi" w:cstheme="majorBidi"/>
          <w:b/>
          <w:bCs/>
        </w:rPr>
      </w:pPr>
      <w:r w:rsidRPr="0029273D">
        <w:rPr>
          <w:rFonts w:cstheme="majorBidi"/>
          <w:noProof/>
        </w:rPr>
        <mc:AlternateContent>
          <mc:Choice Requires="wps">
            <w:drawing>
              <wp:anchor distT="0" distB="0" distL="114300" distR="114300" simplePos="0" relativeHeight="251632640" behindDoc="1" locked="0" layoutInCell="1" allowOverlap="1" wp14:anchorId="58EF6334" wp14:editId="01B669DB">
                <wp:simplePos x="0" y="0"/>
                <wp:positionH relativeFrom="margin">
                  <wp:posOffset>436245</wp:posOffset>
                </wp:positionH>
                <wp:positionV relativeFrom="paragraph">
                  <wp:posOffset>34925</wp:posOffset>
                </wp:positionV>
                <wp:extent cx="5505450" cy="447675"/>
                <wp:effectExtent l="0" t="0" r="0" b="9525"/>
                <wp:wrapTight wrapText="bothSides">
                  <wp:wrapPolygon edited="0">
                    <wp:start x="0" y="0"/>
                    <wp:lineTo x="0" y="21140"/>
                    <wp:lineTo x="21525" y="21140"/>
                    <wp:lineTo x="21525" y="0"/>
                    <wp:lineTo x="0" y="0"/>
                  </wp:wrapPolygon>
                </wp:wrapTight>
                <wp:docPr id="224" name="Text Box 27"/>
                <wp:cNvGraphicFramePr/>
                <a:graphic xmlns:a="http://schemas.openxmlformats.org/drawingml/2006/main">
                  <a:graphicData uri="http://schemas.microsoft.com/office/word/2010/wordprocessingShape">
                    <wps:wsp>
                      <wps:cNvSpPr txBox="1"/>
                      <wps:spPr>
                        <a:xfrm>
                          <a:off x="0" y="0"/>
                          <a:ext cx="5505450" cy="447675"/>
                        </a:xfrm>
                        <a:prstGeom prst="rect">
                          <a:avLst/>
                        </a:prstGeom>
                        <a:solidFill>
                          <a:prstClr val="white"/>
                        </a:solidFill>
                        <a:ln>
                          <a:noFill/>
                        </a:ln>
                        <a:effectLst/>
                      </wps:spPr>
                      <wps:txbx>
                        <w:txbxContent>
                          <w:p w14:paraId="2A7CF1B1" w14:textId="055E8AE3" w:rsidR="001D000C" w:rsidRPr="00136C96" w:rsidRDefault="001D000C" w:rsidP="001B63DD">
                            <w:pPr>
                              <w:pStyle w:val="a4"/>
                              <w:spacing w:line="22" w:lineRule="atLeast"/>
                              <w:ind w:left="0"/>
                              <w:jc w:val="center"/>
                              <w:rPr>
                                <w:rFonts w:asciiTheme="majorBidi" w:hAnsiTheme="majorBidi" w:cstheme="majorBidi"/>
                                <w:noProof/>
                              </w:rPr>
                            </w:pPr>
                            <w:r w:rsidRPr="00136C96">
                              <w:rPr>
                                <w:rFonts w:asciiTheme="majorBidi" w:hAnsiTheme="majorBidi" w:cstheme="majorBidi"/>
                                <w:i/>
                                <w:iCs/>
                              </w:rPr>
                              <w:t xml:space="preserve">Fig </w:t>
                            </w:r>
                            <w:r>
                              <w:rPr>
                                <w:rFonts w:asciiTheme="majorBidi" w:hAnsiTheme="majorBidi" w:cstheme="majorBidi"/>
                                <w:i/>
                                <w:iCs/>
                              </w:rPr>
                              <w:t>24</w:t>
                            </w:r>
                            <w:r w:rsidRPr="00136C96">
                              <w:rPr>
                                <w:rFonts w:asciiTheme="majorBidi" w:hAnsiTheme="majorBidi" w:cstheme="majorBidi"/>
                                <w:i/>
                                <w:iCs/>
                              </w:rPr>
                              <w:t xml:space="preserve">. </w:t>
                            </w:r>
                            <w:r w:rsidRPr="00136C96">
                              <w:rPr>
                                <w:rFonts w:asciiTheme="majorBidi" w:hAnsiTheme="majorBidi" w:cstheme="majorBidi"/>
                                <w:i/>
                                <w:iCs/>
                                <w:color w:val="333333"/>
                                <w:shd w:val="clear" w:color="auto" w:fill="FCFCFC"/>
                              </w:rPr>
                              <w:t>An overview of a convolutional neural network (CNN) architecture and the training process</w:t>
                            </w:r>
                            <w:r w:rsidRPr="00136C96">
                              <w:rPr>
                                <w:rFonts w:asciiTheme="majorBidi" w:hAnsiTheme="majorBidi" w:cstheme="majorBidi"/>
                                <w:i/>
                                <w:iCs/>
                              </w:rPr>
                              <w:t>. cf. [18]</w:t>
                            </w:r>
                            <w:r w:rsidRPr="00136C96">
                              <w:rPr>
                                <w:rFonts w:asciiTheme="majorBidi" w:hAnsiTheme="majorBidi" w:cstheme="majorBidi"/>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F6334" id="Text Box 27" o:spid="_x0000_s1031" type="#_x0000_t202" style="position:absolute;left:0;text-align:left;margin-left:34.35pt;margin-top:2.75pt;width:433.5pt;height:35.2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" stroked="f">
                <v:textbox inset="0,0,0,0">
                  <w:txbxContent>
                    <w:p w14:paraId="2A7CF1B1" w14:textId="055E8AE3" w:rsidR="001D000C" w:rsidRPr="00136C96" w:rsidRDefault="001D000C" w:rsidP="001B63DD">
                      <w:pPr>
                        <w:pStyle w:val="a4"/>
                        <w:spacing w:line="22" w:lineRule="atLeast"/>
                        <w:ind w:left="0"/>
                        <w:jc w:val="center"/>
                        <w:rPr>
                          <w:rFonts w:asciiTheme="majorBidi" w:hAnsiTheme="majorBidi" w:cstheme="majorBidi"/>
                          <w:noProof/>
                        </w:rPr>
                      </w:pPr>
                      <w:r w:rsidRPr="00136C96">
                        <w:rPr>
                          <w:rFonts w:asciiTheme="majorBidi" w:hAnsiTheme="majorBidi" w:cstheme="majorBidi"/>
                          <w:i/>
                          <w:iCs/>
                        </w:rPr>
                        <w:t xml:space="preserve">Fig </w:t>
                      </w:r>
                      <w:r>
                        <w:rPr>
                          <w:rFonts w:asciiTheme="majorBidi" w:hAnsiTheme="majorBidi" w:cstheme="majorBidi"/>
                          <w:i/>
                          <w:iCs/>
                        </w:rPr>
                        <w:t>24</w:t>
                      </w:r>
                      <w:r w:rsidRPr="00136C96">
                        <w:rPr>
                          <w:rFonts w:asciiTheme="majorBidi" w:hAnsiTheme="majorBidi" w:cstheme="majorBidi"/>
                          <w:i/>
                          <w:iCs/>
                        </w:rPr>
                        <w:t xml:space="preserve">. </w:t>
                      </w:r>
                      <w:r w:rsidRPr="00136C96">
                        <w:rPr>
                          <w:rFonts w:asciiTheme="majorBidi" w:hAnsiTheme="majorBidi" w:cstheme="majorBidi"/>
                          <w:i/>
                          <w:iCs/>
                          <w:color w:val="333333"/>
                          <w:shd w:val="clear" w:color="auto" w:fill="FCFCFC"/>
                        </w:rPr>
                        <w:t>An overview of a convolutional neural network (CNN) architecture and the training process</w:t>
                      </w:r>
                      <w:r w:rsidRPr="00136C96">
                        <w:rPr>
                          <w:rFonts w:asciiTheme="majorBidi" w:hAnsiTheme="majorBidi" w:cstheme="majorBidi"/>
                          <w:i/>
                          <w:iCs/>
                        </w:rPr>
                        <w:t>. cf. [18]</w:t>
                      </w:r>
                      <w:r w:rsidRPr="00136C96">
                        <w:rPr>
                          <w:rFonts w:asciiTheme="majorBidi" w:hAnsiTheme="majorBidi" w:cstheme="majorBidi"/>
                        </w:rPr>
                        <w:t>.</w:t>
                      </w:r>
                    </w:p>
                  </w:txbxContent>
                </v:textbox>
                <w10:wrap type="tight" anchorx="margin"/>
              </v:shape>
            </w:pict>
          </mc:Fallback>
        </mc:AlternateContent>
      </w:r>
    </w:p>
    <w:p w14:paraId="21059FF2" w14:textId="77777777" w:rsidR="001B63DD" w:rsidRPr="0029273D" w:rsidRDefault="001B63DD" w:rsidP="001B63DD">
      <w:pPr>
        <w:pStyle w:val="a4"/>
        <w:spacing w:line="22" w:lineRule="atLeast"/>
        <w:ind w:firstLine="0"/>
        <w:jc w:val="center"/>
        <w:rPr>
          <w:rFonts w:asciiTheme="majorBidi" w:hAnsiTheme="majorBidi" w:cstheme="majorBidi"/>
          <w:b/>
          <w:bCs/>
        </w:rPr>
      </w:pPr>
    </w:p>
    <w:p w14:paraId="6FD5BC1C" w14:textId="77777777" w:rsidR="001B63DD" w:rsidRPr="0029273D" w:rsidRDefault="001B63DD" w:rsidP="001B63DD">
      <w:pPr>
        <w:pStyle w:val="a4"/>
        <w:spacing w:line="22" w:lineRule="atLeast"/>
        <w:ind w:firstLine="0"/>
        <w:jc w:val="center"/>
        <w:rPr>
          <w:rFonts w:asciiTheme="majorBidi" w:hAnsiTheme="majorBidi" w:cstheme="majorBidi"/>
          <w:b/>
          <w:bCs/>
        </w:rPr>
      </w:pPr>
    </w:p>
    <w:p w14:paraId="759E7D06" w14:textId="77777777" w:rsidR="001B63DD" w:rsidRPr="0029273D" w:rsidRDefault="001B63DD" w:rsidP="001B63DD">
      <w:pPr>
        <w:pStyle w:val="a4"/>
        <w:spacing w:line="22" w:lineRule="atLeast"/>
        <w:ind w:firstLine="0"/>
        <w:jc w:val="center"/>
        <w:rPr>
          <w:rFonts w:asciiTheme="majorBidi" w:hAnsiTheme="majorBidi" w:cstheme="majorBidi"/>
          <w:b/>
          <w:bCs/>
        </w:rPr>
      </w:pPr>
    </w:p>
    <w:p w14:paraId="5C2F3CF3" w14:textId="77777777" w:rsidR="001B63DD" w:rsidRPr="0029273D" w:rsidRDefault="001B63DD" w:rsidP="001B63DD">
      <w:pPr>
        <w:pStyle w:val="a4"/>
        <w:spacing w:line="22" w:lineRule="atLeast"/>
        <w:ind w:firstLine="0"/>
        <w:jc w:val="center"/>
        <w:rPr>
          <w:rFonts w:asciiTheme="majorBidi" w:hAnsiTheme="majorBidi" w:cstheme="majorBidi"/>
          <w:b/>
          <w:bCs/>
        </w:rPr>
      </w:pPr>
    </w:p>
    <w:p w14:paraId="1B42142A" w14:textId="07DA8EC2" w:rsidR="001B63DD" w:rsidRPr="0029273D" w:rsidRDefault="002D2DA9" w:rsidP="001B63DD">
      <w:pPr>
        <w:pStyle w:val="a4"/>
        <w:spacing w:line="22" w:lineRule="atLeast"/>
        <w:ind w:firstLine="0"/>
        <w:jc w:val="center"/>
        <w:rPr>
          <w:rFonts w:asciiTheme="majorBidi" w:hAnsiTheme="majorBidi" w:cstheme="majorBidi"/>
          <w:b/>
          <w:bCs/>
        </w:rPr>
      </w:pPr>
      <w:r w:rsidRPr="0029273D">
        <w:rPr>
          <w:rFonts w:cstheme="majorBidi"/>
          <w:noProof/>
        </w:rPr>
        <mc:AlternateContent>
          <mc:Choice Requires="wps">
            <w:drawing>
              <wp:anchor distT="0" distB="0" distL="114300" distR="114300" simplePos="0" relativeHeight="251635712" behindDoc="1" locked="0" layoutInCell="1" allowOverlap="1" wp14:anchorId="11C250E9" wp14:editId="4E0794D4">
                <wp:simplePos x="0" y="0"/>
                <wp:positionH relativeFrom="margin">
                  <wp:posOffset>504825</wp:posOffset>
                </wp:positionH>
                <wp:positionV relativeFrom="paragraph">
                  <wp:posOffset>1940560</wp:posOffset>
                </wp:positionV>
                <wp:extent cx="4114800" cy="439420"/>
                <wp:effectExtent l="0" t="0" r="0" b="0"/>
                <wp:wrapTight wrapText="bothSides">
                  <wp:wrapPolygon edited="0">
                    <wp:start x="0" y="0"/>
                    <wp:lineTo x="0" y="20601"/>
                    <wp:lineTo x="21500" y="20601"/>
                    <wp:lineTo x="21500" y="0"/>
                    <wp:lineTo x="0" y="0"/>
                  </wp:wrapPolygon>
                </wp:wrapTight>
                <wp:docPr id="225" name="Text Box 27"/>
                <wp:cNvGraphicFramePr/>
                <a:graphic xmlns:a="http://schemas.openxmlformats.org/drawingml/2006/main">
                  <a:graphicData uri="http://schemas.microsoft.com/office/word/2010/wordprocessingShape">
                    <wps:wsp>
                      <wps:cNvSpPr txBox="1"/>
                      <wps:spPr>
                        <a:xfrm>
                          <a:off x="0" y="0"/>
                          <a:ext cx="4114800" cy="439420"/>
                        </a:xfrm>
                        <a:prstGeom prst="rect">
                          <a:avLst/>
                        </a:prstGeom>
                        <a:solidFill>
                          <a:prstClr val="white"/>
                        </a:solidFill>
                        <a:ln>
                          <a:noFill/>
                        </a:ln>
                        <a:effectLst/>
                      </wps:spPr>
                      <wps:txbx>
                        <w:txbxContent>
                          <w:p w14:paraId="390556FE" w14:textId="1702C6FD" w:rsidR="001D000C" w:rsidRPr="00136C96" w:rsidRDefault="001D000C" w:rsidP="001B63DD">
                            <w:pPr>
                              <w:pStyle w:val="a4"/>
                              <w:spacing w:line="22" w:lineRule="atLeast"/>
                              <w:ind w:left="0"/>
                              <w:jc w:val="center"/>
                              <w:rPr>
                                <w:rFonts w:asciiTheme="majorBidi" w:hAnsiTheme="majorBidi" w:cstheme="majorBidi"/>
                                <w:i/>
                                <w:iCs/>
                                <w:noProof/>
                              </w:rPr>
                            </w:pPr>
                            <w:r w:rsidRPr="00136C96">
                              <w:rPr>
                                <w:rFonts w:asciiTheme="majorBidi" w:hAnsiTheme="majorBidi" w:cstheme="majorBidi"/>
                                <w:i/>
                                <w:iCs/>
                              </w:rPr>
                              <w:t xml:space="preserve">Fig </w:t>
                            </w:r>
                            <w:r>
                              <w:rPr>
                                <w:rFonts w:asciiTheme="majorBidi" w:hAnsiTheme="majorBidi" w:cstheme="majorBidi"/>
                                <w:i/>
                                <w:iCs/>
                              </w:rPr>
                              <w:t>25</w:t>
                            </w:r>
                            <w:r w:rsidRPr="00136C96">
                              <w:rPr>
                                <w:rFonts w:asciiTheme="majorBidi" w:hAnsiTheme="majorBidi" w:cstheme="majorBidi"/>
                                <w:i/>
                                <w:iCs/>
                              </w:rPr>
                              <w:t xml:space="preserve">. </w:t>
                            </w:r>
                            <w:r w:rsidRPr="00136C96">
                              <w:rPr>
                                <w:rFonts w:asciiTheme="majorBidi" w:hAnsiTheme="majorBidi" w:cstheme="majorBidi"/>
                                <w:i/>
                                <w:iCs/>
                                <w:color w:val="333333"/>
                                <w:shd w:val="clear" w:color="auto" w:fill="FCFCFC"/>
                              </w:rPr>
                              <w:t xml:space="preserve">A computer sees an image as an array of numbers. </w:t>
                            </w:r>
                            <w:r w:rsidRPr="00136C96">
                              <w:rPr>
                                <w:rFonts w:asciiTheme="majorBidi" w:hAnsiTheme="majorBidi" w:cstheme="majorBidi"/>
                                <w:i/>
                                <w:iCs/>
                              </w:rPr>
                              <w:t>cf. [18].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250E9" id="_x0000_s1032" type="#_x0000_t202" style="position:absolute;left:0;text-align:left;margin-left:39.75pt;margin-top:152.8pt;width:324pt;height:34.6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" stroked="f">
                <v:textbox inset="0,0,0,0">
                  <w:txbxContent>
                    <w:p w14:paraId="390556FE" w14:textId="1702C6FD" w:rsidR="001D000C" w:rsidRPr="00136C96" w:rsidRDefault="001D000C" w:rsidP="001B63DD">
                      <w:pPr>
                        <w:pStyle w:val="a4"/>
                        <w:spacing w:line="22" w:lineRule="atLeast"/>
                        <w:ind w:left="0"/>
                        <w:jc w:val="center"/>
                        <w:rPr>
                          <w:rFonts w:asciiTheme="majorBidi" w:hAnsiTheme="majorBidi" w:cstheme="majorBidi"/>
                          <w:i/>
                          <w:iCs/>
                          <w:noProof/>
                        </w:rPr>
                      </w:pPr>
                      <w:r w:rsidRPr="00136C96">
                        <w:rPr>
                          <w:rFonts w:asciiTheme="majorBidi" w:hAnsiTheme="majorBidi" w:cstheme="majorBidi"/>
                          <w:i/>
                          <w:iCs/>
                        </w:rPr>
                        <w:t xml:space="preserve">Fig </w:t>
                      </w:r>
                      <w:r>
                        <w:rPr>
                          <w:rFonts w:asciiTheme="majorBidi" w:hAnsiTheme="majorBidi" w:cstheme="majorBidi"/>
                          <w:i/>
                          <w:iCs/>
                        </w:rPr>
                        <w:t>25</w:t>
                      </w:r>
                      <w:r w:rsidRPr="00136C96">
                        <w:rPr>
                          <w:rFonts w:asciiTheme="majorBidi" w:hAnsiTheme="majorBidi" w:cstheme="majorBidi"/>
                          <w:i/>
                          <w:iCs/>
                        </w:rPr>
                        <w:t xml:space="preserve">. </w:t>
                      </w:r>
                      <w:r w:rsidRPr="00136C96">
                        <w:rPr>
                          <w:rFonts w:asciiTheme="majorBidi" w:hAnsiTheme="majorBidi" w:cstheme="majorBidi"/>
                          <w:i/>
                          <w:iCs/>
                          <w:color w:val="333333"/>
                          <w:shd w:val="clear" w:color="auto" w:fill="FCFCFC"/>
                        </w:rPr>
                        <w:t xml:space="preserve">A computer sees an image as an array of numbers. </w:t>
                      </w:r>
                      <w:r w:rsidRPr="00136C96">
                        <w:rPr>
                          <w:rFonts w:asciiTheme="majorBidi" w:hAnsiTheme="majorBidi" w:cstheme="majorBidi"/>
                          <w:i/>
                          <w:iCs/>
                        </w:rPr>
                        <w:t>cf. [18].</w:t>
                      </w:r>
                    </w:p>
                  </w:txbxContent>
                </v:textbox>
                <w10:wrap type="tight" anchorx="margin"/>
              </v:shape>
            </w:pict>
          </mc:Fallback>
        </mc:AlternateContent>
      </w:r>
      <w:r w:rsidR="001B63DD" w:rsidRPr="0029273D">
        <w:rPr>
          <w:noProof/>
        </w:rPr>
        <w:drawing>
          <wp:inline distT="0" distB="0" distL="0" distR="0" wp14:anchorId="72BDDC0E" wp14:editId="13E5718C">
            <wp:extent cx="4326341" cy="1847003"/>
            <wp:effectExtent l="0" t="0" r="0" b="1270"/>
            <wp:docPr id="246" name="תמונה 246" descr="Fi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g.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46637" cy="1855668"/>
                    </a:xfrm>
                    <a:prstGeom prst="rect">
                      <a:avLst/>
                    </a:prstGeom>
                    <a:noFill/>
                    <a:ln>
                      <a:noFill/>
                    </a:ln>
                  </pic:spPr>
                </pic:pic>
              </a:graphicData>
            </a:graphic>
          </wp:inline>
        </w:drawing>
      </w:r>
    </w:p>
    <w:p w14:paraId="510C5996" w14:textId="1B50DA7C" w:rsidR="001B63DD" w:rsidRPr="0029273D" w:rsidRDefault="001B63DD" w:rsidP="001B63DD">
      <w:pPr>
        <w:pStyle w:val="a4"/>
        <w:spacing w:line="22" w:lineRule="atLeast"/>
        <w:ind w:firstLine="0"/>
        <w:jc w:val="center"/>
        <w:rPr>
          <w:rFonts w:asciiTheme="majorBidi" w:hAnsiTheme="majorBidi" w:cstheme="majorBidi"/>
          <w:b/>
          <w:bCs/>
        </w:rPr>
      </w:pPr>
    </w:p>
    <w:p w14:paraId="61D5B086" w14:textId="77777777" w:rsidR="001B63DD" w:rsidRPr="0029273D" w:rsidRDefault="001B63DD" w:rsidP="001B63DD">
      <w:pPr>
        <w:pStyle w:val="a4"/>
        <w:spacing w:line="22" w:lineRule="atLeast"/>
        <w:ind w:firstLine="0"/>
        <w:jc w:val="center"/>
        <w:rPr>
          <w:rFonts w:asciiTheme="majorBidi" w:hAnsiTheme="majorBidi" w:cstheme="majorBidi"/>
          <w:b/>
          <w:bCs/>
        </w:rPr>
      </w:pPr>
    </w:p>
    <w:p w14:paraId="5DE1E722" w14:textId="77777777" w:rsidR="001B63DD" w:rsidRPr="0029273D" w:rsidRDefault="001B63DD" w:rsidP="001B63DD">
      <w:pPr>
        <w:pStyle w:val="a4"/>
        <w:spacing w:line="22" w:lineRule="atLeast"/>
        <w:ind w:firstLine="0"/>
        <w:jc w:val="center"/>
        <w:rPr>
          <w:rFonts w:asciiTheme="majorBidi" w:hAnsiTheme="majorBidi" w:cstheme="majorBidi"/>
          <w:b/>
          <w:bCs/>
        </w:rPr>
      </w:pPr>
    </w:p>
    <w:p w14:paraId="3E6CF71E" w14:textId="5C0C8C0A" w:rsidR="001B63DD" w:rsidRPr="00664CEB" w:rsidRDefault="001B63DD" w:rsidP="002E0D6B">
      <w:pPr>
        <w:pStyle w:val="a4"/>
        <w:numPr>
          <w:ilvl w:val="3"/>
          <w:numId w:val="113"/>
        </w:numPr>
        <w:spacing w:before="0" w:after="160" w:line="22" w:lineRule="atLeast"/>
        <w:rPr>
          <w:rFonts w:cstheme="majorBidi"/>
          <w:b/>
          <w:bCs/>
        </w:rPr>
      </w:pPr>
      <w:r w:rsidRPr="00664CEB">
        <w:rPr>
          <w:rFonts w:cstheme="majorBidi"/>
          <w:b/>
          <w:bCs/>
        </w:rPr>
        <w:t>Using CNN in our project</w:t>
      </w:r>
    </w:p>
    <w:p w14:paraId="755105B9" w14:textId="77777777" w:rsidR="001B63DD" w:rsidRPr="0029273D" w:rsidRDefault="001B63DD" w:rsidP="001B63DD">
      <w:pPr>
        <w:pStyle w:val="a4"/>
        <w:spacing w:line="22" w:lineRule="atLeast"/>
        <w:ind w:firstLine="360"/>
        <w:rPr>
          <w:rFonts w:asciiTheme="majorBidi" w:hAnsiTheme="majorBidi" w:cstheme="majorBidi"/>
        </w:rPr>
      </w:pPr>
      <w:r w:rsidRPr="0029273D">
        <w:rPr>
          <w:rFonts w:asciiTheme="majorBidi" w:hAnsiTheme="majorBidi" w:cstheme="majorBidi"/>
        </w:rPr>
        <w:t xml:space="preserve">Previous projects dealt with texture recognition because the main implementation was detection of camouflage. In our project, the balloons are not hidden. </w:t>
      </w:r>
      <w:r w:rsidRPr="0029273D">
        <w:rPr>
          <w:rFonts w:asciiTheme="majorBidi" w:eastAsiaTheme="minorHAnsi" w:hAnsiTheme="majorBidi" w:cstheme="majorBidi"/>
          <w:lang w:bidi="ar-SA"/>
        </w:rPr>
        <w:t xml:space="preserve">That is why we </w:t>
      </w:r>
      <w:r w:rsidRPr="0029273D">
        <w:rPr>
          <w:rFonts w:asciiTheme="majorBidi" w:hAnsiTheme="majorBidi" w:cstheme="majorBidi"/>
        </w:rPr>
        <w:t xml:space="preserve">plan to </w:t>
      </w:r>
      <w:r w:rsidRPr="0029273D">
        <w:rPr>
          <w:rFonts w:asciiTheme="majorBidi" w:eastAsiaTheme="minorHAnsi" w:hAnsiTheme="majorBidi" w:cstheme="majorBidi"/>
          <w:lang w:bidi="ar-SA"/>
        </w:rPr>
        <w:t>use a different approach</w:t>
      </w:r>
      <w:r w:rsidRPr="0029273D">
        <w:rPr>
          <w:rFonts w:asciiTheme="majorBidi" w:hAnsiTheme="majorBidi" w:cstheme="majorBidi"/>
        </w:rPr>
        <w:t>,</w:t>
      </w:r>
      <w:r w:rsidRPr="0029273D">
        <w:rPr>
          <w:rFonts w:asciiTheme="majorBidi" w:eastAsiaTheme="minorHAnsi" w:hAnsiTheme="majorBidi" w:cstheme="majorBidi"/>
          <w:lang w:bidi="ar-SA"/>
        </w:rPr>
        <w:t xml:space="preserve"> which is CNN. </w:t>
      </w:r>
      <w:r w:rsidRPr="0029273D">
        <w:rPr>
          <w:rFonts w:asciiTheme="majorBidi" w:hAnsiTheme="majorBidi" w:cstheme="majorBidi"/>
        </w:rPr>
        <w:t xml:space="preserve">In general, it is possible to identify the balloons by colors but in our case. However, in our particular case, we do not even need colors. We just need to teach our network what is the shape of a cluster of balloons. </w:t>
      </w:r>
    </w:p>
    <w:p w14:paraId="40558384" w14:textId="77777777" w:rsidR="001B63DD" w:rsidRPr="0029273D" w:rsidRDefault="001B63DD" w:rsidP="001B63DD">
      <w:pPr>
        <w:pStyle w:val="a4"/>
        <w:spacing w:line="22" w:lineRule="atLeast"/>
        <w:ind w:firstLine="360"/>
        <w:rPr>
          <w:rFonts w:asciiTheme="majorBidi" w:hAnsiTheme="majorBidi" w:cstheme="majorBidi"/>
        </w:rPr>
      </w:pPr>
    </w:p>
    <w:p w14:paraId="2BA33BCA" w14:textId="77777777" w:rsidR="001B63DD" w:rsidRPr="0029273D" w:rsidRDefault="001B63DD" w:rsidP="001B63DD">
      <w:pPr>
        <w:pStyle w:val="a4"/>
        <w:spacing w:line="22" w:lineRule="atLeast"/>
        <w:ind w:firstLine="360"/>
        <w:rPr>
          <w:rFonts w:asciiTheme="majorBidi" w:hAnsiTheme="majorBidi" w:cstheme="majorBidi"/>
        </w:rPr>
      </w:pPr>
      <w:r w:rsidRPr="0029273D">
        <w:rPr>
          <w:rFonts w:asciiTheme="majorBidi" w:hAnsiTheme="majorBidi" w:cstheme="majorBidi"/>
          <w:u w:val="single"/>
        </w:rPr>
        <w:t>The challenges:</w:t>
      </w:r>
      <w:r w:rsidRPr="0029273D">
        <w:rPr>
          <w:rFonts w:asciiTheme="majorBidi" w:hAnsiTheme="majorBidi" w:cstheme="majorBidi"/>
        </w:rPr>
        <w:t xml:space="preserve"> </w:t>
      </w:r>
    </w:p>
    <w:p w14:paraId="3039903F" w14:textId="77777777" w:rsidR="001B63DD" w:rsidRPr="0029273D" w:rsidRDefault="001B63DD" w:rsidP="001B63DD">
      <w:pPr>
        <w:pStyle w:val="a4"/>
        <w:numPr>
          <w:ilvl w:val="0"/>
          <w:numId w:val="82"/>
        </w:numPr>
        <w:spacing w:before="0" w:after="160" w:line="22" w:lineRule="atLeast"/>
        <w:rPr>
          <w:rFonts w:asciiTheme="majorBidi" w:hAnsiTheme="majorBidi" w:cstheme="majorBidi"/>
        </w:rPr>
      </w:pPr>
      <w:r w:rsidRPr="0029273D">
        <w:rPr>
          <w:rFonts w:asciiTheme="majorBidi" w:hAnsiTheme="majorBidi" w:cstheme="majorBidi"/>
        </w:rPr>
        <w:t>Training the CNN.</w:t>
      </w:r>
    </w:p>
    <w:p w14:paraId="2B5F8EE3" w14:textId="77777777" w:rsidR="001B63DD" w:rsidRPr="0029273D" w:rsidRDefault="001B63DD" w:rsidP="001B63DD">
      <w:pPr>
        <w:pStyle w:val="a4"/>
        <w:numPr>
          <w:ilvl w:val="0"/>
          <w:numId w:val="82"/>
        </w:numPr>
        <w:spacing w:before="0" w:after="160" w:line="22" w:lineRule="atLeast"/>
        <w:rPr>
          <w:rFonts w:asciiTheme="majorBidi" w:hAnsiTheme="majorBidi" w:cstheme="majorBidi"/>
        </w:rPr>
      </w:pPr>
      <w:r w:rsidRPr="0029273D">
        <w:rPr>
          <w:rFonts w:asciiTheme="majorBidi" w:hAnsiTheme="majorBidi" w:cstheme="majorBidi"/>
        </w:rPr>
        <w:t>This cluster might not capture our whole image. It means that we need to extract from the image a part that is the cluster.</w:t>
      </w:r>
    </w:p>
    <w:p w14:paraId="0BF977AE" w14:textId="77777777" w:rsidR="001B63DD" w:rsidRPr="0029273D" w:rsidRDefault="001B63DD" w:rsidP="001B63DD">
      <w:pPr>
        <w:pStyle w:val="a4"/>
        <w:spacing w:line="22" w:lineRule="atLeast"/>
        <w:ind w:firstLine="360"/>
        <w:rPr>
          <w:rFonts w:asciiTheme="majorBidi" w:hAnsiTheme="majorBidi" w:cstheme="majorBidi"/>
        </w:rPr>
      </w:pPr>
    </w:p>
    <w:p w14:paraId="7C71002F" w14:textId="77777777" w:rsidR="001B63DD" w:rsidRPr="0029273D" w:rsidRDefault="001B63DD" w:rsidP="001B63DD">
      <w:pPr>
        <w:pStyle w:val="a4"/>
        <w:spacing w:line="22" w:lineRule="atLeast"/>
        <w:ind w:firstLine="360"/>
        <w:rPr>
          <w:rFonts w:asciiTheme="majorBidi" w:hAnsiTheme="majorBidi" w:cstheme="majorBidi"/>
        </w:rPr>
      </w:pPr>
      <w:r w:rsidRPr="0029273D">
        <w:rPr>
          <w:rFonts w:asciiTheme="majorBidi" w:hAnsiTheme="majorBidi" w:cstheme="majorBidi"/>
          <w:u w:val="single"/>
        </w:rPr>
        <w:t>How do we do that?</w:t>
      </w:r>
      <w:r w:rsidRPr="0029273D">
        <w:rPr>
          <w:rFonts w:asciiTheme="majorBidi" w:hAnsiTheme="majorBidi" w:cstheme="majorBidi"/>
        </w:rPr>
        <w:t xml:space="preserve"> </w:t>
      </w:r>
    </w:p>
    <w:p w14:paraId="16211133" w14:textId="77777777" w:rsidR="001B63DD" w:rsidRPr="0029273D" w:rsidRDefault="001B63DD" w:rsidP="001B63DD">
      <w:pPr>
        <w:pStyle w:val="a4"/>
        <w:numPr>
          <w:ilvl w:val="0"/>
          <w:numId w:val="83"/>
        </w:numPr>
        <w:spacing w:before="0" w:after="160" w:line="22" w:lineRule="atLeast"/>
        <w:rPr>
          <w:rFonts w:asciiTheme="majorBidi" w:hAnsiTheme="majorBidi" w:cstheme="majorBidi"/>
        </w:rPr>
      </w:pPr>
      <w:r w:rsidRPr="0029273D">
        <w:rPr>
          <w:rFonts w:asciiTheme="majorBidi" w:hAnsiTheme="majorBidi" w:cstheme="majorBidi"/>
        </w:rPr>
        <w:t>How do we train the CNN?</w:t>
      </w:r>
    </w:p>
    <w:p w14:paraId="0D9D8A67" w14:textId="77777777" w:rsidR="001B63DD" w:rsidRPr="0029273D" w:rsidRDefault="001B63DD" w:rsidP="001B63DD">
      <w:pPr>
        <w:pStyle w:val="a4"/>
        <w:spacing w:line="22" w:lineRule="atLeast"/>
        <w:ind w:left="1800" w:firstLine="0"/>
        <w:rPr>
          <w:rFonts w:asciiTheme="majorBidi" w:hAnsiTheme="majorBidi" w:cstheme="majorBidi"/>
        </w:rPr>
      </w:pPr>
      <w:r w:rsidRPr="0029273D">
        <w:rPr>
          <w:rFonts w:asciiTheme="majorBidi" w:hAnsiTheme="majorBidi" w:cstheme="majorBidi"/>
        </w:rPr>
        <w:t xml:space="preserve">We train the CNN to detect aerostats through sending at least tens of thousands of examples that show what an aerostat looks like in order to successfully identify the aerostat in the </w:t>
      </w:r>
      <w:r w:rsidRPr="0029273D">
        <w:rPr>
          <w:rFonts w:asciiTheme="majorBidi" w:hAnsiTheme="majorBidi" w:cstheme="majorBidi"/>
          <w:lang w:bidi="ar-SA"/>
        </w:rPr>
        <w:t>picture</w:t>
      </w:r>
      <w:r w:rsidRPr="0029273D">
        <w:rPr>
          <w:rFonts w:asciiTheme="majorBidi" w:hAnsiTheme="majorBidi" w:cstheme="majorBidi"/>
        </w:rPr>
        <w:t xml:space="preserve"> that is going to be sent to it. We </w:t>
      </w:r>
      <w:r w:rsidRPr="0029273D">
        <w:rPr>
          <w:rFonts w:asciiTheme="majorBidi" w:hAnsiTheme="majorBidi" w:cstheme="majorBidi"/>
          <w:color w:val="292929"/>
          <w:spacing w:val="-1"/>
          <w:shd w:val="clear" w:color="auto" w:fill="FFFFFF"/>
        </w:rPr>
        <w:t xml:space="preserve">searched for balloon images to our dataset on Flickr, </w:t>
      </w:r>
      <w:r w:rsidRPr="0029273D">
        <w:rPr>
          <w:rFonts w:asciiTheme="majorBidi" w:hAnsiTheme="majorBidi" w:cstheme="majorBidi"/>
        </w:rPr>
        <w:t>cf. [20].</w:t>
      </w:r>
    </w:p>
    <w:p w14:paraId="6FD33FB9" w14:textId="77777777" w:rsidR="001B63DD" w:rsidRPr="0029273D" w:rsidRDefault="001B63DD" w:rsidP="001B63DD">
      <w:pPr>
        <w:pStyle w:val="a4"/>
        <w:spacing w:line="22" w:lineRule="atLeast"/>
        <w:ind w:left="630"/>
        <w:jc w:val="center"/>
        <w:rPr>
          <w:rFonts w:asciiTheme="majorBidi" w:hAnsiTheme="majorBidi" w:cstheme="majorBidi"/>
          <w:i/>
          <w:iCs/>
          <w:noProof/>
        </w:rPr>
      </w:pPr>
    </w:p>
    <w:p w14:paraId="16407FCA" w14:textId="77777777" w:rsidR="001B63DD" w:rsidRPr="0029273D" w:rsidRDefault="001B63DD" w:rsidP="001B63DD">
      <w:pPr>
        <w:pStyle w:val="a4"/>
        <w:numPr>
          <w:ilvl w:val="0"/>
          <w:numId w:val="83"/>
        </w:numPr>
        <w:spacing w:before="0" w:after="160" w:line="22" w:lineRule="atLeast"/>
        <w:rPr>
          <w:rFonts w:asciiTheme="majorBidi" w:hAnsiTheme="majorBidi" w:cstheme="majorBidi"/>
        </w:rPr>
      </w:pPr>
      <w:r w:rsidRPr="0029273D">
        <w:rPr>
          <w:rFonts w:asciiTheme="majorBidi" w:hAnsiTheme="majorBidi" w:cstheme="majorBidi"/>
        </w:rPr>
        <w:t>How do we extract the relevant sub-picture?</w:t>
      </w:r>
    </w:p>
    <w:p w14:paraId="43732B4B" w14:textId="77777777" w:rsidR="001B63DD" w:rsidRPr="0029273D" w:rsidRDefault="001B63DD" w:rsidP="001B63DD">
      <w:pPr>
        <w:pStyle w:val="a4"/>
        <w:spacing w:line="22" w:lineRule="atLeast"/>
        <w:ind w:left="1800" w:firstLine="0"/>
        <w:rPr>
          <w:rFonts w:asciiTheme="majorBidi" w:hAnsiTheme="majorBidi" w:cstheme="majorBidi"/>
        </w:rPr>
      </w:pPr>
      <w:r w:rsidRPr="0029273D">
        <w:rPr>
          <w:rFonts w:asciiTheme="majorBidi" w:hAnsiTheme="majorBidi" w:cstheme="majorBidi"/>
        </w:rPr>
        <w:t>First of all, we divide the taken image, by making an equal division in both the x-axis and the y-axis. Otherwise, if we divide differently, we deform the image and get different proportions. We will decide at the implementation stage what the more appropriate divisions are.</w:t>
      </w:r>
    </w:p>
    <w:p w14:paraId="3450BDF4" w14:textId="77777777" w:rsidR="001B63DD" w:rsidRPr="0029273D" w:rsidRDefault="001B63DD" w:rsidP="001B63DD">
      <w:pPr>
        <w:pStyle w:val="a4"/>
        <w:spacing w:line="22" w:lineRule="atLeast"/>
        <w:ind w:left="1800" w:firstLine="0"/>
        <w:rPr>
          <w:rFonts w:asciiTheme="majorBidi" w:hAnsiTheme="majorBidi" w:cstheme="majorBidi"/>
          <w:lang w:bidi="ar-SA"/>
        </w:rPr>
      </w:pPr>
    </w:p>
    <w:p w14:paraId="18940E16" w14:textId="77777777" w:rsidR="001B63DD" w:rsidRPr="0029273D" w:rsidRDefault="001B63DD" w:rsidP="001B63DD">
      <w:pPr>
        <w:pStyle w:val="a4"/>
        <w:spacing w:line="22" w:lineRule="atLeast"/>
        <w:ind w:firstLine="360"/>
        <w:rPr>
          <w:rFonts w:asciiTheme="majorBidi" w:hAnsiTheme="majorBidi" w:cstheme="majorBidi"/>
        </w:rPr>
      </w:pPr>
    </w:p>
    <w:p w14:paraId="02ED30AC" w14:textId="27B8537C" w:rsidR="001B63DD" w:rsidRPr="0029273D" w:rsidRDefault="001B63DD" w:rsidP="001B63DD">
      <w:pPr>
        <w:pStyle w:val="a4"/>
        <w:spacing w:line="22" w:lineRule="atLeast"/>
        <w:ind w:firstLine="360"/>
        <w:rPr>
          <w:rFonts w:asciiTheme="majorBidi" w:hAnsiTheme="majorBidi" w:cstheme="majorBidi"/>
        </w:rPr>
      </w:pPr>
      <w:r w:rsidRPr="0029273D">
        <w:rPr>
          <w:rFonts w:asciiTheme="majorBidi" w:hAnsiTheme="majorBidi" w:cstheme="majorBidi"/>
        </w:rPr>
        <w:t xml:space="preserve">Let us explain our approach by the following real life example. On Fig. </w:t>
      </w:r>
      <w:r w:rsidR="00CA7208">
        <w:rPr>
          <w:rFonts w:asciiTheme="majorBidi" w:hAnsiTheme="majorBidi" w:cstheme="majorBidi"/>
        </w:rPr>
        <w:t>30</w:t>
      </w:r>
      <w:r w:rsidRPr="0029273D">
        <w:rPr>
          <w:rFonts w:asciiTheme="majorBidi" w:hAnsiTheme="majorBidi" w:cstheme="majorBidi"/>
        </w:rPr>
        <w:t>, you can see our drone. Now, we provide several pictures, taken from different distances, see Figs. (</w:t>
      </w:r>
      <w:r w:rsidR="00CA7208">
        <w:rPr>
          <w:rFonts w:asciiTheme="majorBidi" w:hAnsiTheme="majorBidi" w:cstheme="majorBidi"/>
        </w:rPr>
        <w:t>31</w:t>
      </w:r>
      <w:r w:rsidRPr="0029273D">
        <w:rPr>
          <w:rFonts w:asciiTheme="majorBidi" w:hAnsiTheme="majorBidi" w:cstheme="majorBidi"/>
        </w:rPr>
        <w:t>-</w:t>
      </w:r>
      <w:r w:rsidR="00CA7208">
        <w:rPr>
          <w:rFonts w:asciiTheme="majorBidi" w:hAnsiTheme="majorBidi" w:cstheme="majorBidi"/>
        </w:rPr>
        <w:t>42</w:t>
      </w:r>
      <w:r w:rsidRPr="0029273D">
        <w:rPr>
          <w:rFonts w:asciiTheme="majorBidi" w:hAnsiTheme="majorBidi" w:cstheme="majorBidi"/>
        </w:rPr>
        <w:t xml:space="preserve">). We expect that our drone should detect the balloon(s) when it is </w:t>
      </w:r>
      <w:proofErr w:type="gramStart"/>
      <w:r w:rsidRPr="0029273D">
        <w:rPr>
          <w:rFonts w:asciiTheme="majorBidi" w:hAnsiTheme="majorBidi" w:cstheme="majorBidi"/>
        </w:rPr>
        <w:t>pretty far</w:t>
      </w:r>
      <w:proofErr w:type="gramEnd"/>
      <w:r w:rsidRPr="0029273D">
        <w:rPr>
          <w:rFonts w:asciiTheme="majorBidi" w:hAnsiTheme="majorBidi" w:cstheme="majorBidi"/>
        </w:rPr>
        <w:t xml:space="preserve"> from them. It means that the balloons may appear in any part of the picture. The different divisions of the picture allow definition of the sub-rectangular (sub-square) with the balloons for identification.</w:t>
      </w:r>
    </w:p>
    <w:p w14:paraId="6070DF52" w14:textId="77777777" w:rsidR="001B63DD" w:rsidRPr="0029273D" w:rsidRDefault="001B63DD" w:rsidP="001B63DD">
      <w:pPr>
        <w:pStyle w:val="a4"/>
        <w:spacing w:line="22" w:lineRule="atLeast"/>
        <w:ind w:firstLine="0"/>
        <w:rPr>
          <w:rFonts w:asciiTheme="majorBidi" w:hAnsiTheme="majorBidi" w:cstheme="majorBidi"/>
        </w:rPr>
      </w:pPr>
    </w:p>
    <w:p w14:paraId="65342667" w14:textId="77777777" w:rsidR="001B63DD" w:rsidRPr="0029273D" w:rsidRDefault="001B63DD" w:rsidP="001B63DD">
      <w:pPr>
        <w:spacing w:line="276" w:lineRule="auto"/>
        <w:ind w:left="720" w:firstLine="360"/>
        <w:rPr>
          <w:rFonts w:cstheme="majorBidi"/>
        </w:rPr>
      </w:pPr>
      <w:r w:rsidRPr="0029273D">
        <w:rPr>
          <w:rFonts w:cstheme="majorBidi"/>
        </w:rPr>
        <w:t>Once we decide, how we divide the image, we get parts whose size is different from the size of the images that the CNN trained. The derived challenges are:</w:t>
      </w:r>
    </w:p>
    <w:p w14:paraId="1CB2378E" w14:textId="77777777" w:rsidR="001B63DD" w:rsidRPr="0029273D" w:rsidRDefault="001B63DD" w:rsidP="001B63DD">
      <w:pPr>
        <w:pStyle w:val="a4"/>
        <w:numPr>
          <w:ilvl w:val="0"/>
          <w:numId w:val="84"/>
        </w:numPr>
        <w:spacing w:before="0" w:after="160" w:line="276" w:lineRule="auto"/>
        <w:rPr>
          <w:rFonts w:asciiTheme="majorBidi" w:hAnsiTheme="majorBidi" w:cstheme="majorBidi"/>
        </w:rPr>
      </w:pPr>
      <w:r w:rsidRPr="0029273D">
        <w:rPr>
          <w:rFonts w:asciiTheme="majorBidi" w:hAnsiTheme="majorBidi" w:cstheme="majorBidi"/>
        </w:rPr>
        <w:lastRenderedPageBreak/>
        <w:t>We have lots of "small" sub-pictures of the taken picture from the drone and "big" pictures from the training set of CNN. We need to pump each of the "small" pictures to the size of the "big" ones.</w:t>
      </w:r>
    </w:p>
    <w:p w14:paraId="7C09F8E8" w14:textId="656784FD" w:rsidR="001B63DD" w:rsidRPr="0029273D" w:rsidRDefault="001B63DD" w:rsidP="001B63DD">
      <w:pPr>
        <w:pStyle w:val="a4"/>
        <w:spacing w:line="276" w:lineRule="auto"/>
        <w:ind w:left="1800" w:firstLine="0"/>
        <w:rPr>
          <w:rFonts w:asciiTheme="majorBidi" w:hAnsiTheme="majorBidi" w:cstheme="majorBidi"/>
          <w:color w:val="000000"/>
          <w:shd w:val="clear" w:color="auto" w:fill="FFFFFF"/>
        </w:rPr>
      </w:pPr>
      <w:r w:rsidRPr="0029273D">
        <w:rPr>
          <w:rFonts w:asciiTheme="majorBidi" w:hAnsiTheme="majorBidi" w:cstheme="majorBidi"/>
        </w:rPr>
        <w:t>To do this, we will enlarge the "small" picture to the size of “big” one, we are actually introducing empty spaces in the original base picture,</w:t>
      </w:r>
      <w:r w:rsidRPr="0029273D">
        <w:rPr>
          <w:rFonts w:asciiTheme="majorBidi" w:hAnsiTheme="majorBidi" w:cstheme="majorBidi"/>
          <w:color w:val="000000"/>
          <w:sz w:val="24"/>
          <w:szCs w:val="24"/>
          <w:shd w:val="clear" w:color="auto" w:fill="FFFFFF"/>
        </w:rPr>
        <w:t xml:space="preserve"> </w:t>
      </w:r>
      <w:r w:rsidRPr="0029273D">
        <w:rPr>
          <w:rFonts w:asciiTheme="majorBidi" w:hAnsiTheme="majorBidi" w:cstheme="majorBidi"/>
          <w:color w:val="000000"/>
          <w:shd w:val="clear" w:color="auto" w:fill="FFFFFF"/>
        </w:rPr>
        <w:t xml:space="preserve">from the image below, </w:t>
      </w:r>
      <w:r w:rsidRPr="0029273D">
        <w:rPr>
          <w:rFonts w:asciiTheme="majorBidi" w:hAnsiTheme="majorBidi" w:cstheme="majorBidi"/>
          <w:shd w:val="clear" w:color="auto" w:fill="FCFCFC"/>
        </w:rPr>
        <w:t>Fig. </w:t>
      </w:r>
      <w:r w:rsidR="00C60245">
        <w:rPr>
          <w:rFonts w:asciiTheme="majorBidi" w:hAnsiTheme="majorBidi" w:cstheme="majorBidi"/>
        </w:rPr>
        <w:t>26</w:t>
      </w:r>
      <w:r w:rsidRPr="0029273D">
        <w:rPr>
          <w:rFonts w:asciiTheme="majorBidi" w:hAnsiTheme="majorBidi" w:cstheme="majorBidi"/>
          <w:color w:val="000000"/>
          <w:shd w:val="clear" w:color="auto" w:fill="FFFFFF"/>
        </w:rPr>
        <w:t>, an image with dimension (w1 = 4, h1 = 4) is to be enlarged to (w2 = 8, h2 = 8). The black pixels represent empty spaces where interpolation is needed.</w:t>
      </w:r>
    </w:p>
    <w:p w14:paraId="259ED092" w14:textId="77777777" w:rsidR="001B63DD" w:rsidRPr="0029273D" w:rsidRDefault="001B63DD" w:rsidP="001B63DD">
      <w:pPr>
        <w:pStyle w:val="a4"/>
        <w:spacing w:line="276" w:lineRule="auto"/>
        <w:ind w:left="1800" w:firstLine="0"/>
        <w:rPr>
          <w:rFonts w:ascii="Tahoma" w:hAnsi="Tahoma" w:cs="Tahoma"/>
          <w:noProof/>
          <w:color w:val="000000"/>
          <w:sz w:val="20"/>
          <w:szCs w:val="20"/>
          <w:shd w:val="clear" w:color="auto" w:fill="FFFFFF"/>
        </w:rPr>
      </w:pPr>
    </w:p>
    <w:p w14:paraId="58B44748" w14:textId="3920719D" w:rsidR="001B63DD" w:rsidRPr="0029273D" w:rsidRDefault="00C60245" w:rsidP="001B63DD">
      <w:pPr>
        <w:pStyle w:val="a4"/>
        <w:spacing w:line="276" w:lineRule="auto"/>
        <w:ind w:left="1800" w:firstLine="0"/>
        <w:rPr>
          <w:rFonts w:asciiTheme="majorBidi" w:hAnsiTheme="majorBidi" w:cstheme="majorBidi"/>
          <w:color w:val="000000"/>
          <w:sz w:val="24"/>
          <w:szCs w:val="24"/>
          <w:shd w:val="clear" w:color="auto" w:fill="FFFFFF"/>
        </w:rPr>
      </w:pPr>
      <w:r w:rsidRPr="0029273D">
        <w:rPr>
          <w:rFonts w:cstheme="majorBidi"/>
          <w:noProof/>
        </w:rPr>
        <mc:AlternateContent>
          <mc:Choice Requires="wps">
            <w:drawing>
              <wp:anchor distT="0" distB="0" distL="114300" distR="114300" simplePos="0" relativeHeight="251630592" behindDoc="1" locked="0" layoutInCell="1" allowOverlap="1" wp14:anchorId="60854EEC" wp14:editId="6441BAE2">
                <wp:simplePos x="0" y="0"/>
                <wp:positionH relativeFrom="margin">
                  <wp:posOffset>969645</wp:posOffset>
                </wp:positionH>
                <wp:positionV relativeFrom="paragraph">
                  <wp:posOffset>1730375</wp:posOffset>
                </wp:positionV>
                <wp:extent cx="4293870" cy="276860"/>
                <wp:effectExtent l="0" t="0" r="0" b="8890"/>
                <wp:wrapTight wrapText="bothSides">
                  <wp:wrapPolygon edited="0">
                    <wp:start x="0" y="0"/>
                    <wp:lineTo x="0" y="20807"/>
                    <wp:lineTo x="21466" y="20807"/>
                    <wp:lineTo x="21466" y="0"/>
                    <wp:lineTo x="0" y="0"/>
                  </wp:wrapPolygon>
                </wp:wrapTight>
                <wp:docPr id="226" name="Text Box 27"/>
                <wp:cNvGraphicFramePr/>
                <a:graphic xmlns:a="http://schemas.openxmlformats.org/drawingml/2006/main">
                  <a:graphicData uri="http://schemas.microsoft.com/office/word/2010/wordprocessingShape">
                    <wps:wsp>
                      <wps:cNvSpPr txBox="1"/>
                      <wps:spPr>
                        <a:xfrm>
                          <a:off x="0" y="0"/>
                          <a:ext cx="4293870" cy="276860"/>
                        </a:xfrm>
                        <a:prstGeom prst="rect">
                          <a:avLst/>
                        </a:prstGeom>
                        <a:solidFill>
                          <a:prstClr val="white"/>
                        </a:solidFill>
                        <a:ln>
                          <a:noFill/>
                        </a:ln>
                        <a:effectLst/>
                      </wps:spPr>
                      <wps:txbx>
                        <w:txbxContent>
                          <w:p w14:paraId="6B0071F2" w14:textId="609884F1" w:rsidR="001D000C" w:rsidRPr="00136C96" w:rsidRDefault="001D000C" w:rsidP="001B63DD">
                            <w:pPr>
                              <w:pStyle w:val="a4"/>
                              <w:spacing w:line="22" w:lineRule="atLeast"/>
                              <w:ind w:left="0"/>
                              <w:jc w:val="center"/>
                              <w:rPr>
                                <w:rFonts w:asciiTheme="majorBidi" w:hAnsiTheme="majorBidi" w:cstheme="majorBidi"/>
                                <w:i/>
                                <w:iCs/>
                                <w:noProof/>
                              </w:rPr>
                            </w:pPr>
                            <w:r w:rsidRPr="00136C96">
                              <w:rPr>
                                <w:rFonts w:asciiTheme="majorBidi" w:hAnsiTheme="majorBidi" w:cstheme="majorBidi"/>
                                <w:i/>
                                <w:iCs/>
                              </w:rPr>
                              <w:t xml:space="preserve">Fig </w:t>
                            </w:r>
                            <w:r>
                              <w:rPr>
                                <w:rFonts w:asciiTheme="majorBidi" w:hAnsiTheme="majorBidi" w:cstheme="majorBidi"/>
                                <w:i/>
                                <w:iCs/>
                              </w:rPr>
                              <w:t>26</w:t>
                            </w:r>
                            <w:r w:rsidRPr="00136C96">
                              <w:rPr>
                                <w:rFonts w:asciiTheme="majorBidi" w:hAnsiTheme="majorBidi" w:cstheme="majorBidi"/>
                                <w:i/>
                                <w:iCs/>
                              </w:rPr>
                              <w:t xml:space="preserve">. </w:t>
                            </w:r>
                            <w:r w:rsidRPr="00136C96">
                              <w:rPr>
                                <w:rFonts w:asciiTheme="majorBidi" w:hAnsiTheme="majorBidi" w:cstheme="majorBidi"/>
                                <w:i/>
                                <w:iCs/>
                                <w:color w:val="000000"/>
                                <w:shd w:val="clear" w:color="auto" w:fill="FFFFFF"/>
                              </w:rPr>
                              <w:t>An image with dimension (4x4) is to be enlarged to (8x8).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54EEC" id="_x0000_s1033" type="#_x0000_t202" style="position:absolute;left:0;text-align:left;margin-left:76.35pt;margin-top:136.25pt;width:338.1pt;height:21.8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" stroked="f">
                <v:textbox inset="0,0,0,0">
                  <w:txbxContent>
                    <w:p w14:paraId="6B0071F2" w14:textId="609884F1" w:rsidR="001D000C" w:rsidRPr="00136C96" w:rsidRDefault="001D000C" w:rsidP="001B63DD">
                      <w:pPr>
                        <w:pStyle w:val="a4"/>
                        <w:spacing w:line="22" w:lineRule="atLeast"/>
                        <w:ind w:left="0"/>
                        <w:jc w:val="center"/>
                        <w:rPr>
                          <w:rFonts w:asciiTheme="majorBidi" w:hAnsiTheme="majorBidi" w:cstheme="majorBidi"/>
                          <w:i/>
                          <w:iCs/>
                          <w:noProof/>
                        </w:rPr>
                      </w:pPr>
                      <w:r w:rsidRPr="00136C96">
                        <w:rPr>
                          <w:rFonts w:asciiTheme="majorBidi" w:hAnsiTheme="majorBidi" w:cstheme="majorBidi"/>
                          <w:i/>
                          <w:iCs/>
                        </w:rPr>
                        <w:t xml:space="preserve">Fig </w:t>
                      </w:r>
                      <w:r>
                        <w:rPr>
                          <w:rFonts w:asciiTheme="majorBidi" w:hAnsiTheme="majorBidi" w:cstheme="majorBidi"/>
                          <w:i/>
                          <w:iCs/>
                        </w:rPr>
                        <w:t>26</w:t>
                      </w:r>
                      <w:r w:rsidRPr="00136C96">
                        <w:rPr>
                          <w:rFonts w:asciiTheme="majorBidi" w:hAnsiTheme="majorBidi" w:cstheme="majorBidi"/>
                          <w:i/>
                          <w:iCs/>
                        </w:rPr>
                        <w:t xml:space="preserve">. </w:t>
                      </w:r>
                      <w:r w:rsidRPr="00136C96">
                        <w:rPr>
                          <w:rFonts w:asciiTheme="majorBidi" w:hAnsiTheme="majorBidi" w:cstheme="majorBidi"/>
                          <w:i/>
                          <w:iCs/>
                          <w:color w:val="000000"/>
                          <w:shd w:val="clear" w:color="auto" w:fill="FFFFFF"/>
                        </w:rPr>
                        <w:t>An image with dimension (4x4) is to be enlarged to (8x8).</w:t>
                      </w:r>
                    </w:p>
                  </w:txbxContent>
                </v:textbox>
                <w10:wrap type="tight" anchorx="margin"/>
              </v:shape>
            </w:pict>
          </mc:Fallback>
        </mc:AlternateContent>
      </w:r>
      <w:r w:rsidR="001B63DD" w:rsidRPr="0029273D">
        <w:rPr>
          <w:rFonts w:ascii="Tahoma" w:hAnsi="Tahoma" w:cs="Tahoma"/>
          <w:noProof/>
          <w:color w:val="000000"/>
          <w:sz w:val="20"/>
          <w:szCs w:val="20"/>
          <w:shd w:val="clear" w:color="auto" w:fill="FFFFFF"/>
        </w:rPr>
        <w:drawing>
          <wp:inline distT="0" distB="0" distL="0" distR="0" wp14:anchorId="265E0B50" wp14:editId="48AB64B1">
            <wp:extent cx="3255264" cy="1711884"/>
            <wp:effectExtent l="0" t="0" r="2540" b="3175"/>
            <wp:docPr id="248" name="תמונה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a:extLst>
                        <a:ext uri="{28A0092B-C50C-407E-A947-70E740481C1C}">
                          <a14:useLocalDpi xmlns:a14="http://schemas.microsoft.com/office/drawing/2010/main" val="0"/>
                        </a:ext>
                      </a:extLst>
                    </a:blip>
                    <a:srcRect t="2500" r="31217"/>
                    <a:stretch/>
                  </pic:blipFill>
                  <pic:spPr bwMode="auto">
                    <a:xfrm>
                      <a:off x="0" y="0"/>
                      <a:ext cx="3255264" cy="1711884"/>
                    </a:xfrm>
                    <a:prstGeom prst="rect">
                      <a:avLst/>
                    </a:prstGeom>
                    <a:noFill/>
                    <a:ln>
                      <a:noFill/>
                    </a:ln>
                    <a:extLst>
                      <a:ext uri="{53640926-AAD7-44D8-BBD7-CCE9431645EC}">
                        <a14:shadowObscured xmlns:a14="http://schemas.microsoft.com/office/drawing/2010/main"/>
                      </a:ext>
                    </a:extLst>
                  </pic:spPr>
                </pic:pic>
              </a:graphicData>
            </a:graphic>
          </wp:inline>
        </w:drawing>
      </w:r>
    </w:p>
    <w:p w14:paraId="171F719F" w14:textId="3EAE2078" w:rsidR="001B63DD" w:rsidRPr="0029273D" w:rsidRDefault="001B63DD" w:rsidP="001B63DD">
      <w:pPr>
        <w:pStyle w:val="a4"/>
        <w:spacing w:line="276" w:lineRule="auto"/>
        <w:ind w:left="1800" w:firstLine="0"/>
        <w:rPr>
          <w:rFonts w:asciiTheme="majorBidi" w:hAnsiTheme="majorBidi" w:cstheme="majorBidi"/>
        </w:rPr>
      </w:pPr>
    </w:p>
    <w:p w14:paraId="2C5699C9" w14:textId="77777777" w:rsidR="001B63DD" w:rsidRPr="0029273D" w:rsidRDefault="001B63DD" w:rsidP="001B63DD">
      <w:pPr>
        <w:pStyle w:val="a4"/>
        <w:spacing w:line="276" w:lineRule="auto"/>
        <w:ind w:left="1800" w:firstLine="0"/>
        <w:rPr>
          <w:rFonts w:asciiTheme="majorBidi" w:hAnsiTheme="majorBidi" w:cstheme="majorBidi"/>
        </w:rPr>
      </w:pPr>
    </w:p>
    <w:p w14:paraId="11567044" w14:textId="77777777" w:rsidR="001B63DD" w:rsidRPr="0029273D" w:rsidRDefault="001B63DD" w:rsidP="001B63DD">
      <w:pPr>
        <w:pStyle w:val="a4"/>
        <w:numPr>
          <w:ilvl w:val="0"/>
          <w:numId w:val="84"/>
        </w:numPr>
        <w:spacing w:before="0" w:after="160" w:line="276" w:lineRule="auto"/>
        <w:rPr>
          <w:rFonts w:asciiTheme="majorBidi" w:hAnsiTheme="majorBidi" w:cstheme="majorBidi"/>
        </w:rPr>
      </w:pPr>
      <w:r w:rsidRPr="0029273D">
        <w:rPr>
          <w:rFonts w:asciiTheme="majorBidi" w:hAnsiTheme="majorBidi" w:cstheme="majorBidi"/>
        </w:rPr>
        <w:t>Now, we have all pictures of the same size. However, the pumping process produces unclear pictures.</w:t>
      </w:r>
    </w:p>
    <w:p w14:paraId="3C1D95AE" w14:textId="77777777" w:rsidR="001B63DD" w:rsidRPr="0029273D" w:rsidRDefault="001B63DD" w:rsidP="001B63DD">
      <w:pPr>
        <w:tabs>
          <w:tab w:val="center" w:pos="4320"/>
        </w:tabs>
        <w:spacing w:line="276" w:lineRule="auto"/>
        <w:ind w:left="720" w:firstLine="360"/>
        <w:rPr>
          <w:rFonts w:cstheme="majorBidi"/>
          <w:color w:val="000000"/>
          <w:shd w:val="clear" w:color="auto" w:fill="FFFFFF"/>
        </w:rPr>
      </w:pPr>
      <w:r w:rsidRPr="0029273D">
        <w:rPr>
          <w:rFonts w:cstheme="majorBidi"/>
        </w:rPr>
        <w:t xml:space="preserve">To do this, we may use different techniques. One of them is </w:t>
      </w:r>
      <w:r w:rsidRPr="0029273D">
        <w:rPr>
          <w:rFonts w:cstheme="majorBidi"/>
          <w:color w:val="000000"/>
          <w:shd w:val="clear" w:color="auto" w:fill="FFFFFF"/>
        </w:rPr>
        <w:t>Bilinear Interpolation.</w:t>
      </w:r>
    </w:p>
    <w:p w14:paraId="5603F7CC" w14:textId="4F65C44D" w:rsidR="001B63DD" w:rsidRPr="0029273D" w:rsidRDefault="001B63DD" w:rsidP="001B63DD">
      <w:pPr>
        <w:ind w:left="720" w:firstLine="360"/>
        <w:rPr>
          <w:rFonts w:cstheme="majorBidi"/>
        </w:rPr>
      </w:pPr>
      <w:r w:rsidRPr="0029273D">
        <w:rPr>
          <w:rFonts w:cstheme="majorBidi"/>
        </w:rPr>
        <w:t>Considers the closest 2x2 neighborhood of known pixel values surrounding the unknown pixels Takes a weighted average of these 4 pixels to arrive at the final interpolated values Results in smoother looking images than nearest neighborhood Needs of more processing time,</w:t>
      </w:r>
      <w:r w:rsidRPr="0029273D">
        <w:rPr>
          <w:rFonts w:cstheme="majorBidi"/>
          <w:shd w:val="clear" w:color="auto" w:fill="FCFCFC"/>
        </w:rPr>
        <w:t xml:space="preserve"> Fig. </w:t>
      </w:r>
      <w:r w:rsidR="00C60245">
        <w:rPr>
          <w:rFonts w:cstheme="majorBidi"/>
        </w:rPr>
        <w:t>27</w:t>
      </w:r>
      <w:r w:rsidRPr="0029273D">
        <w:rPr>
          <w:rFonts w:cstheme="majorBidi"/>
        </w:rPr>
        <w:t>.</w:t>
      </w:r>
    </w:p>
    <w:p w14:paraId="714620CD" w14:textId="77777777" w:rsidR="001B63DD" w:rsidRPr="0029273D" w:rsidRDefault="001B63DD" w:rsidP="001B63DD">
      <w:pPr>
        <w:ind w:firstLine="360"/>
        <w:rPr>
          <w:rFonts w:cstheme="majorBidi"/>
        </w:rPr>
      </w:pPr>
    </w:p>
    <w:p w14:paraId="2A65548E" w14:textId="4BEABA50" w:rsidR="001B63DD" w:rsidRPr="0029273D" w:rsidRDefault="001B63DD" w:rsidP="001B63DD">
      <w:pPr>
        <w:jc w:val="center"/>
        <w:rPr>
          <w:rFonts w:cstheme="majorBidi"/>
        </w:rPr>
      </w:pPr>
      <w:r w:rsidRPr="0029273D">
        <w:rPr>
          <w:rFonts w:cstheme="majorBidi"/>
          <w:noProof/>
        </w:rPr>
        <mc:AlternateContent>
          <mc:Choice Requires="wps">
            <w:drawing>
              <wp:anchor distT="0" distB="0" distL="114300" distR="114300" simplePos="0" relativeHeight="251633664" behindDoc="1" locked="0" layoutInCell="1" allowOverlap="1" wp14:anchorId="0D77EAD9" wp14:editId="7242A60D">
                <wp:simplePos x="0" y="0"/>
                <wp:positionH relativeFrom="margin">
                  <wp:posOffset>1224915</wp:posOffset>
                </wp:positionH>
                <wp:positionV relativeFrom="paragraph">
                  <wp:posOffset>2190750</wp:posOffset>
                </wp:positionV>
                <wp:extent cx="2172335" cy="267335"/>
                <wp:effectExtent l="0" t="0" r="0" b="0"/>
                <wp:wrapTight wrapText="bothSides">
                  <wp:wrapPolygon edited="0">
                    <wp:start x="0" y="0"/>
                    <wp:lineTo x="0" y="20010"/>
                    <wp:lineTo x="21404" y="20010"/>
                    <wp:lineTo x="21404" y="0"/>
                    <wp:lineTo x="0" y="0"/>
                  </wp:wrapPolygon>
                </wp:wrapTight>
                <wp:docPr id="227" name="Text Box 27"/>
                <wp:cNvGraphicFramePr/>
                <a:graphic xmlns:a="http://schemas.openxmlformats.org/drawingml/2006/main">
                  <a:graphicData uri="http://schemas.microsoft.com/office/word/2010/wordprocessingShape">
                    <wps:wsp>
                      <wps:cNvSpPr txBox="1"/>
                      <wps:spPr>
                        <a:xfrm>
                          <a:off x="0" y="0"/>
                          <a:ext cx="2172335" cy="267335"/>
                        </a:xfrm>
                        <a:prstGeom prst="rect">
                          <a:avLst/>
                        </a:prstGeom>
                        <a:solidFill>
                          <a:prstClr val="white"/>
                        </a:solidFill>
                        <a:ln>
                          <a:noFill/>
                        </a:ln>
                        <a:effectLst/>
                      </wps:spPr>
                      <wps:txbx>
                        <w:txbxContent>
                          <w:p w14:paraId="70874CA5" w14:textId="5630F1C2" w:rsidR="001D000C" w:rsidRPr="00136C96" w:rsidRDefault="001D000C" w:rsidP="001B63DD">
                            <w:pPr>
                              <w:pStyle w:val="a4"/>
                              <w:spacing w:line="22" w:lineRule="atLeast"/>
                              <w:ind w:left="0"/>
                              <w:jc w:val="center"/>
                              <w:rPr>
                                <w:rFonts w:asciiTheme="majorBidi" w:hAnsiTheme="majorBidi" w:cstheme="majorBidi"/>
                                <w:i/>
                                <w:iCs/>
                                <w:noProof/>
                              </w:rPr>
                            </w:pPr>
                            <w:r w:rsidRPr="00136C96">
                              <w:rPr>
                                <w:rFonts w:asciiTheme="majorBidi" w:hAnsiTheme="majorBidi" w:cstheme="majorBidi"/>
                                <w:i/>
                                <w:iCs/>
                              </w:rPr>
                              <w:t xml:space="preserve">Fig </w:t>
                            </w:r>
                            <w:r>
                              <w:rPr>
                                <w:rFonts w:asciiTheme="majorBidi" w:hAnsiTheme="majorBidi" w:cstheme="majorBidi"/>
                                <w:i/>
                                <w:iCs/>
                              </w:rPr>
                              <w:t>27</w:t>
                            </w:r>
                            <w:r w:rsidRPr="00136C96">
                              <w:rPr>
                                <w:rFonts w:asciiTheme="majorBidi" w:hAnsiTheme="majorBidi" w:cstheme="majorBidi"/>
                                <w:i/>
                                <w:iCs/>
                              </w:rPr>
                              <w:t xml:space="preserve">.  </w:t>
                            </w:r>
                            <w:r w:rsidRPr="00136C96">
                              <w:rPr>
                                <w:rFonts w:asciiTheme="majorBidi" w:hAnsiTheme="majorBidi" w:cstheme="majorBidi"/>
                                <w:i/>
                                <w:iCs/>
                                <w:color w:val="000000"/>
                                <w:shd w:val="clear" w:color="auto" w:fill="FFFFFF"/>
                              </w:rPr>
                              <w:t>An average of 4 pixels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7EAD9" id="_x0000_s1034" type="#_x0000_t202" style="position:absolute;left:0;text-align:left;margin-left:96.45pt;margin-top:172.5pt;width:171.05pt;height:21.0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" stroked="f">
                <v:textbox inset="0,0,0,0">
                  <w:txbxContent>
                    <w:p w14:paraId="70874CA5" w14:textId="5630F1C2" w:rsidR="001D000C" w:rsidRPr="00136C96" w:rsidRDefault="001D000C" w:rsidP="001B63DD">
                      <w:pPr>
                        <w:pStyle w:val="a4"/>
                        <w:spacing w:line="22" w:lineRule="atLeast"/>
                        <w:ind w:left="0"/>
                        <w:jc w:val="center"/>
                        <w:rPr>
                          <w:rFonts w:asciiTheme="majorBidi" w:hAnsiTheme="majorBidi" w:cstheme="majorBidi"/>
                          <w:i/>
                          <w:iCs/>
                          <w:noProof/>
                        </w:rPr>
                      </w:pPr>
                      <w:r w:rsidRPr="00136C96">
                        <w:rPr>
                          <w:rFonts w:asciiTheme="majorBidi" w:hAnsiTheme="majorBidi" w:cstheme="majorBidi"/>
                          <w:i/>
                          <w:iCs/>
                        </w:rPr>
                        <w:t xml:space="preserve">Fig </w:t>
                      </w:r>
                      <w:r>
                        <w:rPr>
                          <w:rFonts w:asciiTheme="majorBidi" w:hAnsiTheme="majorBidi" w:cstheme="majorBidi"/>
                          <w:i/>
                          <w:iCs/>
                        </w:rPr>
                        <w:t>27</w:t>
                      </w:r>
                      <w:r w:rsidRPr="00136C96">
                        <w:rPr>
                          <w:rFonts w:asciiTheme="majorBidi" w:hAnsiTheme="majorBidi" w:cstheme="majorBidi"/>
                          <w:i/>
                          <w:iCs/>
                        </w:rPr>
                        <w:t xml:space="preserve">.  </w:t>
                      </w:r>
                      <w:r w:rsidRPr="00136C96">
                        <w:rPr>
                          <w:rFonts w:asciiTheme="majorBidi" w:hAnsiTheme="majorBidi" w:cstheme="majorBidi"/>
                          <w:i/>
                          <w:iCs/>
                          <w:color w:val="000000"/>
                          <w:shd w:val="clear" w:color="auto" w:fill="FFFFFF"/>
                        </w:rPr>
                        <w:t>An average of 4 pixels</w:t>
                      </w:r>
                    </w:p>
                  </w:txbxContent>
                </v:textbox>
                <w10:wrap type="tight" anchorx="margin"/>
              </v:shape>
            </w:pict>
          </mc:Fallback>
        </mc:AlternateContent>
      </w:r>
      <w:r w:rsidRPr="0029273D">
        <w:rPr>
          <w:rFonts w:cstheme="majorBidi"/>
          <w:noProof/>
        </w:rPr>
        <w:drawing>
          <wp:inline distT="0" distB="0" distL="0" distR="0" wp14:anchorId="5FDBD019" wp14:editId="01E93311">
            <wp:extent cx="4010025" cy="2143125"/>
            <wp:effectExtent l="0" t="0" r="9525" b="9525"/>
            <wp:docPr id="24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10025" cy="2143125"/>
                    </a:xfrm>
                    <a:prstGeom prst="rect">
                      <a:avLst/>
                    </a:prstGeom>
                  </pic:spPr>
                </pic:pic>
              </a:graphicData>
            </a:graphic>
          </wp:inline>
        </w:drawing>
      </w:r>
    </w:p>
    <w:p w14:paraId="0C699DA3" w14:textId="399AC6F4" w:rsidR="001B63DD" w:rsidRPr="0029273D" w:rsidRDefault="001B63DD" w:rsidP="001B63DD">
      <w:pPr>
        <w:rPr>
          <w:rFonts w:cstheme="majorBidi"/>
        </w:rPr>
      </w:pPr>
    </w:p>
    <w:p w14:paraId="02EA48CE" w14:textId="77777777" w:rsidR="002D2DA9" w:rsidRDefault="002D2DA9" w:rsidP="001B63DD">
      <w:pPr>
        <w:ind w:left="720"/>
        <w:rPr>
          <w:rFonts w:cstheme="majorBidi"/>
          <w:u w:val="single"/>
        </w:rPr>
      </w:pPr>
    </w:p>
    <w:p w14:paraId="45182AB2" w14:textId="77777777" w:rsidR="002D2DA9" w:rsidRDefault="002D2DA9" w:rsidP="001B63DD">
      <w:pPr>
        <w:ind w:left="720"/>
        <w:rPr>
          <w:rFonts w:cstheme="majorBidi"/>
          <w:u w:val="single"/>
        </w:rPr>
      </w:pPr>
    </w:p>
    <w:p w14:paraId="434FC7B1" w14:textId="77777777" w:rsidR="002D2DA9" w:rsidRDefault="002D2DA9" w:rsidP="001B63DD">
      <w:pPr>
        <w:ind w:left="720"/>
        <w:rPr>
          <w:rFonts w:cstheme="majorBidi"/>
          <w:u w:val="single"/>
        </w:rPr>
      </w:pPr>
    </w:p>
    <w:p w14:paraId="4808909B" w14:textId="77777777" w:rsidR="002D2DA9" w:rsidRDefault="002D2DA9" w:rsidP="001B63DD">
      <w:pPr>
        <w:ind w:left="720"/>
        <w:rPr>
          <w:rFonts w:cstheme="majorBidi"/>
          <w:u w:val="single"/>
        </w:rPr>
      </w:pPr>
    </w:p>
    <w:p w14:paraId="4AD125B8" w14:textId="5255FE45" w:rsidR="001B63DD" w:rsidRPr="0029273D" w:rsidRDefault="001B63DD" w:rsidP="001B63DD">
      <w:pPr>
        <w:ind w:left="720"/>
        <w:rPr>
          <w:rFonts w:cstheme="majorBidi"/>
        </w:rPr>
      </w:pPr>
      <w:r w:rsidRPr="0029273D">
        <w:rPr>
          <w:rFonts w:cstheme="majorBidi"/>
          <w:u w:val="single"/>
        </w:rPr>
        <w:lastRenderedPageBreak/>
        <w:t>Example:</w:t>
      </w:r>
    </w:p>
    <w:p w14:paraId="30376B01" w14:textId="0B0C26A0" w:rsidR="001B63DD" w:rsidRDefault="00677ED8" w:rsidP="004A46FF">
      <w:pPr>
        <w:ind w:left="720"/>
        <w:rPr>
          <w:rFonts w:cstheme="majorBidi"/>
        </w:rPr>
      </w:pPr>
      <w:r w:rsidRPr="0029273D">
        <w:rPr>
          <w:rFonts w:cstheme="majorBidi"/>
          <w:noProof/>
        </w:rPr>
        <w:drawing>
          <wp:anchor distT="0" distB="0" distL="114300" distR="114300" simplePos="0" relativeHeight="251654144" behindDoc="0" locked="0" layoutInCell="1" allowOverlap="1" wp14:anchorId="5DFF0BDC" wp14:editId="6A58CDD8">
            <wp:simplePos x="0" y="0"/>
            <wp:positionH relativeFrom="column">
              <wp:posOffset>739140</wp:posOffset>
            </wp:positionH>
            <wp:positionV relativeFrom="paragraph">
              <wp:posOffset>266065</wp:posOffset>
            </wp:positionV>
            <wp:extent cx="4142740" cy="2375535"/>
            <wp:effectExtent l="0" t="0" r="0" b="5715"/>
            <wp:wrapTopAndBottom/>
            <wp:docPr id="250"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42740" cy="2375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5B60" w:rsidRPr="0029273D">
        <w:rPr>
          <w:rFonts w:cstheme="majorBidi"/>
          <w:noProof/>
        </w:rPr>
        <mc:AlternateContent>
          <mc:Choice Requires="wps">
            <w:drawing>
              <wp:anchor distT="0" distB="0" distL="114300" distR="114300" simplePos="0" relativeHeight="251659264" behindDoc="1" locked="0" layoutInCell="1" allowOverlap="1" wp14:anchorId="23217515" wp14:editId="6BDDB9ED">
                <wp:simplePos x="0" y="0"/>
                <wp:positionH relativeFrom="margin">
                  <wp:posOffset>1449128</wp:posOffset>
                </wp:positionH>
                <wp:positionV relativeFrom="paragraph">
                  <wp:posOffset>2604251</wp:posOffset>
                </wp:positionV>
                <wp:extent cx="2172335" cy="284480"/>
                <wp:effectExtent l="0" t="0" r="0" b="1270"/>
                <wp:wrapTopAndBottom/>
                <wp:docPr id="228" name="Text Box 27"/>
                <wp:cNvGraphicFramePr/>
                <a:graphic xmlns:a="http://schemas.openxmlformats.org/drawingml/2006/main">
                  <a:graphicData uri="http://schemas.microsoft.com/office/word/2010/wordprocessingShape">
                    <wps:wsp>
                      <wps:cNvSpPr txBox="1"/>
                      <wps:spPr>
                        <a:xfrm>
                          <a:off x="0" y="0"/>
                          <a:ext cx="2172335" cy="284480"/>
                        </a:xfrm>
                        <a:prstGeom prst="rect">
                          <a:avLst/>
                        </a:prstGeom>
                        <a:solidFill>
                          <a:prstClr val="white"/>
                        </a:solidFill>
                        <a:ln>
                          <a:noFill/>
                        </a:ln>
                        <a:effectLst/>
                      </wps:spPr>
                      <wps:txbx>
                        <w:txbxContent>
                          <w:p w14:paraId="009A53B6" w14:textId="2EB78202" w:rsidR="001D000C" w:rsidRPr="00136C96" w:rsidRDefault="001D000C" w:rsidP="001B63DD">
                            <w:pPr>
                              <w:pStyle w:val="a4"/>
                              <w:spacing w:line="22" w:lineRule="atLeast"/>
                              <w:ind w:left="0"/>
                              <w:jc w:val="center"/>
                              <w:rPr>
                                <w:rFonts w:asciiTheme="majorBidi" w:hAnsiTheme="majorBidi" w:cstheme="majorBidi"/>
                                <w:i/>
                                <w:iCs/>
                                <w:noProof/>
                              </w:rPr>
                            </w:pPr>
                            <w:r w:rsidRPr="00136C96">
                              <w:rPr>
                                <w:rFonts w:asciiTheme="majorBidi" w:hAnsiTheme="majorBidi" w:cstheme="majorBidi"/>
                                <w:i/>
                                <w:iCs/>
                              </w:rPr>
                              <w:t xml:space="preserve">Fig </w:t>
                            </w:r>
                            <w:r>
                              <w:rPr>
                                <w:rFonts w:asciiTheme="majorBidi" w:hAnsiTheme="majorBidi" w:cstheme="majorBidi"/>
                                <w:i/>
                                <w:iCs/>
                              </w:rPr>
                              <w:t>28</w:t>
                            </w:r>
                            <w:r w:rsidRPr="00136C96">
                              <w:rPr>
                                <w:rFonts w:asciiTheme="majorBidi" w:hAnsiTheme="majorBidi" w:cstheme="majorBidi"/>
                                <w:i/>
                                <w:iCs/>
                              </w:rPr>
                              <w:t xml:space="preserve">.  </w:t>
                            </w:r>
                            <w:r w:rsidRPr="00136C96">
                              <w:rPr>
                                <w:rFonts w:asciiTheme="majorBidi" w:hAnsiTheme="majorBidi" w:cstheme="majorBidi"/>
                                <w:i/>
                                <w:iCs/>
                                <w:color w:val="000000"/>
                                <w:shd w:val="clear" w:color="auto" w:fill="FFFFFF"/>
                              </w:rPr>
                              <w:t xml:space="preserve">An original </w:t>
                            </w:r>
                            <w:r w:rsidRPr="00136C96">
                              <w:rPr>
                                <w:rFonts w:asciiTheme="majorBidi" w:hAnsiTheme="majorBidi" w:cstheme="majorBidi"/>
                                <w:i/>
                                <w:iCs/>
                              </w:rPr>
                              <w:t>sub-picture</w:t>
                            </w:r>
                            <w:r w:rsidRPr="00136C96" w:rsidDel="00772A69">
                              <w:rPr>
                                <w:rFonts w:asciiTheme="majorBidi" w:hAnsiTheme="majorBidi" w:cstheme="majorBidi"/>
                                <w:i/>
                                <w:iCs/>
                                <w:color w:val="333333"/>
                                <w:shd w:val="clear" w:color="auto" w:fill="FCFCFC"/>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217515" id="_x0000_s1035" type="#_x0000_t202" style="position:absolute;left:0;text-align:left;margin-left:114.1pt;margin-top:205.05pt;width:171.05pt;height:22.4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" stroked="f">
                <v:textbox inset="0,0,0,0">
                  <w:txbxContent>
                    <w:p w14:paraId="009A53B6" w14:textId="2EB78202" w:rsidR="001D000C" w:rsidRPr="00136C96" w:rsidRDefault="001D000C" w:rsidP="001B63DD">
                      <w:pPr>
                        <w:pStyle w:val="a4"/>
                        <w:spacing w:line="22" w:lineRule="atLeast"/>
                        <w:ind w:left="0"/>
                        <w:jc w:val="center"/>
                        <w:rPr>
                          <w:rFonts w:asciiTheme="majorBidi" w:hAnsiTheme="majorBidi" w:cstheme="majorBidi"/>
                          <w:i/>
                          <w:iCs/>
                          <w:noProof/>
                        </w:rPr>
                      </w:pPr>
                      <w:r w:rsidRPr="00136C96">
                        <w:rPr>
                          <w:rFonts w:asciiTheme="majorBidi" w:hAnsiTheme="majorBidi" w:cstheme="majorBidi"/>
                          <w:i/>
                          <w:iCs/>
                        </w:rPr>
                        <w:t xml:space="preserve">Fig </w:t>
                      </w:r>
                      <w:r>
                        <w:rPr>
                          <w:rFonts w:asciiTheme="majorBidi" w:hAnsiTheme="majorBidi" w:cstheme="majorBidi"/>
                          <w:i/>
                          <w:iCs/>
                        </w:rPr>
                        <w:t>28</w:t>
                      </w:r>
                      <w:r w:rsidRPr="00136C96">
                        <w:rPr>
                          <w:rFonts w:asciiTheme="majorBidi" w:hAnsiTheme="majorBidi" w:cstheme="majorBidi"/>
                          <w:i/>
                          <w:iCs/>
                        </w:rPr>
                        <w:t xml:space="preserve">.  </w:t>
                      </w:r>
                      <w:r w:rsidRPr="00136C96">
                        <w:rPr>
                          <w:rFonts w:asciiTheme="majorBidi" w:hAnsiTheme="majorBidi" w:cstheme="majorBidi"/>
                          <w:i/>
                          <w:iCs/>
                          <w:color w:val="000000"/>
                          <w:shd w:val="clear" w:color="auto" w:fill="FFFFFF"/>
                        </w:rPr>
                        <w:t xml:space="preserve">An original </w:t>
                      </w:r>
                      <w:r w:rsidRPr="00136C96">
                        <w:rPr>
                          <w:rFonts w:asciiTheme="majorBidi" w:hAnsiTheme="majorBidi" w:cstheme="majorBidi"/>
                          <w:i/>
                          <w:iCs/>
                        </w:rPr>
                        <w:t>sub-picture</w:t>
                      </w:r>
                      <w:r w:rsidRPr="00136C96" w:rsidDel="00772A69">
                        <w:rPr>
                          <w:rFonts w:asciiTheme="majorBidi" w:hAnsiTheme="majorBidi" w:cstheme="majorBidi"/>
                          <w:i/>
                          <w:iCs/>
                          <w:color w:val="333333"/>
                          <w:shd w:val="clear" w:color="auto" w:fill="FCFCFC"/>
                        </w:rPr>
                        <w:t xml:space="preserve"> </w:t>
                      </w:r>
                    </w:p>
                  </w:txbxContent>
                </v:textbox>
                <w10:wrap type="topAndBottom" anchorx="margin"/>
              </v:shape>
            </w:pict>
          </mc:Fallback>
        </mc:AlternateContent>
      </w:r>
      <w:r w:rsidR="001B63DD" w:rsidRPr="0029273D">
        <w:rPr>
          <w:rFonts w:cstheme="majorBidi"/>
        </w:rPr>
        <w:t>Original image:</w:t>
      </w:r>
    </w:p>
    <w:p w14:paraId="14A33322" w14:textId="0A93A66E" w:rsidR="00677ED8" w:rsidRDefault="00677ED8" w:rsidP="0046023B">
      <w:pPr>
        <w:ind w:firstLine="0"/>
        <w:rPr>
          <w:rFonts w:cstheme="majorBidi"/>
        </w:rPr>
      </w:pPr>
    </w:p>
    <w:p w14:paraId="5D6478DD" w14:textId="77777777" w:rsidR="00677ED8" w:rsidRPr="0029273D" w:rsidRDefault="00677ED8" w:rsidP="004A46FF">
      <w:pPr>
        <w:ind w:left="720"/>
        <w:rPr>
          <w:rFonts w:cstheme="majorBidi"/>
        </w:rPr>
      </w:pPr>
    </w:p>
    <w:p w14:paraId="5910C174" w14:textId="53E577B6" w:rsidR="001B63DD" w:rsidRPr="0029273D" w:rsidRDefault="001B63DD" w:rsidP="00513EBE">
      <w:pPr>
        <w:tabs>
          <w:tab w:val="left" w:pos="1129"/>
        </w:tabs>
        <w:ind w:firstLine="0"/>
        <w:rPr>
          <w:rFonts w:cstheme="majorBidi"/>
        </w:rPr>
      </w:pPr>
      <w:r w:rsidRPr="0029273D">
        <w:rPr>
          <w:rFonts w:cstheme="majorBidi"/>
        </w:rPr>
        <w:t xml:space="preserve">After </w:t>
      </w:r>
      <w:r w:rsidRPr="0029273D">
        <w:rPr>
          <w:rFonts w:cstheme="majorBidi"/>
          <w:color w:val="000000"/>
          <w:shd w:val="clear" w:color="auto" w:fill="FFFFFF"/>
        </w:rPr>
        <w:t>Bilinear Interpolation:</w:t>
      </w:r>
    </w:p>
    <w:p w14:paraId="4176FA1C" w14:textId="7EB5DE5E" w:rsidR="001B63DD" w:rsidRDefault="00335B60" w:rsidP="001B63DD">
      <w:pPr>
        <w:rPr>
          <w:rFonts w:cstheme="majorBidi"/>
        </w:rPr>
      </w:pPr>
      <w:r w:rsidRPr="0029273D">
        <w:rPr>
          <w:rFonts w:cstheme="majorBidi"/>
          <w:noProof/>
        </w:rPr>
        <w:drawing>
          <wp:anchor distT="0" distB="0" distL="114300" distR="114300" simplePos="0" relativeHeight="251676672" behindDoc="1" locked="0" layoutInCell="1" allowOverlap="1" wp14:anchorId="4B558561" wp14:editId="34329D81">
            <wp:simplePos x="0" y="0"/>
            <wp:positionH relativeFrom="column">
              <wp:posOffset>789709</wp:posOffset>
            </wp:positionH>
            <wp:positionV relativeFrom="paragraph">
              <wp:posOffset>3579</wp:posOffset>
            </wp:positionV>
            <wp:extent cx="4940300" cy="3121660"/>
            <wp:effectExtent l="0" t="0" r="0" b="2540"/>
            <wp:wrapTight wrapText="bothSides">
              <wp:wrapPolygon edited="0">
                <wp:start x="0" y="0"/>
                <wp:lineTo x="0" y="21486"/>
                <wp:lineTo x="21489" y="21486"/>
                <wp:lineTo x="21489" y="0"/>
                <wp:lineTo x="0" y="0"/>
              </wp:wrapPolygon>
            </wp:wrapTight>
            <wp:docPr id="251"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40300" cy="3121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024490" w14:textId="2322A475" w:rsidR="00335B60" w:rsidRPr="0029273D" w:rsidRDefault="00335B60" w:rsidP="001B63DD">
      <w:pPr>
        <w:rPr>
          <w:rFonts w:cstheme="majorBidi"/>
        </w:rPr>
      </w:pPr>
    </w:p>
    <w:p w14:paraId="48F963B3" w14:textId="578462CC" w:rsidR="00335B60" w:rsidRDefault="00335B60" w:rsidP="001B63DD">
      <w:pPr>
        <w:shd w:val="clear" w:color="auto" w:fill="FFFFFF"/>
        <w:spacing w:before="450" w:after="150" w:line="240" w:lineRule="auto"/>
        <w:ind w:left="720"/>
        <w:outlineLvl w:val="2"/>
        <w:rPr>
          <w:rFonts w:eastAsia="Times New Roman" w:cstheme="majorBidi"/>
          <w:b/>
          <w:bCs/>
          <w:color w:val="222222"/>
        </w:rPr>
      </w:pPr>
    </w:p>
    <w:p w14:paraId="671A7C79" w14:textId="7D5BD10E" w:rsidR="00335B60" w:rsidRDefault="00335B60" w:rsidP="001B63DD">
      <w:pPr>
        <w:shd w:val="clear" w:color="auto" w:fill="FFFFFF"/>
        <w:spacing w:before="450" w:after="150" w:line="240" w:lineRule="auto"/>
        <w:ind w:left="720"/>
        <w:outlineLvl w:val="2"/>
        <w:rPr>
          <w:rFonts w:eastAsia="Times New Roman" w:cstheme="majorBidi"/>
          <w:b/>
          <w:bCs/>
          <w:color w:val="222222"/>
        </w:rPr>
      </w:pPr>
    </w:p>
    <w:p w14:paraId="77D7FF69" w14:textId="35C6724C" w:rsidR="00335B60" w:rsidRDefault="00335B60" w:rsidP="001B63DD">
      <w:pPr>
        <w:shd w:val="clear" w:color="auto" w:fill="FFFFFF"/>
        <w:spacing w:before="450" w:after="150" w:line="240" w:lineRule="auto"/>
        <w:ind w:left="720"/>
        <w:outlineLvl w:val="2"/>
        <w:rPr>
          <w:rFonts w:eastAsia="Times New Roman" w:cstheme="majorBidi"/>
          <w:b/>
          <w:bCs/>
          <w:color w:val="222222"/>
        </w:rPr>
      </w:pPr>
    </w:p>
    <w:p w14:paraId="6B1D941F" w14:textId="77777777" w:rsidR="0046023B" w:rsidRDefault="0046023B" w:rsidP="001B63DD">
      <w:pPr>
        <w:shd w:val="clear" w:color="auto" w:fill="FFFFFF"/>
        <w:spacing w:before="450" w:after="150" w:line="240" w:lineRule="auto"/>
        <w:ind w:left="720"/>
        <w:outlineLvl w:val="2"/>
        <w:rPr>
          <w:rFonts w:eastAsia="Times New Roman" w:cstheme="majorBidi"/>
          <w:b/>
          <w:bCs/>
          <w:color w:val="222222"/>
        </w:rPr>
      </w:pPr>
    </w:p>
    <w:p w14:paraId="7E690674" w14:textId="36E4304C" w:rsidR="00335B60" w:rsidRDefault="00335B60" w:rsidP="001B63DD">
      <w:pPr>
        <w:shd w:val="clear" w:color="auto" w:fill="FFFFFF"/>
        <w:spacing w:before="450" w:after="150" w:line="240" w:lineRule="auto"/>
        <w:ind w:left="720"/>
        <w:outlineLvl w:val="2"/>
        <w:rPr>
          <w:rFonts w:eastAsia="Times New Roman" w:cstheme="majorBidi"/>
          <w:b/>
          <w:bCs/>
          <w:color w:val="222222"/>
        </w:rPr>
      </w:pPr>
      <w:r w:rsidRPr="0029273D">
        <w:rPr>
          <w:rFonts w:cstheme="majorBidi"/>
          <w:noProof/>
        </w:rPr>
        <mc:AlternateContent>
          <mc:Choice Requires="wps">
            <w:drawing>
              <wp:anchor distT="0" distB="0" distL="114300" distR="114300" simplePos="0" relativeHeight="251655168" behindDoc="1" locked="0" layoutInCell="1" allowOverlap="1" wp14:anchorId="1516DBCF" wp14:editId="14D120A1">
                <wp:simplePos x="0" y="0"/>
                <wp:positionH relativeFrom="margin">
                  <wp:posOffset>1590463</wp:posOffset>
                </wp:positionH>
                <wp:positionV relativeFrom="paragraph">
                  <wp:posOffset>688340</wp:posOffset>
                </wp:positionV>
                <wp:extent cx="2527935" cy="304800"/>
                <wp:effectExtent l="0" t="0" r="5715" b="0"/>
                <wp:wrapTopAndBottom/>
                <wp:docPr id="240" name="Text Box 27"/>
                <wp:cNvGraphicFramePr/>
                <a:graphic xmlns:a="http://schemas.openxmlformats.org/drawingml/2006/main">
                  <a:graphicData uri="http://schemas.microsoft.com/office/word/2010/wordprocessingShape">
                    <wps:wsp>
                      <wps:cNvSpPr txBox="1"/>
                      <wps:spPr>
                        <a:xfrm>
                          <a:off x="0" y="0"/>
                          <a:ext cx="2527935" cy="304800"/>
                        </a:xfrm>
                        <a:prstGeom prst="rect">
                          <a:avLst/>
                        </a:prstGeom>
                        <a:solidFill>
                          <a:prstClr val="white"/>
                        </a:solidFill>
                        <a:ln>
                          <a:noFill/>
                        </a:ln>
                        <a:effectLst/>
                      </wps:spPr>
                      <wps:txbx>
                        <w:txbxContent>
                          <w:p w14:paraId="3B146FC8" w14:textId="51035B18" w:rsidR="001D000C" w:rsidRPr="00136C96" w:rsidRDefault="001D000C" w:rsidP="001B63DD">
                            <w:pPr>
                              <w:tabs>
                                <w:tab w:val="left" w:pos="1129"/>
                              </w:tabs>
                              <w:rPr>
                                <w:rFonts w:cstheme="majorBidi"/>
                              </w:rPr>
                            </w:pPr>
                            <w:r w:rsidRPr="00136C96">
                              <w:rPr>
                                <w:rFonts w:cstheme="majorBidi"/>
                                <w:i/>
                                <w:iCs/>
                              </w:rPr>
                              <w:t xml:space="preserve">Fig </w:t>
                            </w:r>
                            <w:r>
                              <w:rPr>
                                <w:rFonts w:cstheme="majorBidi"/>
                                <w:i/>
                                <w:iCs/>
                              </w:rPr>
                              <w:t>29</w:t>
                            </w:r>
                            <w:r w:rsidRPr="00136C96">
                              <w:rPr>
                                <w:rFonts w:cstheme="majorBidi"/>
                                <w:i/>
                                <w:iCs/>
                              </w:rPr>
                              <w:t xml:space="preserve">.  After </w:t>
                            </w:r>
                            <w:r w:rsidRPr="00136C96">
                              <w:rPr>
                                <w:rFonts w:cstheme="majorBidi"/>
                                <w:i/>
                                <w:iCs/>
                                <w:color w:val="000000"/>
                                <w:shd w:val="clear" w:color="auto" w:fill="FFFFFF"/>
                              </w:rPr>
                              <w:t>Bilinear Interpolation</w:t>
                            </w:r>
                          </w:p>
                          <w:p w14:paraId="1A113109" w14:textId="77777777" w:rsidR="001D000C" w:rsidRPr="00136C96" w:rsidRDefault="001D000C" w:rsidP="001B63DD">
                            <w:pPr>
                              <w:pStyle w:val="a4"/>
                              <w:spacing w:line="22" w:lineRule="atLeast"/>
                              <w:ind w:left="0"/>
                              <w:jc w:val="center"/>
                              <w:rPr>
                                <w:rFonts w:asciiTheme="majorBidi" w:hAnsiTheme="majorBidi" w:cstheme="majorBidi"/>
                                <w:i/>
                                <w:iCs/>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6DBCF" id="_x0000_s1036" type="#_x0000_t202" style="position:absolute;left:0;text-align:left;margin-left:125.25pt;margin-top:54.2pt;width:199.05pt;height:24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" stroked="f">
                <v:textbox inset="0,0,0,0">
                  <w:txbxContent>
                    <w:p w14:paraId="3B146FC8" w14:textId="51035B18" w:rsidR="001D000C" w:rsidRPr="00136C96" w:rsidRDefault="001D000C" w:rsidP="001B63DD">
                      <w:pPr>
                        <w:tabs>
                          <w:tab w:val="left" w:pos="1129"/>
                        </w:tabs>
                        <w:rPr>
                          <w:rFonts w:cstheme="majorBidi"/>
                        </w:rPr>
                      </w:pPr>
                      <w:r w:rsidRPr="00136C96">
                        <w:rPr>
                          <w:rFonts w:cstheme="majorBidi"/>
                          <w:i/>
                          <w:iCs/>
                        </w:rPr>
                        <w:t xml:space="preserve">Fig </w:t>
                      </w:r>
                      <w:r>
                        <w:rPr>
                          <w:rFonts w:cstheme="majorBidi"/>
                          <w:i/>
                          <w:iCs/>
                        </w:rPr>
                        <w:t>29</w:t>
                      </w:r>
                      <w:r w:rsidRPr="00136C96">
                        <w:rPr>
                          <w:rFonts w:cstheme="majorBidi"/>
                          <w:i/>
                          <w:iCs/>
                        </w:rPr>
                        <w:t xml:space="preserve">.  After </w:t>
                      </w:r>
                      <w:r w:rsidRPr="00136C96">
                        <w:rPr>
                          <w:rFonts w:cstheme="majorBidi"/>
                          <w:i/>
                          <w:iCs/>
                          <w:color w:val="000000"/>
                          <w:shd w:val="clear" w:color="auto" w:fill="FFFFFF"/>
                        </w:rPr>
                        <w:t>Bilinear Interpolation</w:t>
                      </w:r>
                    </w:p>
                    <w:p w14:paraId="1A113109" w14:textId="77777777" w:rsidR="001D000C" w:rsidRPr="00136C96" w:rsidRDefault="001D000C" w:rsidP="001B63DD">
                      <w:pPr>
                        <w:pStyle w:val="a4"/>
                        <w:spacing w:line="22" w:lineRule="atLeast"/>
                        <w:ind w:left="0"/>
                        <w:jc w:val="center"/>
                        <w:rPr>
                          <w:rFonts w:asciiTheme="majorBidi" w:hAnsiTheme="majorBidi" w:cstheme="majorBidi"/>
                          <w:i/>
                          <w:iCs/>
                          <w:noProof/>
                        </w:rPr>
                      </w:pPr>
                    </w:p>
                  </w:txbxContent>
                </v:textbox>
                <w10:wrap type="topAndBottom" anchorx="margin"/>
              </v:shape>
            </w:pict>
          </mc:Fallback>
        </mc:AlternateContent>
      </w:r>
    </w:p>
    <w:p w14:paraId="7809C9E4" w14:textId="77777777" w:rsidR="0046023B" w:rsidRPr="0046023B" w:rsidRDefault="0046023B" w:rsidP="0046023B">
      <w:pPr>
        <w:rPr>
          <w:rFonts w:cstheme="majorBidi"/>
        </w:rPr>
      </w:pPr>
    </w:p>
    <w:p w14:paraId="0F52AF58" w14:textId="77777777" w:rsidR="0046023B" w:rsidRDefault="0046023B" w:rsidP="001B63DD">
      <w:pPr>
        <w:shd w:val="clear" w:color="auto" w:fill="FFFFFF"/>
        <w:spacing w:before="450" w:after="150" w:line="240" w:lineRule="auto"/>
        <w:ind w:left="720"/>
        <w:outlineLvl w:val="2"/>
        <w:rPr>
          <w:rFonts w:eastAsia="Times New Roman" w:cstheme="majorBidi"/>
          <w:b/>
          <w:bCs/>
          <w:color w:val="222222"/>
        </w:rPr>
      </w:pPr>
    </w:p>
    <w:p w14:paraId="010AFA11" w14:textId="77777777" w:rsidR="0046023B" w:rsidRDefault="0046023B" w:rsidP="001B63DD">
      <w:pPr>
        <w:shd w:val="clear" w:color="auto" w:fill="FFFFFF"/>
        <w:spacing w:before="450" w:after="150" w:line="240" w:lineRule="auto"/>
        <w:ind w:left="720"/>
        <w:outlineLvl w:val="2"/>
        <w:rPr>
          <w:rFonts w:eastAsia="Times New Roman" w:cstheme="majorBidi"/>
          <w:b/>
          <w:bCs/>
          <w:color w:val="222222"/>
        </w:rPr>
      </w:pPr>
    </w:p>
    <w:p w14:paraId="0CAB635F" w14:textId="77777777" w:rsidR="0046023B" w:rsidRDefault="0046023B" w:rsidP="001B63DD">
      <w:pPr>
        <w:shd w:val="clear" w:color="auto" w:fill="FFFFFF"/>
        <w:spacing w:before="450" w:after="150" w:line="240" w:lineRule="auto"/>
        <w:ind w:left="720"/>
        <w:outlineLvl w:val="2"/>
        <w:rPr>
          <w:rFonts w:eastAsia="Times New Roman" w:cstheme="majorBidi"/>
          <w:b/>
          <w:bCs/>
          <w:color w:val="222222"/>
        </w:rPr>
      </w:pPr>
    </w:p>
    <w:p w14:paraId="442C06FB" w14:textId="77777777" w:rsidR="0046023B" w:rsidRDefault="0046023B" w:rsidP="001B63DD">
      <w:pPr>
        <w:shd w:val="clear" w:color="auto" w:fill="FFFFFF"/>
        <w:spacing w:before="450" w:after="150" w:line="240" w:lineRule="auto"/>
        <w:ind w:left="720"/>
        <w:outlineLvl w:val="2"/>
        <w:rPr>
          <w:rFonts w:eastAsia="Times New Roman" w:cstheme="majorBidi"/>
          <w:b/>
          <w:bCs/>
          <w:color w:val="222222"/>
        </w:rPr>
      </w:pPr>
    </w:p>
    <w:p w14:paraId="0C65D71F" w14:textId="043A1B0A" w:rsidR="001B63DD" w:rsidRPr="0029273D" w:rsidRDefault="001B63DD" w:rsidP="001B63DD">
      <w:pPr>
        <w:shd w:val="clear" w:color="auto" w:fill="FFFFFF"/>
        <w:spacing w:before="450" w:after="150" w:line="240" w:lineRule="auto"/>
        <w:ind w:left="720"/>
        <w:outlineLvl w:val="2"/>
        <w:rPr>
          <w:rFonts w:eastAsia="Times New Roman" w:cstheme="majorBidi"/>
          <w:b/>
          <w:bCs/>
          <w:color w:val="222222"/>
        </w:rPr>
      </w:pPr>
      <w:r w:rsidRPr="0029273D">
        <w:rPr>
          <w:rFonts w:eastAsia="Times New Roman" w:cstheme="majorBidi"/>
          <w:b/>
          <w:bCs/>
          <w:color w:val="222222"/>
        </w:rPr>
        <w:lastRenderedPageBreak/>
        <w:t>Another one is FFT Based Scaling</w:t>
      </w:r>
    </w:p>
    <w:p w14:paraId="39FA76A9" w14:textId="027E5F26" w:rsidR="001B63DD" w:rsidRPr="0029273D" w:rsidRDefault="001B63DD" w:rsidP="001B63DD">
      <w:pPr>
        <w:shd w:val="clear" w:color="auto" w:fill="FFFFFF"/>
        <w:spacing w:before="100" w:beforeAutospacing="1" w:after="100" w:afterAutospacing="1" w:line="240" w:lineRule="auto"/>
        <w:ind w:left="720" w:firstLine="360"/>
        <w:rPr>
          <w:rFonts w:eastAsia="Times New Roman" w:cstheme="majorBidi"/>
          <w:color w:val="222222"/>
        </w:rPr>
      </w:pPr>
      <w:r w:rsidRPr="0029273D">
        <w:rPr>
          <w:rFonts w:eastAsia="Times New Roman" w:cstheme="majorBidi"/>
          <w:color w:val="222222"/>
        </w:rPr>
        <w:t>Transform the images into a Fourier representation (2D frequency). For upscaling enlarge this Fourier representation by adding zeroes around the spectrum, for downscaling reduce the Fourier representation by removing lines and columns from the spectrum’s outer edges. Transferring the image back into the 2D space domain will yield an image that was enlarged/downscaled accordingly - with the addition of new frequencies or removal of frequencies other than those which were too high for the new resolution anyway.</w:t>
      </w:r>
    </w:p>
    <w:p w14:paraId="58A70649" w14:textId="11B05D91" w:rsidR="001B63DD" w:rsidRPr="0029273D" w:rsidRDefault="001B63DD" w:rsidP="001B63DD">
      <w:pPr>
        <w:ind w:left="720" w:firstLine="360"/>
        <w:rPr>
          <w:rFonts w:cstheme="majorBidi"/>
        </w:rPr>
      </w:pPr>
      <w:r w:rsidRPr="0029273D">
        <w:rPr>
          <w:rFonts w:cstheme="majorBidi"/>
        </w:rPr>
        <w:t>We will implement both of them and chose the best one for our particular case.</w:t>
      </w:r>
    </w:p>
    <w:p w14:paraId="1AA91702" w14:textId="5A2013C7" w:rsidR="001B63DD" w:rsidRPr="0029273D" w:rsidRDefault="001B63DD" w:rsidP="001B63DD">
      <w:pPr>
        <w:pStyle w:val="a4"/>
        <w:spacing w:line="22" w:lineRule="atLeast"/>
        <w:ind w:firstLine="0"/>
        <w:jc w:val="center"/>
        <w:rPr>
          <w:rFonts w:asciiTheme="majorBidi" w:hAnsiTheme="majorBidi" w:cstheme="majorBidi"/>
          <w:noProof/>
          <w:lang w:bidi="ar-SA"/>
        </w:rPr>
      </w:pPr>
    </w:p>
    <w:p w14:paraId="63E45E33" w14:textId="3E0719A5" w:rsidR="001B63DD" w:rsidRPr="0029273D" w:rsidRDefault="001B63DD" w:rsidP="001B63DD">
      <w:pPr>
        <w:pStyle w:val="a4"/>
        <w:spacing w:line="22" w:lineRule="atLeast"/>
        <w:ind w:firstLine="0"/>
        <w:jc w:val="center"/>
        <w:rPr>
          <w:rFonts w:asciiTheme="majorBidi" w:hAnsiTheme="majorBidi" w:cstheme="majorBidi"/>
          <w:noProof/>
        </w:rPr>
      </w:pPr>
    </w:p>
    <w:p w14:paraId="4AFEA664" w14:textId="24086E41" w:rsidR="001B63DD" w:rsidRPr="0029273D" w:rsidRDefault="001B63DD" w:rsidP="001B63DD">
      <w:pPr>
        <w:pStyle w:val="a4"/>
        <w:spacing w:line="22" w:lineRule="atLeast"/>
        <w:ind w:firstLine="0"/>
        <w:jc w:val="center"/>
        <w:rPr>
          <w:rFonts w:asciiTheme="majorBidi" w:hAnsiTheme="majorBidi" w:cstheme="majorBidi"/>
          <w:noProof/>
        </w:rPr>
      </w:pPr>
      <w:r w:rsidRPr="0029273D">
        <w:rPr>
          <w:rFonts w:asciiTheme="majorBidi" w:hAnsiTheme="majorBidi" w:cstheme="majorBidi"/>
          <w:noProof/>
        </w:rPr>
        <w:drawing>
          <wp:inline distT="0" distB="0" distL="0" distR="0" wp14:anchorId="0C35D079" wp14:editId="35DD6DE5">
            <wp:extent cx="3311159" cy="1451792"/>
            <wp:effectExtent l="0" t="0" r="3810" b="0"/>
            <wp:docPr id="252"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4851" t="22095" r="32594" b="64940"/>
                    <a:stretch/>
                  </pic:blipFill>
                  <pic:spPr bwMode="auto">
                    <a:xfrm>
                      <a:off x="0" y="0"/>
                      <a:ext cx="3350192" cy="1468906"/>
                    </a:xfrm>
                    <a:prstGeom prst="rect">
                      <a:avLst/>
                    </a:prstGeom>
                    <a:noFill/>
                    <a:ln>
                      <a:noFill/>
                    </a:ln>
                    <a:extLst>
                      <a:ext uri="{53640926-AAD7-44D8-BBD7-CCE9431645EC}">
                        <a14:shadowObscured xmlns:a14="http://schemas.microsoft.com/office/drawing/2010/main"/>
                      </a:ext>
                    </a:extLst>
                  </pic:spPr>
                </pic:pic>
              </a:graphicData>
            </a:graphic>
          </wp:inline>
        </w:drawing>
      </w:r>
    </w:p>
    <w:p w14:paraId="26421855" w14:textId="77777777" w:rsidR="001B63DD" w:rsidRPr="0029273D" w:rsidRDefault="001B63DD" w:rsidP="001B63DD">
      <w:pPr>
        <w:pStyle w:val="a4"/>
        <w:spacing w:line="22" w:lineRule="atLeast"/>
        <w:ind w:firstLine="0"/>
        <w:jc w:val="center"/>
        <w:rPr>
          <w:rFonts w:asciiTheme="majorBidi" w:hAnsiTheme="majorBidi" w:cstheme="majorBidi"/>
          <w:noProof/>
        </w:rPr>
      </w:pPr>
      <w:r w:rsidRPr="0029273D">
        <w:rPr>
          <w:rFonts w:cstheme="majorBidi"/>
          <w:noProof/>
        </w:rPr>
        <mc:AlternateContent>
          <mc:Choice Requires="wps">
            <w:drawing>
              <wp:anchor distT="0" distB="0" distL="114300" distR="114300" simplePos="0" relativeHeight="251628544" behindDoc="1" locked="0" layoutInCell="1" allowOverlap="1" wp14:anchorId="07FEB92D" wp14:editId="0ACDC6E2">
                <wp:simplePos x="0" y="0"/>
                <wp:positionH relativeFrom="margin">
                  <wp:posOffset>1729409</wp:posOffset>
                </wp:positionH>
                <wp:positionV relativeFrom="paragraph">
                  <wp:posOffset>9966</wp:posOffset>
                </wp:positionV>
                <wp:extent cx="2247265" cy="267335"/>
                <wp:effectExtent l="0" t="0" r="635" b="0"/>
                <wp:wrapTight wrapText="bothSides">
                  <wp:wrapPolygon edited="0">
                    <wp:start x="0" y="0"/>
                    <wp:lineTo x="0" y="20010"/>
                    <wp:lineTo x="21423" y="20010"/>
                    <wp:lineTo x="21423" y="0"/>
                    <wp:lineTo x="0" y="0"/>
                  </wp:wrapPolygon>
                </wp:wrapTight>
                <wp:docPr id="229" name="Text Box 27"/>
                <wp:cNvGraphicFramePr/>
                <a:graphic xmlns:a="http://schemas.openxmlformats.org/drawingml/2006/main">
                  <a:graphicData uri="http://schemas.microsoft.com/office/word/2010/wordprocessingShape">
                    <wps:wsp>
                      <wps:cNvSpPr txBox="1"/>
                      <wps:spPr>
                        <a:xfrm>
                          <a:off x="0" y="0"/>
                          <a:ext cx="2247265" cy="267335"/>
                        </a:xfrm>
                        <a:prstGeom prst="rect">
                          <a:avLst/>
                        </a:prstGeom>
                        <a:solidFill>
                          <a:prstClr val="white"/>
                        </a:solidFill>
                        <a:ln>
                          <a:noFill/>
                        </a:ln>
                        <a:effectLst/>
                      </wps:spPr>
                      <wps:txbx>
                        <w:txbxContent>
                          <w:p w14:paraId="411673C0" w14:textId="08CA95CB" w:rsidR="001D000C" w:rsidRPr="00136C96" w:rsidRDefault="001D000C" w:rsidP="001B63DD">
                            <w:pPr>
                              <w:pBdr>
                                <w:between w:val="single" w:sz="4" w:space="1" w:color="auto"/>
                              </w:pBdr>
                              <w:jc w:val="center"/>
                              <w:rPr>
                                <w:rFonts w:cstheme="majorBidi"/>
                                <w:i/>
                                <w:iCs/>
                              </w:rPr>
                            </w:pPr>
                            <w:r w:rsidRPr="00136C96">
                              <w:rPr>
                                <w:rFonts w:cstheme="majorBidi"/>
                                <w:i/>
                                <w:iCs/>
                              </w:rPr>
                              <w:t xml:space="preserve">Fig </w:t>
                            </w:r>
                            <w:r>
                              <w:rPr>
                                <w:rFonts w:cstheme="majorBidi"/>
                                <w:i/>
                                <w:iCs/>
                              </w:rPr>
                              <w:t>30</w:t>
                            </w:r>
                            <w:r w:rsidRPr="00136C96">
                              <w:rPr>
                                <w:rFonts w:cstheme="majorBidi"/>
                                <w:i/>
                                <w:iCs/>
                              </w:rPr>
                              <w:t>. The drone</w:t>
                            </w:r>
                          </w:p>
                          <w:p w14:paraId="15636E4F" w14:textId="77777777" w:rsidR="001D000C" w:rsidRPr="00136C96" w:rsidRDefault="001D000C" w:rsidP="001B63DD">
                            <w:pPr>
                              <w:pStyle w:val="a4"/>
                              <w:spacing w:line="22" w:lineRule="atLeast"/>
                              <w:ind w:left="0"/>
                              <w:jc w:val="center"/>
                              <w:rPr>
                                <w:rFonts w:asciiTheme="majorBidi" w:hAnsiTheme="majorBidi" w:cstheme="majorBid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EB92D" id="_x0000_s1037" type="#_x0000_t202" style="position:absolute;left:0;text-align:left;margin-left:136.15pt;margin-top:.8pt;width:176.95pt;height:21.0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" stroked="f">
                <v:textbox inset="0,0,0,0">
                  <w:txbxContent>
                    <w:p w14:paraId="411673C0" w14:textId="08CA95CB" w:rsidR="001D000C" w:rsidRPr="00136C96" w:rsidRDefault="001D000C" w:rsidP="001B63DD">
                      <w:pPr>
                        <w:pBdr>
                          <w:between w:val="single" w:sz="4" w:space="1" w:color="auto"/>
                        </w:pBdr>
                        <w:jc w:val="center"/>
                        <w:rPr>
                          <w:rFonts w:cstheme="majorBidi"/>
                          <w:i/>
                          <w:iCs/>
                        </w:rPr>
                      </w:pPr>
                      <w:r w:rsidRPr="00136C96">
                        <w:rPr>
                          <w:rFonts w:cstheme="majorBidi"/>
                          <w:i/>
                          <w:iCs/>
                        </w:rPr>
                        <w:t xml:space="preserve">Fig </w:t>
                      </w:r>
                      <w:r>
                        <w:rPr>
                          <w:rFonts w:cstheme="majorBidi"/>
                          <w:i/>
                          <w:iCs/>
                        </w:rPr>
                        <w:t>30</w:t>
                      </w:r>
                      <w:r w:rsidRPr="00136C96">
                        <w:rPr>
                          <w:rFonts w:cstheme="majorBidi"/>
                          <w:i/>
                          <w:iCs/>
                        </w:rPr>
                        <w:t>. The drone</w:t>
                      </w:r>
                    </w:p>
                    <w:p w14:paraId="15636E4F" w14:textId="77777777" w:rsidR="001D000C" w:rsidRPr="00136C96" w:rsidRDefault="001D000C" w:rsidP="001B63DD">
                      <w:pPr>
                        <w:pStyle w:val="a4"/>
                        <w:spacing w:line="22" w:lineRule="atLeast"/>
                        <w:ind w:left="0"/>
                        <w:jc w:val="center"/>
                        <w:rPr>
                          <w:rFonts w:asciiTheme="majorBidi" w:hAnsiTheme="majorBidi" w:cstheme="majorBidi"/>
                          <w:noProof/>
                        </w:rPr>
                      </w:pPr>
                    </w:p>
                  </w:txbxContent>
                </v:textbox>
                <w10:wrap type="tight" anchorx="margin"/>
              </v:shape>
            </w:pict>
          </mc:Fallback>
        </mc:AlternateContent>
      </w:r>
    </w:p>
    <w:p w14:paraId="50AC2BBA" w14:textId="77777777" w:rsidR="001B63DD" w:rsidRPr="0029273D" w:rsidRDefault="001B63DD" w:rsidP="001B63DD">
      <w:pPr>
        <w:spacing w:line="22" w:lineRule="atLeast"/>
        <w:rPr>
          <w:rFonts w:cstheme="majorBidi"/>
          <w:noProof/>
        </w:rPr>
      </w:pPr>
    </w:p>
    <w:p w14:paraId="781656E8" w14:textId="77777777" w:rsidR="001B63DD" w:rsidRPr="0029273D" w:rsidRDefault="001B63DD" w:rsidP="001B63DD">
      <w:pPr>
        <w:spacing w:line="22" w:lineRule="atLeast"/>
        <w:rPr>
          <w:rFonts w:cstheme="majorBidi"/>
          <w:noProof/>
        </w:rPr>
      </w:pPr>
    </w:p>
    <w:p w14:paraId="0C110868" w14:textId="77777777" w:rsidR="001B63DD" w:rsidRPr="0029273D" w:rsidRDefault="001B63DD" w:rsidP="001B63DD">
      <w:pPr>
        <w:pStyle w:val="a4"/>
        <w:spacing w:line="22" w:lineRule="atLeast"/>
        <w:ind w:firstLine="0"/>
        <w:jc w:val="center"/>
        <w:rPr>
          <w:rFonts w:asciiTheme="majorBidi" w:hAnsiTheme="majorBidi" w:cstheme="majorBidi"/>
          <w:noProof/>
        </w:rPr>
      </w:pPr>
      <w:r w:rsidRPr="0029273D">
        <w:rPr>
          <w:rFonts w:cstheme="majorBidi"/>
          <w:noProof/>
        </w:rPr>
        <mc:AlternateContent>
          <mc:Choice Requires="wps">
            <w:drawing>
              <wp:anchor distT="0" distB="0" distL="114300" distR="114300" simplePos="0" relativeHeight="251623424" behindDoc="1" locked="0" layoutInCell="1" allowOverlap="1" wp14:anchorId="2F210F23" wp14:editId="135373AB">
                <wp:simplePos x="0" y="0"/>
                <wp:positionH relativeFrom="margin">
                  <wp:posOffset>1274445</wp:posOffset>
                </wp:positionH>
                <wp:positionV relativeFrom="paragraph">
                  <wp:posOffset>2898775</wp:posOffset>
                </wp:positionV>
                <wp:extent cx="3467735" cy="422275"/>
                <wp:effectExtent l="0" t="0" r="0" b="0"/>
                <wp:wrapTight wrapText="bothSides">
                  <wp:wrapPolygon edited="0">
                    <wp:start x="0" y="0"/>
                    <wp:lineTo x="0" y="20463"/>
                    <wp:lineTo x="21477" y="20463"/>
                    <wp:lineTo x="21477" y="0"/>
                    <wp:lineTo x="0" y="0"/>
                  </wp:wrapPolygon>
                </wp:wrapTight>
                <wp:docPr id="230" name="Text Box 27"/>
                <wp:cNvGraphicFramePr/>
                <a:graphic xmlns:a="http://schemas.openxmlformats.org/drawingml/2006/main">
                  <a:graphicData uri="http://schemas.microsoft.com/office/word/2010/wordprocessingShape">
                    <wps:wsp>
                      <wps:cNvSpPr txBox="1"/>
                      <wps:spPr>
                        <a:xfrm>
                          <a:off x="0" y="0"/>
                          <a:ext cx="3467735" cy="422275"/>
                        </a:xfrm>
                        <a:prstGeom prst="rect">
                          <a:avLst/>
                        </a:prstGeom>
                        <a:solidFill>
                          <a:prstClr val="white"/>
                        </a:solidFill>
                        <a:ln>
                          <a:noFill/>
                        </a:ln>
                        <a:effectLst/>
                      </wps:spPr>
                      <wps:txbx>
                        <w:txbxContent>
                          <w:p w14:paraId="5F9B2F2B" w14:textId="5EE139B4" w:rsidR="001D000C" w:rsidRPr="00136C96" w:rsidRDefault="001D000C" w:rsidP="001B63DD">
                            <w:pPr>
                              <w:pStyle w:val="a4"/>
                              <w:spacing w:line="22" w:lineRule="atLeast"/>
                              <w:ind w:left="0" w:firstLine="0"/>
                              <w:jc w:val="center"/>
                              <w:rPr>
                                <w:rFonts w:asciiTheme="majorBidi" w:hAnsiTheme="majorBidi" w:cstheme="majorBidi"/>
                                <w:noProof/>
                              </w:rPr>
                            </w:pPr>
                            <w:r w:rsidRPr="00136C96">
                              <w:rPr>
                                <w:rFonts w:asciiTheme="majorBidi" w:hAnsiTheme="majorBidi" w:cstheme="majorBidi"/>
                                <w:i/>
                                <w:iCs/>
                              </w:rPr>
                              <w:t xml:space="preserve">Fig </w:t>
                            </w:r>
                            <w:r>
                              <w:rPr>
                                <w:rFonts w:asciiTheme="majorBidi" w:hAnsiTheme="majorBidi" w:cstheme="majorBidi"/>
                                <w:i/>
                                <w:iCs/>
                              </w:rPr>
                              <w:t>31</w:t>
                            </w:r>
                            <w:r w:rsidRPr="00136C96">
                              <w:rPr>
                                <w:rFonts w:asciiTheme="majorBidi" w:hAnsiTheme="majorBidi" w:cstheme="majorBidi"/>
                                <w:i/>
                                <w:iCs/>
                              </w:rPr>
                              <w:t>. A balloon located one meter from the drone</w:t>
                            </w:r>
                            <w:r w:rsidRPr="00136C96" w:rsidDel="00C9356B">
                              <w:rPr>
                                <w:rFonts w:asciiTheme="majorBidi" w:hAnsiTheme="majorBidi" w:cstheme="majorBidi"/>
                                <w:i/>
                                <w:iCs/>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10F23" id="_x0000_s1038" type="#_x0000_t202" style="position:absolute;left:0;text-align:left;margin-left:100.35pt;margin-top:228.25pt;width:273.05pt;height:33.2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" stroked="f">
                <v:textbox inset="0,0,0,0">
                  <w:txbxContent>
                    <w:p w14:paraId="5F9B2F2B" w14:textId="5EE139B4" w:rsidR="001D000C" w:rsidRPr="00136C96" w:rsidRDefault="001D000C" w:rsidP="001B63DD">
                      <w:pPr>
                        <w:pStyle w:val="a4"/>
                        <w:spacing w:line="22" w:lineRule="atLeast"/>
                        <w:ind w:left="0" w:firstLine="0"/>
                        <w:jc w:val="center"/>
                        <w:rPr>
                          <w:rFonts w:asciiTheme="majorBidi" w:hAnsiTheme="majorBidi" w:cstheme="majorBidi"/>
                          <w:noProof/>
                        </w:rPr>
                      </w:pPr>
                      <w:r w:rsidRPr="00136C96">
                        <w:rPr>
                          <w:rFonts w:asciiTheme="majorBidi" w:hAnsiTheme="majorBidi" w:cstheme="majorBidi"/>
                          <w:i/>
                          <w:iCs/>
                        </w:rPr>
                        <w:t xml:space="preserve">Fig </w:t>
                      </w:r>
                      <w:r>
                        <w:rPr>
                          <w:rFonts w:asciiTheme="majorBidi" w:hAnsiTheme="majorBidi" w:cstheme="majorBidi"/>
                          <w:i/>
                          <w:iCs/>
                        </w:rPr>
                        <w:t>31</w:t>
                      </w:r>
                      <w:r w:rsidRPr="00136C96">
                        <w:rPr>
                          <w:rFonts w:asciiTheme="majorBidi" w:hAnsiTheme="majorBidi" w:cstheme="majorBidi"/>
                          <w:i/>
                          <w:iCs/>
                        </w:rPr>
                        <w:t>. A balloon located one meter from the drone</w:t>
                      </w:r>
                      <w:r w:rsidRPr="00136C96" w:rsidDel="00C9356B">
                        <w:rPr>
                          <w:rFonts w:asciiTheme="majorBidi" w:hAnsiTheme="majorBidi" w:cstheme="majorBidi"/>
                          <w:i/>
                          <w:iCs/>
                          <w:noProof/>
                        </w:rPr>
                        <w:t xml:space="preserve"> </w:t>
                      </w:r>
                    </w:p>
                  </w:txbxContent>
                </v:textbox>
                <w10:wrap type="tight" anchorx="margin"/>
              </v:shape>
            </w:pict>
          </mc:Fallback>
        </mc:AlternateContent>
      </w:r>
      <w:r w:rsidRPr="0029273D">
        <w:rPr>
          <w:rFonts w:asciiTheme="majorBidi" w:hAnsiTheme="majorBidi" w:cstheme="majorBidi"/>
          <w:noProof/>
        </w:rPr>
        <w:drawing>
          <wp:inline distT="0" distB="0" distL="0" distR="0" wp14:anchorId="3A079B5D" wp14:editId="03891701">
            <wp:extent cx="3906317" cy="2850978"/>
            <wp:effectExtent l="0" t="0" r="0" b="6985"/>
            <wp:docPr id="253" name="תמונה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2918"/>
                    <a:stretch/>
                  </pic:blipFill>
                  <pic:spPr bwMode="auto">
                    <a:xfrm>
                      <a:off x="0" y="0"/>
                      <a:ext cx="3913453" cy="2856186"/>
                    </a:xfrm>
                    <a:prstGeom prst="rect">
                      <a:avLst/>
                    </a:prstGeom>
                    <a:noFill/>
                    <a:ln>
                      <a:noFill/>
                    </a:ln>
                    <a:extLst>
                      <a:ext uri="{53640926-AAD7-44D8-BBD7-CCE9431645EC}">
                        <a14:shadowObscured xmlns:a14="http://schemas.microsoft.com/office/drawing/2010/main"/>
                      </a:ext>
                    </a:extLst>
                  </pic:spPr>
                </pic:pic>
              </a:graphicData>
            </a:graphic>
          </wp:inline>
        </w:drawing>
      </w:r>
    </w:p>
    <w:p w14:paraId="047C36A8" w14:textId="77777777" w:rsidR="001B63DD" w:rsidRPr="0029273D" w:rsidRDefault="001B63DD" w:rsidP="001B63DD">
      <w:pPr>
        <w:spacing w:line="22" w:lineRule="atLeast"/>
        <w:rPr>
          <w:rFonts w:cstheme="majorBidi"/>
          <w:noProof/>
          <w:rtl/>
        </w:rPr>
      </w:pPr>
    </w:p>
    <w:p w14:paraId="2C497957" w14:textId="77777777" w:rsidR="001B63DD" w:rsidRPr="0029273D" w:rsidRDefault="001B63DD" w:rsidP="001B63DD">
      <w:pPr>
        <w:spacing w:line="22" w:lineRule="atLeast"/>
        <w:rPr>
          <w:rFonts w:cstheme="majorBidi"/>
          <w:noProof/>
        </w:rPr>
      </w:pPr>
    </w:p>
    <w:p w14:paraId="19C0BBD3" w14:textId="77777777" w:rsidR="001B63DD" w:rsidRPr="0029273D" w:rsidRDefault="001B63DD" w:rsidP="001B63DD">
      <w:pPr>
        <w:pStyle w:val="a4"/>
        <w:spacing w:line="22" w:lineRule="atLeast"/>
        <w:ind w:firstLine="0"/>
        <w:jc w:val="center"/>
        <w:rPr>
          <w:rFonts w:asciiTheme="majorBidi" w:hAnsiTheme="majorBidi" w:cstheme="majorBidi"/>
        </w:rPr>
      </w:pPr>
      <w:r w:rsidRPr="0029273D">
        <w:rPr>
          <w:rFonts w:asciiTheme="majorBidi" w:hAnsiTheme="majorBidi" w:cstheme="majorBidi"/>
          <w:noProof/>
        </w:rPr>
        <w:lastRenderedPageBreak/>
        <w:drawing>
          <wp:inline distT="0" distB="0" distL="0" distR="0" wp14:anchorId="3D9F6082" wp14:editId="3D443776">
            <wp:extent cx="4296797" cy="2415654"/>
            <wp:effectExtent l="0" t="0" r="8890" b="3810"/>
            <wp:docPr id="254" name="תמונה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318522" cy="2427868"/>
                    </a:xfrm>
                    <a:prstGeom prst="rect">
                      <a:avLst/>
                    </a:prstGeom>
                    <a:noFill/>
                    <a:ln>
                      <a:noFill/>
                    </a:ln>
                  </pic:spPr>
                </pic:pic>
              </a:graphicData>
            </a:graphic>
          </wp:inline>
        </w:drawing>
      </w:r>
    </w:p>
    <w:p w14:paraId="11F2507E" w14:textId="77777777" w:rsidR="001B63DD" w:rsidRPr="0029273D" w:rsidRDefault="001B63DD" w:rsidP="001B63DD">
      <w:pPr>
        <w:pStyle w:val="a4"/>
        <w:spacing w:line="22" w:lineRule="atLeast"/>
        <w:ind w:firstLine="0"/>
        <w:jc w:val="center"/>
        <w:rPr>
          <w:rFonts w:asciiTheme="majorBidi" w:hAnsiTheme="majorBidi" w:cstheme="majorBidi"/>
        </w:rPr>
      </w:pPr>
      <w:r w:rsidRPr="0029273D">
        <w:rPr>
          <w:rFonts w:cstheme="majorBidi"/>
          <w:noProof/>
        </w:rPr>
        <mc:AlternateContent>
          <mc:Choice Requires="wps">
            <w:drawing>
              <wp:anchor distT="0" distB="0" distL="114300" distR="114300" simplePos="0" relativeHeight="251625472" behindDoc="1" locked="0" layoutInCell="1" allowOverlap="1" wp14:anchorId="6D7D29B5" wp14:editId="7D10893F">
                <wp:simplePos x="0" y="0"/>
                <wp:positionH relativeFrom="margin">
                  <wp:posOffset>1058545</wp:posOffset>
                </wp:positionH>
                <wp:positionV relativeFrom="paragraph">
                  <wp:posOffset>43815</wp:posOffset>
                </wp:positionV>
                <wp:extent cx="3846830" cy="457200"/>
                <wp:effectExtent l="0" t="0" r="1270" b="0"/>
                <wp:wrapTight wrapText="bothSides">
                  <wp:wrapPolygon edited="0">
                    <wp:start x="0" y="0"/>
                    <wp:lineTo x="0" y="20700"/>
                    <wp:lineTo x="21500" y="20700"/>
                    <wp:lineTo x="21500" y="0"/>
                    <wp:lineTo x="0" y="0"/>
                  </wp:wrapPolygon>
                </wp:wrapTight>
                <wp:docPr id="231" name="Text Box 27"/>
                <wp:cNvGraphicFramePr/>
                <a:graphic xmlns:a="http://schemas.openxmlformats.org/drawingml/2006/main">
                  <a:graphicData uri="http://schemas.microsoft.com/office/word/2010/wordprocessingShape">
                    <wps:wsp>
                      <wps:cNvSpPr txBox="1"/>
                      <wps:spPr>
                        <a:xfrm>
                          <a:off x="0" y="0"/>
                          <a:ext cx="3846830" cy="457200"/>
                        </a:xfrm>
                        <a:prstGeom prst="rect">
                          <a:avLst/>
                        </a:prstGeom>
                        <a:solidFill>
                          <a:prstClr val="white"/>
                        </a:solidFill>
                        <a:ln>
                          <a:noFill/>
                        </a:ln>
                        <a:effectLst/>
                      </wps:spPr>
                      <wps:txbx>
                        <w:txbxContent>
                          <w:p w14:paraId="05D877FC" w14:textId="016F87A2" w:rsidR="001D000C" w:rsidRPr="00136C96" w:rsidRDefault="001D000C" w:rsidP="001B63DD">
                            <w:pPr>
                              <w:pStyle w:val="a4"/>
                              <w:spacing w:line="22" w:lineRule="atLeast"/>
                              <w:ind w:left="0"/>
                              <w:jc w:val="center"/>
                              <w:rPr>
                                <w:rFonts w:asciiTheme="majorBidi" w:hAnsiTheme="majorBidi" w:cstheme="majorBidi"/>
                                <w:noProof/>
                              </w:rPr>
                            </w:pPr>
                            <w:r w:rsidRPr="00136C96">
                              <w:rPr>
                                <w:rFonts w:asciiTheme="majorBidi" w:hAnsiTheme="majorBidi" w:cstheme="majorBidi"/>
                                <w:i/>
                                <w:iCs/>
                              </w:rPr>
                              <w:t xml:space="preserve">Fig </w:t>
                            </w:r>
                            <w:r>
                              <w:rPr>
                                <w:rFonts w:asciiTheme="majorBidi" w:hAnsiTheme="majorBidi" w:cstheme="majorBidi"/>
                                <w:i/>
                                <w:iCs/>
                              </w:rPr>
                              <w:t>32</w:t>
                            </w:r>
                            <w:r w:rsidRPr="00136C96">
                              <w:rPr>
                                <w:rFonts w:asciiTheme="majorBidi" w:hAnsiTheme="majorBidi" w:cstheme="majorBidi"/>
                                <w:i/>
                                <w:iCs/>
                              </w:rPr>
                              <w:t>. A Cluster of balloons located one meter from the drone</w:t>
                            </w:r>
                            <w:r w:rsidRPr="00136C96" w:rsidDel="00C9356B">
                              <w:rPr>
                                <w:rFonts w:asciiTheme="majorBidi" w:hAnsiTheme="majorBidi" w:cstheme="majorBidi"/>
                                <w:i/>
                                <w:iCs/>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D29B5" id="_x0000_s1039" type="#_x0000_t202" style="position:absolute;left:0;text-align:left;margin-left:83.35pt;margin-top:3.45pt;width:302.9pt;height:36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" stroked="f">
                <v:textbox inset="0,0,0,0">
                  <w:txbxContent>
                    <w:p w14:paraId="05D877FC" w14:textId="016F87A2" w:rsidR="001D000C" w:rsidRPr="00136C96" w:rsidRDefault="001D000C" w:rsidP="001B63DD">
                      <w:pPr>
                        <w:pStyle w:val="a4"/>
                        <w:spacing w:line="22" w:lineRule="atLeast"/>
                        <w:ind w:left="0"/>
                        <w:jc w:val="center"/>
                        <w:rPr>
                          <w:rFonts w:asciiTheme="majorBidi" w:hAnsiTheme="majorBidi" w:cstheme="majorBidi"/>
                          <w:noProof/>
                        </w:rPr>
                      </w:pPr>
                      <w:r w:rsidRPr="00136C96">
                        <w:rPr>
                          <w:rFonts w:asciiTheme="majorBidi" w:hAnsiTheme="majorBidi" w:cstheme="majorBidi"/>
                          <w:i/>
                          <w:iCs/>
                        </w:rPr>
                        <w:t xml:space="preserve">Fig </w:t>
                      </w:r>
                      <w:r>
                        <w:rPr>
                          <w:rFonts w:asciiTheme="majorBidi" w:hAnsiTheme="majorBidi" w:cstheme="majorBidi"/>
                          <w:i/>
                          <w:iCs/>
                        </w:rPr>
                        <w:t>32</w:t>
                      </w:r>
                      <w:r w:rsidRPr="00136C96">
                        <w:rPr>
                          <w:rFonts w:asciiTheme="majorBidi" w:hAnsiTheme="majorBidi" w:cstheme="majorBidi"/>
                          <w:i/>
                          <w:iCs/>
                        </w:rPr>
                        <w:t>. A Cluster of balloons located one meter from the drone</w:t>
                      </w:r>
                      <w:r w:rsidRPr="00136C96" w:rsidDel="00C9356B">
                        <w:rPr>
                          <w:rFonts w:asciiTheme="majorBidi" w:hAnsiTheme="majorBidi" w:cstheme="majorBidi"/>
                          <w:i/>
                          <w:iCs/>
                          <w:noProof/>
                        </w:rPr>
                        <w:t xml:space="preserve"> </w:t>
                      </w:r>
                    </w:p>
                  </w:txbxContent>
                </v:textbox>
                <w10:wrap type="tight" anchorx="margin"/>
              </v:shape>
            </w:pict>
          </mc:Fallback>
        </mc:AlternateContent>
      </w:r>
    </w:p>
    <w:p w14:paraId="1806A627" w14:textId="77777777" w:rsidR="001B63DD" w:rsidRPr="0029273D" w:rsidRDefault="001B63DD" w:rsidP="001B63DD">
      <w:pPr>
        <w:pStyle w:val="a4"/>
        <w:spacing w:line="22" w:lineRule="atLeast"/>
        <w:ind w:firstLine="0"/>
        <w:jc w:val="center"/>
        <w:rPr>
          <w:rFonts w:asciiTheme="majorBidi" w:hAnsiTheme="majorBidi" w:cstheme="majorBidi"/>
        </w:rPr>
      </w:pPr>
    </w:p>
    <w:p w14:paraId="5220D85F" w14:textId="77777777" w:rsidR="001B63DD" w:rsidRPr="0029273D" w:rsidRDefault="001B63DD" w:rsidP="001B63DD">
      <w:pPr>
        <w:pStyle w:val="a4"/>
        <w:spacing w:line="22" w:lineRule="atLeast"/>
        <w:ind w:firstLine="0"/>
        <w:jc w:val="center"/>
        <w:rPr>
          <w:rFonts w:asciiTheme="majorBidi" w:hAnsiTheme="majorBidi" w:cstheme="majorBidi"/>
        </w:rPr>
      </w:pPr>
    </w:p>
    <w:p w14:paraId="511982D0" w14:textId="77777777" w:rsidR="001B63DD" w:rsidRPr="0029273D" w:rsidRDefault="001B63DD" w:rsidP="001B63DD">
      <w:pPr>
        <w:pStyle w:val="a4"/>
        <w:spacing w:line="22" w:lineRule="atLeast"/>
        <w:ind w:firstLine="0"/>
        <w:jc w:val="center"/>
        <w:rPr>
          <w:rFonts w:asciiTheme="majorBidi" w:hAnsiTheme="majorBidi" w:cstheme="majorBidi"/>
        </w:rPr>
      </w:pPr>
    </w:p>
    <w:p w14:paraId="5ABC3848" w14:textId="77777777" w:rsidR="001B63DD" w:rsidRPr="0029273D" w:rsidRDefault="001B63DD" w:rsidP="001B63DD">
      <w:pPr>
        <w:pStyle w:val="a4"/>
        <w:spacing w:line="22" w:lineRule="atLeast"/>
        <w:ind w:firstLine="0"/>
        <w:jc w:val="center"/>
        <w:rPr>
          <w:rFonts w:asciiTheme="majorBidi" w:hAnsiTheme="majorBidi" w:cstheme="majorBidi"/>
        </w:rPr>
      </w:pPr>
    </w:p>
    <w:p w14:paraId="01C81061" w14:textId="77777777" w:rsidR="001B63DD" w:rsidRPr="0029273D" w:rsidRDefault="001B63DD" w:rsidP="001B63DD">
      <w:pPr>
        <w:pStyle w:val="a4"/>
        <w:spacing w:line="22" w:lineRule="atLeast"/>
        <w:ind w:firstLine="0"/>
        <w:jc w:val="center"/>
        <w:rPr>
          <w:rFonts w:asciiTheme="majorBidi" w:hAnsiTheme="majorBidi" w:cstheme="majorBidi"/>
        </w:rPr>
      </w:pPr>
    </w:p>
    <w:p w14:paraId="73291421" w14:textId="77777777" w:rsidR="001B63DD" w:rsidRPr="0029273D" w:rsidRDefault="001B63DD" w:rsidP="001B63DD">
      <w:pPr>
        <w:pStyle w:val="a4"/>
        <w:spacing w:line="22" w:lineRule="atLeast"/>
        <w:ind w:firstLine="0"/>
        <w:jc w:val="center"/>
        <w:rPr>
          <w:rFonts w:asciiTheme="majorBidi" w:hAnsiTheme="majorBidi" w:cstheme="majorBidi"/>
        </w:rPr>
      </w:pPr>
      <w:r w:rsidRPr="0029273D">
        <w:rPr>
          <w:rFonts w:asciiTheme="majorBidi" w:hAnsiTheme="majorBidi" w:cstheme="majorBidi"/>
          <w:noProof/>
        </w:rPr>
        <w:drawing>
          <wp:inline distT="0" distB="0" distL="0" distR="0" wp14:anchorId="62FA3BF9" wp14:editId="7E6E3EDA">
            <wp:extent cx="3108960" cy="2755651"/>
            <wp:effectExtent l="0" t="0" r="0" b="6985"/>
            <wp:docPr id="255" name="תמונה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36530"/>
                    <a:stretch/>
                  </pic:blipFill>
                  <pic:spPr bwMode="auto">
                    <a:xfrm>
                      <a:off x="0" y="0"/>
                      <a:ext cx="3111735" cy="2758110"/>
                    </a:xfrm>
                    <a:prstGeom prst="rect">
                      <a:avLst/>
                    </a:prstGeom>
                    <a:noFill/>
                    <a:ln>
                      <a:noFill/>
                    </a:ln>
                    <a:extLst>
                      <a:ext uri="{53640926-AAD7-44D8-BBD7-CCE9431645EC}">
                        <a14:shadowObscured xmlns:a14="http://schemas.microsoft.com/office/drawing/2010/main"/>
                      </a:ext>
                    </a:extLst>
                  </pic:spPr>
                </pic:pic>
              </a:graphicData>
            </a:graphic>
          </wp:inline>
        </w:drawing>
      </w:r>
    </w:p>
    <w:p w14:paraId="09F62D5B" w14:textId="77777777" w:rsidR="001B63DD" w:rsidRPr="0029273D" w:rsidRDefault="001B63DD" w:rsidP="001B63DD">
      <w:pPr>
        <w:pStyle w:val="a4"/>
        <w:spacing w:line="22" w:lineRule="atLeast"/>
        <w:ind w:firstLine="0"/>
        <w:jc w:val="center"/>
        <w:rPr>
          <w:rFonts w:asciiTheme="majorBidi" w:hAnsiTheme="majorBidi" w:cstheme="majorBidi"/>
        </w:rPr>
      </w:pPr>
      <w:r w:rsidRPr="0029273D">
        <w:rPr>
          <w:rFonts w:cstheme="majorBidi"/>
          <w:noProof/>
        </w:rPr>
        <mc:AlternateContent>
          <mc:Choice Requires="wps">
            <w:drawing>
              <wp:anchor distT="0" distB="0" distL="114300" distR="114300" simplePos="0" relativeHeight="251626496" behindDoc="1" locked="0" layoutInCell="1" allowOverlap="1" wp14:anchorId="6A9CE75C" wp14:editId="666E32E5">
                <wp:simplePos x="0" y="0"/>
                <wp:positionH relativeFrom="margin">
                  <wp:posOffset>998220</wp:posOffset>
                </wp:positionH>
                <wp:positionV relativeFrom="paragraph">
                  <wp:posOffset>31750</wp:posOffset>
                </wp:positionV>
                <wp:extent cx="3665855" cy="284480"/>
                <wp:effectExtent l="0" t="0" r="0" b="1270"/>
                <wp:wrapTight wrapText="bothSides">
                  <wp:wrapPolygon edited="0">
                    <wp:start x="0" y="0"/>
                    <wp:lineTo x="0" y="20250"/>
                    <wp:lineTo x="21439" y="20250"/>
                    <wp:lineTo x="21439" y="0"/>
                    <wp:lineTo x="0" y="0"/>
                  </wp:wrapPolygon>
                </wp:wrapTight>
                <wp:docPr id="232" name="Text Box 27"/>
                <wp:cNvGraphicFramePr/>
                <a:graphic xmlns:a="http://schemas.openxmlformats.org/drawingml/2006/main">
                  <a:graphicData uri="http://schemas.microsoft.com/office/word/2010/wordprocessingShape">
                    <wps:wsp>
                      <wps:cNvSpPr txBox="1"/>
                      <wps:spPr>
                        <a:xfrm>
                          <a:off x="0" y="0"/>
                          <a:ext cx="3665855" cy="284480"/>
                        </a:xfrm>
                        <a:prstGeom prst="rect">
                          <a:avLst/>
                        </a:prstGeom>
                        <a:solidFill>
                          <a:prstClr val="white"/>
                        </a:solidFill>
                        <a:ln>
                          <a:noFill/>
                        </a:ln>
                        <a:effectLst/>
                      </wps:spPr>
                      <wps:txbx>
                        <w:txbxContent>
                          <w:p w14:paraId="2BAF0CE7" w14:textId="2EB31224" w:rsidR="001D000C" w:rsidRPr="00136C96" w:rsidRDefault="001D000C" w:rsidP="001B63DD">
                            <w:pPr>
                              <w:pStyle w:val="a4"/>
                              <w:spacing w:line="22" w:lineRule="atLeast"/>
                              <w:ind w:left="0"/>
                              <w:jc w:val="center"/>
                              <w:rPr>
                                <w:rFonts w:asciiTheme="majorBidi" w:hAnsiTheme="majorBidi" w:cstheme="majorBidi"/>
                                <w:noProof/>
                              </w:rPr>
                            </w:pPr>
                            <w:r w:rsidRPr="00136C96">
                              <w:rPr>
                                <w:rFonts w:asciiTheme="majorBidi" w:hAnsiTheme="majorBidi" w:cstheme="majorBidi"/>
                                <w:i/>
                                <w:iCs/>
                              </w:rPr>
                              <w:t xml:space="preserve">Fig </w:t>
                            </w:r>
                            <w:r>
                              <w:rPr>
                                <w:rFonts w:asciiTheme="majorBidi" w:hAnsiTheme="majorBidi" w:cstheme="majorBidi"/>
                                <w:i/>
                                <w:iCs/>
                              </w:rPr>
                              <w:t>33</w:t>
                            </w:r>
                            <w:r w:rsidRPr="00136C96">
                              <w:rPr>
                                <w:rFonts w:asciiTheme="majorBidi" w:hAnsiTheme="majorBidi" w:cstheme="majorBidi"/>
                                <w:i/>
                                <w:iCs/>
                              </w:rPr>
                              <w:t>. A balloon located two meters from the drone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CE75C" id="_x0000_s1040" type="#_x0000_t202" style="position:absolute;left:0;text-align:left;margin-left:78.6pt;margin-top:2.5pt;width:288.65pt;height:22.4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" stroked="f">
                <v:textbox inset="0,0,0,0">
                  <w:txbxContent>
                    <w:p w14:paraId="2BAF0CE7" w14:textId="2EB31224" w:rsidR="001D000C" w:rsidRPr="00136C96" w:rsidRDefault="001D000C" w:rsidP="001B63DD">
                      <w:pPr>
                        <w:pStyle w:val="a4"/>
                        <w:spacing w:line="22" w:lineRule="atLeast"/>
                        <w:ind w:left="0"/>
                        <w:jc w:val="center"/>
                        <w:rPr>
                          <w:rFonts w:asciiTheme="majorBidi" w:hAnsiTheme="majorBidi" w:cstheme="majorBidi"/>
                          <w:noProof/>
                        </w:rPr>
                      </w:pPr>
                      <w:r w:rsidRPr="00136C96">
                        <w:rPr>
                          <w:rFonts w:asciiTheme="majorBidi" w:hAnsiTheme="majorBidi" w:cstheme="majorBidi"/>
                          <w:i/>
                          <w:iCs/>
                        </w:rPr>
                        <w:t xml:space="preserve">Fig </w:t>
                      </w:r>
                      <w:r>
                        <w:rPr>
                          <w:rFonts w:asciiTheme="majorBidi" w:hAnsiTheme="majorBidi" w:cstheme="majorBidi"/>
                          <w:i/>
                          <w:iCs/>
                        </w:rPr>
                        <w:t>33</w:t>
                      </w:r>
                      <w:r w:rsidRPr="00136C96">
                        <w:rPr>
                          <w:rFonts w:asciiTheme="majorBidi" w:hAnsiTheme="majorBidi" w:cstheme="majorBidi"/>
                          <w:i/>
                          <w:iCs/>
                        </w:rPr>
                        <w:t>. A balloon located two meters from the drone</w:t>
                      </w:r>
                    </w:p>
                  </w:txbxContent>
                </v:textbox>
                <w10:wrap type="tight" anchorx="margin"/>
              </v:shape>
            </w:pict>
          </mc:Fallback>
        </mc:AlternateContent>
      </w:r>
    </w:p>
    <w:p w14:paraId="4436ADBC" w14:textId="77777777" w:rsidR="001B63DD" w:rsidRPr="0029273D" w:rsidRDefault="001B63DD" w:rsidP="001B63DD">
      <w:pPr>
        <w:pStyle w:val="a4"/>
        <w:spacing w:line="22" w:lineRule="atLeast"/>
        <w:ind w:firstLine="0"/>
        <w:jc w:val="center"/>
        <w:rPr>
          <w:rFonts w:asciiTheme="majorBidi" w:hAnsiTheme="majorBidi" w:cstheme="majorBidi"/>
        </w:rPr>
      </w:pPr>
    </w:p>
    <w:p w14:paraId="00B3EF8D" w14:textId="77777777" w:rsidR="001B63DD" w:rsidRPr="0029273D" w:rsidRDefault="001B63DD" w:rsidP="001B63DD">
      <w:pPr>
        <w:pStyle w:val="a4"/>
        <w:spacing w:line="22" w:lineRule="atLeast"/>
        <w:ind w:firstLine="0"/>
        <w:jc w:val="center"/>
        <w:rPr>
          <w:rFonts w:asciiTheme="majorBidi" w:hAnsiTheme="majorBidi" w:cstheme="majorBidi"/>
        </w:rPr>
      </w:pPr>
    </w:p>
    <w:p w14:paraId="11F99711" w14:textId="77777777" w:rsidR="001B63DD" w:rsidRPr="0029273D" w:rsidRDefault="001B63DD" w:rsidP="001B63DD">
      <w:pPr>
        <w:pStyle w:val="a4"/>
        <w:spacing w:line="22" w:lineRule="atLeast"/>
        <w:ind w:firstLine="0"/>
        <w:jc w:val="center"/>
        <w:rPr>
          <w:rFonts w:asciiTheme="majorBidi" w:hAnsiTheme="majorBidi" w:cstheme="majorBidi"/>
        </w:rPr>
      </w:pPr>
    </w:p>
    <w:p w14:paraId="2F252C69" w14:textId="77777777" w:rsidR="001B63DD" w:rsidRPr="0029273D" w:rsidRDefault="001B63DD" w:rsidP="001B63DD">
      <w:pPr>
        <w:pStyle w:val="a4"/>
        <w:spacing w:line="22" w:lineRule="atLeast"/>
        <w:ind w:firstLine="0"/>
        <w:rPr>
          <w:rFonts w:asciiTheme="majorBidi" w:hAnsiTheme="majorBidi" w:cstheme="majorBidi"/>
        </w:rPr>
      </w:pPr>
    </w:p>
    <w:p w14:paraId="40259731" w14:textId="77777777" w:rsidR="001B63DD" w:rsidRPr="0029273D" w:rsidRDefault="001B63DD" w:rsidP="001B63DD">
      <w:pPr>
        <w:pStyle w:val="a4"/>
        <w:spacing w:line="22" w:lineRule="atLeast"/>
        <w:ind w:firstLine="0"/>
        <w:jc w:val="center"/>
        <w:rPr>
          <w:rFonts w:asciiTheme="majorBidi" w:hAnsiTheme="majorBidi" w:cstheme="majorBidi"/>
        </w:rPr>
      </w:pPr>
      <w:r w:rsidRPr="0029273D">
        <w:rPr>
          <w:rFonts w:asciiTheme="majorBidi" w:hAnsiTheme="majorBidi" w:cstheme="majorBidi"/>
          <w:noProof/>
        </w:rPr>
        <w:lastRenderedPageBreak/>
        <w:drawing>
          <wp:inline distT="0" distB="0" distL="0" distR="0" wp14:anchorId="525B30D5" wp14:editId="2CA36537">
            <wp:extent cx="4316688" cy="2426836"/>
            <wp:effectExtent l="0" t="0" r="8255" b="0"/>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392508" cy="2469462"/>
                    </a:xfrm>
                    <a:prstGeom prst="rect">
                      <a:avLst/>
                    </a:prstGeom>
                    <a:noFill/>
                    <a:ln>
                      <a:noFill/>
                    </a:ln>
                  </pic:spPr>
                </pic:pic>
              </a:graphicData>
            </a:graphic>
          </wp:inline>
        </w:drawing>
      </w:r>
    </w:p>
    <w:p w14:paraId="7D26093A" w14:textId="77777777" w:rsidR="001B63DD" w:rsidRPr="0029273D" w:rsidRDefault="001B63DD" w:rsidP="001B63DD">
      <w:pPr>
        <w:pStyle w:val="a4"/>
        <w:spacing w:line="22" w:lineRule="atLeast"/>
        <w:ind w:firstLine="0"/>
        <w:rPr>
          <w:rFonts w:asciiTheme="majorBidi" w:hAnsiTheme="majorBidi" w:cstheme="majorBidi"/>
        </w:rPr>
      </w:pPr>
      <w:r w:rsidRPr="0029273D">
        <w:rPr>
          <w:rFonts w:cstheme="majorBidi"/>
          <w:noProof/>
        </w:rPr>
        <mc:AlternateContent>
          <mc:Choice Requires="wps">
            <w:drawing>
              <wp:anchor distT="0" distB="0" distL="114300" distR="114300" simplePos="0" relativeHeight="251629568" behindDoc="1" locked="0" layoutInCell="1" allowOverlap="1" wp14:anchorId="6ABF411A" wp14:editId="136EC9A6">
                <wp:simplePos x="0" y="0"/>
                <wp:positionH relativeFrom="margin">
                  <wp:posOffset>860425</wp:posOffset>
                </wp:positionH>
                <wp:positionV relativeFrom="paragraph">
                  <wp:posOffset>48895</wp:posOffset>
                </wp:positionV>
                <wp:extent cx="4235450" cy="267335"/>
                <wp:effectExtent l="0" t="0" r="0" b="0"/>
                <wp:wrapTight wrapText="bothSides">
                  <wp:wrapPolygon edited="0">
                    <wp:start x="0" y="0"/>
                    <wp:lineTo x="0" y="20010"/>
                    <wp:lineTo x="21470" y="20010"/>
                    <wp:lineTo x="21470" y="0"/>
                    <wp:lineTo x="0" y="0"/>
                  </wp:wrapPolygon>
                </wp:wrapTight>
                <wp:docPr id="233" name="Text Box 27"/>
                <wp:cNvGraphicFramePr/>
                <a:graphic xmlns:a="http://schemas.openxmlformats.org/drawingml/2006/main">
                  <a:graphicData uri="http://schemas.microsoft.com/office/word/2010/wordprocessingShape">
                    <wps:wsp>
                      <wps:cNvSpPr txBox="1"/>
                      <wps:spPr>
                        <a:xfrm>
                          <a:off x="0" y="0"/>
                          <a:ext cx="4235450" cy="267335"/>
                        </a:xfrm>
                        <a:prstGeom prst="rect">
                          <a:avLst/>
                        </a:prstGeom>
                        <a:solidFill>
                          <a:prstClr val="white"/>
                        </a:solidFill>
                        <a:ln>
                          <a:noFill/>
                        </a:ln>
                        <a:effectLst/>
                      </wps:spPr>
                      <wps:txbx>
                        <w:txbxContent>
                          <w:p w14:paraId="00FD2692" w14:textId="26CBC313" w:rsidR="001D000C" w:rsidRPr="00136C96" w:rsidRDefault="001D000C" w:rsidP="001B63DD">
                            <w:pPr>
                              <w:pStyle w:val="a4"/>
                              <w:spacing w:line="22" w:lineRule="atLeast"/>
                              <w:ind w:left="0"/>
                              <w:jc w:val="center"/>
                              <w:rPr>
                                <w:rFonts w:asciiTheme="majorBidi" w:hAnsiTheme="majorBidi" w:cstheme="majorBidi"/>
                                <w:noProof/>
                              </w:rPr>
                            </w:pPr>
                            <w:r w:rsidRPr="00136C96">
                              <w:rPr>
                                <w:rFonts w:asciiTheme="majorBidi" w:hAnsiTheme="majorBidi" w:cstheme="majorBidi"/>
                                <w:i/>
                                <w:iCs/>
                              </w:rPr>
                              <w:t xml:space="preserve">Fig </w:t>
                            </w:r>
                            <w:r>
                              <w:rPr>
                                <w:rFonts w:asciiTheme="majorBidi" w:hAnsiTheme="majorBidi" w:cstheme="majorBidi"/>
                                <w:i/>
                                <w:iCs/>
                              </w:rPr>
                              <w:t>34</w:t>
                            </w:r>
                            <w:r w:rsidRPr="00136C96">
                              <w:rPr>
                                <w:rFonts w:asciiTheme="majorBidi" w:hAnsiTheme="majorBidi" w:cstheme="majorBidi"/>
                                <w:i/>
                                <w:iCs/>
                              </w:rPr>
                              <w:t>. A cluster of balloons located two meters from the drone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F411A" id="_x0000_s1041" type="#_x0000_t202" style="position:absolute;left:0;text-align:left;margin-left:67.75pt;margin-top:3.85pt;width:333.5pt;height:21.0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" stroked="f">
                <v:textbox inset="0,0,0,0">
                  <w:txbxContent>
                    <w:p w14:paraId="00FD2692" w14:textId="26CBC313" w:rsidR="001D000C" w:rsidRPr="00136C96" w:rsidRDefault="001D000C" w:rsidP="001B63DD">
                      <w:pPr>
                        <w:pStyle w:val="a4"/>
                        <w:spacing w:line="22" w:lineRule="atLeast"/>
                        <w:ind w:left="0"/>
                        <w:jc w:val="center"/>
                        <w:rPr>
                          <w:rFonts w:asciiTheme="majorBidi" w:hAnsiTheme="majorBidi" w:cstheme="majorBidi"/>
                          <w:noProof/>
                        </w:rPr>
                      </w:pPr>
                      <w:r w:rsidRPr="00136C96">
                        <w:rPr>
                          <w:rFonts w:asciiTheme="majorBidi" w:hAnsiTheme="majorBidi" w:cstheme="majorBidi"/>
                          <w:i/>
                          <w:iCs/>
                        </w:rPr>
                        <w:t xml:space="preserve">Fig </w:t>
                      </w:r>
                      <w:r>
                        <w:rPr>
                          <w:rFonts w:asciiTheme="majorBidi" w:hAnsiTheme="majorBidi" w:cstheme="majorBidi"/>
                          <w:i/>
                          <w:iCs/>
                        </w:rPr>
                        <w:t>34</w:t>
                      </w:r>
                      <w:r w:rsidRPr="00136C96">
                        <w:rPr>
                          <w:rFonts w:asciiTheme="majorBidi" w:hAnsiTheme="majorBidi" w:cstheme="majorBidi"/>
                          <w:i/>
                          <w:iCs/>
                        </w:rPr>
                        <w:t>. A cluster of balloons located two meters from the drone</w:t>
                      </w:r>
                    </w:p>
                  </w:txbxContent>
                </v:textbox>
                <w10:wrap type="tight" anchorx="margin"/>
              </v:shape>
            </w:pict>
          </mc:Fallback>
        </mc:AlternateContent>
      </w:r>
    </w:p>
    <w:p w14:paraId="373CF719" w14:textId="77777777" w:rsidR="001B63DD" w:rsidRPr="0029273D" w:rsidRDefault="001B63DD" w:rsidP="001B63DD">
      <w:pPr>
        <w:pStyle w:val="a4"/>
        <w:spacing w:line="22" w:lineRule="atLeast"/>
        <w:ind w:firstLine="0"/>
        <w:rPr>
          <w:rFonts w:asciiTheme="majorBidi" w:hAnsiTheme="majorBidi" w:cstheme="majorBidi"/>
        </w:rPr>
      </w:pPr>
    </w:p>
    <w:p w14:paraId="38E04BD4" w14:textId="77777777" w:rsidR="001B63DD" w:rsidRPr="0029273D" w:rsidRDefault="001B63DD" w:rsidP="001B63DD">
      <w:pPr>
        <w:pStyle w:val="a4"/>
        <w:spacing w:line="22" w:lineRule="atLeast"/>
        <w:ind w:firstLine="0"/>
        <w:rPr>
          <w:rFonts w:asciiTheme="majorBidi" w:hAnsiTheme="majorBidi" w:cstheme="majorBidi"/>
        </w:rPr>
      </w:pPr>
    </w:p>
    <w:p w14:paraId="0FC9E460" w14:textId="77777777" w:rsidR="001B63DD" w:rsidRPr="0029273D" w:rsidRDefault="001B63DD" w:rsidP="001B63DD">
      <w:pPr>
        <w:pStyle w:val="a4"/>
        <w:spacing w:line="22" w:lineRule="atLeast"/>
        <w:ind w:firstLine="0"/>
        <w:rPr>
          <w:rFonts w:asciiTheme="majorBidi" w:hAnsiTheme="majorBidi" w:cstheme="majorBidi"/>
        </w:rPr>
      </w:pPr>
    </w:p>
    <w:p w14:paraId="4F4B00FA" w14:textId="77777777" w:rsidR="001B63DD" w:rsidRPr="0029273D" w:rsidRDefault="001B63DD" w:rsidP="001B63DD">
      <w:pPr>
        <w:pStyle w:val="a4"/>
        <w:spacing w:line="22" w:lineRule="atLeast"/>
        <w:ind w:firstLine="0"/>
        <w:rPr>
          <w:rFonts w:asciiTheme="majorBidi" w:hAnsiTheme="majorBidi" w:cstheme="majorBidi"/>
          <w:noProof/>
        </w:rPr>
      </w:pPr>
    </w:p>
    <w:p w14:paraId="0B716950" w14:textId="77777777" w:rsidR="001B63DD" w:rsidRPr="0029273D" w:rsidRDefault="001B63DD" w:rsidP="001B63DD">
      <w:pPr>
        <w:pStyle w:val="a4"/>
        <w:spacing w:line="22" w:lineRule="atLeast"/>
        <w:ind w:firstLine="0"/>
        <w:jc w:val="center"/>
        <w:rPr>
          <w:rFonts w:asciiTheme="majorBidi" w:hAnsiTheme="majorBidi" w:cstheme="majorBidi"/>
        </w:rPr>
      </w:pPr>
      <w:r w:rsidRPr="0029273D">
        <w:rPr>
          <w:rFonts w:asciiTheme="majorBidi" w:hAnsiTheme="majorBidi" w:cstheme="majorBidi"/>
          <w:noProof/>
        </w:rPr>
        <w:drawing>
          <wp:inline distT="0" distB="0" distL="0" distR="0" wp14:anchorId="70CA95E0" wp14:editId="1C3A908A">
            <wp:extent cx="2757830" cy="2962910"/>
            <wp:effectExtent l="0" t="0" r="4445" b="8890"/>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38196" r="9440"/>
                    <a:stretch/>
                  </pic:blipFill>
                  <pic:spPr bwMode="auto">
                    <a:xfrm>
                      <a:off x="0" y="0"/>
                      <a:ext cx="2757830" cy="2962910"/>
                    </a:xfrm>
                    <a:prstGeom prst="rect">
                      <a:avLst/>
                    </a:prstGeom>
                    <a:noFill/>
                    <a:ln>
                      <a:noFill/>
                    </a:ln>
                    <a:extLst>
                      <a:ext uri="{53640926-AAD7-44D8-BBD7-CCE9431645EC}">
                        <a14:shadowObscured xmlns:a14="http://schemas.microsoft.com/office/drawing/2010/main"/>
                      </a:ext>
                    </a:extLst>
                  </pic:spPr>
                </pic:pic>
              </a:graphicData>
            </a:graphic>
          </wp:inline>
        </w:drawing>
      </w:r>
    </w:p>
    <w:p w14:paraId="18E1EA85" w14:textId="77777777" w:rsidR="001B63DD" w:rsidRPr="0029273D" w:rsidRDefault="001B63DD" w:rsidP="001B63DD">
      <w:pPr>
        <w:pStyle w:val="a4"/>
        <w:spacing w:line="22" w:lineRule="atLeast"/>
        <w:ind w:firstLine="0"/>
        <w:rPr>
          <w:rFonts w:asciiTheme="majorBidi" w:hAnsiTheme="majorBidi" w:cstheme="majorBidi"/>
        </w:rPr>
      </w:pPr>
      <w:r w:rsidRPr="0029273D">
        <w:rPr>
          <w:rFonts w:cstheme="majorBidi"/>
          <w:noProof/>
        </w:rPr>
        <mc:AlternateContent>
          <mc:Choice Requires="wps">
            <w:drawing>
              <wp:anchor distT="0" distB="0" distL="114300" distR="114300" simplePos="0" relativeHeight="251637760" behindDoc="1" locked="0" layoutInCell="1" allowOverlap="1" wp14:anchorId="2D72F739" wp14:editId="0DC7D08F">
                <wp:simplePos x="0" y="0"/>
                <wp:positionH relativeFrom="margin">
                  <wp:posOffset>845353</wp:posOffset>
                </wp:positionH>
                <wp:positionV relativeFrom="paragraph">
                  <wp:posOffset>35703</wp:posOffset>
                </wp:positionV>
                <wp:extent cx="3786505" cy="267335"/>
                <wp:effectExtent l="0" t="0" r="4445" b="0"/>
                <wp:wrapTight wrapText="bothSides">
                  <wp:wrapPolygon edited="0">
                    <wp:start x="0" y="0"/>
                    <wp:lineTo x="0" y="20010"/>
                    <wp:lineTo x="21517" y="20010"/>
                    <wp:lineTo x="21517" y="0"/>
                    <wp:lineTo x="0" y="0"/>
                  </wp:wrapPolygon>
                </wp:wrapTight>
                <wp:docPr id="235" name="Text Box 27"/>
                <wp:cNvGraphicFramePr/>
                <a:graphic xmlns:a="http://schemas.openxmlformats.org/drawingml/2006/main">
                  <a:graphicData uri="http://schemas.microsoft.com/office/word/2010/wordprocessingShape">
                    <wps:wsp>
                      <wps:cNvSpPr txBox="1"/>
                      <wps:spPr>
                        <a:xfrm>
                          <a:off x="0" y="0"/>
                          <a:ext cx="3786505" cy="267335"/>
                        </a:xfrm>
                        <a:prstGeom prst="rect">
                          <a:avLst/>
                        </a:prstGeom>
                        <a:solidFill>
                          <a:prstClr val="white"/>
                        </a:solidFill>
                        <a:ln>
                          <a:noFill/>
                        </a:ln>
                        <a:effectLst/>
                      </wps:spPr>
                      <wps:txbx>
                        <w:txbxContent>
                          <w:p w14:paraId="1D204326" w14:textId="720786A1" w:rsidR="001D000C" w:rsidRPr="00136C96" w:rsidRDefault="001D000C" w:rsidP="001B63DD">
                            <w:pPr>
                              <w:pStyle w:val="a4"/>
                              <w:spacing w:line="22" w:lineRule="atLeast"/>
                              <w:ind w:left="0"/>
                              <w:jc w:val="center"/>
                              <w:rPr>
                                <w:rFonts w:asciiTheme="majorBidi" w:hAnsiTheme="majorBidi" w:cstheme="majorBidi"/>
                                <w:i/>
                                <w:iCs/>
                              </w:rPr>
                            </w:pPr>
                            <w:r w:rsidRPr="00136C96">
                              <w:rPr>
                                <w:rFonts w:asciiTheme="majorBidi" w:hAnsiTheme="majorBidi" w:cstheme="majorBidi"/>
                                <w:i/>
                                <w:iCs/>
                              </w:rPr>
                              <w:t xml:space="preserve">Fig </w:t>
                            </w:r>
                            <w:r>
                              <w:rPr>
                                <w:rFonts w:asciiTheme="majorBidi" w:hAnsiTheme="majorBidi" w:cstheme="majorBidi"/>
                                <w:i/>
                                <w:iCs/>
                              </w:rPr>
                              <w:t>35</w:t>
                            </w:r>
                            <w:r w:rsidRPr="00136C96">
                              <w:rPr>
                                <w:rFonts w:asciiTheme="majorBidi" w:hAnsiTheme="majorBidi" w:cstheme="majorBidi"/>
                                <w:i/>
                                <w:iCs/>
                              </w:rPr>
                              <w:t>. A Balloon located three meters from the drone</w:t>
                            </w:r>
                          </w:p>
                          <w:p w14:paraId="79BCC322" w14:textId="77777777" w:rsidR="001D000C" w:rsidRPr="00136C96" w:rsidRDefault="001D000C" w:rsidP="001B63DD">
                            <w:pPr>
                              <w:pStyle w:val="a4"/>
                              <w:spacing w:line="22" w:lineRule="atLeast"/>
                              <w:ind w:left="0"/>
                              <w:jc w:val="center"/>
                              <w:rPr>
                                <w:rFonts w:asciiTheme="majorBidi" w:hAnsiTheme="majorBidi" w:cstheme="majorBidi"/>
                                <w:i/>
                                <w:iCs/>
                              </w:rPr>
                            </w:pPr>
                          </w:p>
                          <w:p w14:paraId="5996EBFE" w14:textId="77777777" w:rsidR="001D000C" w:rsidRPr="00136C96" w:rsidRDefault="001D000C" w:rsidP="001B63DD">
                            <w:pPr>
                              <w:pStyle w:val="a4"/>
                              <w:spacing w:line="22" w:lineRule="atLeast"/>
                              <w:ind w:left="0"/>
                              <w:jc w:val="center"/>
                              <w:rPr>
                                <w:rFonts w:asciiTheme="majorBidi" w:hAnsiTheme="majorBidi" w:cstheme="majorBidi"/>
                                <w:i/>
                                <w:iCs/>
                                <w:noProof/>
                              </w:rPr>
                            </w:pPr>
                          </w:p>
                          <w:p w14:paraId="0DE86271" w14:textId="77777777" w:rsidR="001D000C" w:rsidRPr="00136C96" w:rsidRDefault="001D000C" w:rsidP="001B63DD">
                            <w:pPr>
                              <w:pStyle w:val="a4"/>
                              <w:spacing w:line="22" w:lineRule="atLeast"/>
                              <w:ind w:left="0"/>
                              <w:jc w:val="center"/>
                              <w:rPr>
                                <w:rFonts w:asciiTheme="majorBidi" w:hAnsiTheme="majorBidi" w:cstheme="majorBid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2F739" id="_x0000_s1042" type="#_x0000_t202" style="position:absolute;left:0;text-align:left;margin-left:66.55pt;margin-top:2.8pt;width:298.15pt;height:21.0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" stroked="f">
                <v:textbox inset="0,0,0,0">
                  <w:txbxContent>
                    <w:p w14:paraId="1D204326" w14:textId="720786A1" w:rsidR="001D000C" w:rsidRPr="00136C96" w:rsidRDefault="001D000C" w:rsidP="001B63DD">
                      <w:pPr>
                        <w:pStyle w:val="a4"/>
                        <w:spacing w:line="22" w:lineRule="atLeast"/>
                        <w:ind w:left="0"/>
                        <w:jc w:val="center"/>
                        <w:rPr>
                          <w:rFonts w:asciiTheme="majorBidi" w:hAnsiTheme="majorBidi" w:cstheme="majorBidi"/>
                          <w:i/>
                          <w:iCs/>
                        </w:rPr>
                      </w:pPr>
                      <w:r w:rsidRPr="00136C96">
                        <w:rPr>
                          <w:rFonts w:asciiTheme="majorBidi" w:hAnsiTheme="majorBidi" w:cstheme="majorBidi"/>
                          <w:i/>
                          <w:iCs/>
                        </w:rPr>
                        <w:t xml:space="preserve">Fig </w:t>
                      </w:r>
                      <w:r>
                        <w:rPr>
                          <w:rFonts w:asciiTheme="majorBidi" w:hAnsiTheme="majorBidi" w:cstheme="majorBidi"/>
                          <w:i/>
                          <w:iCs/>
                        </w:rPr>
                        <w:t>35</w:t>
                      </w:r>
                      <w:r w:rsidRPr="00136C96">
                        <w:rPr>
                          <w:rFonts w:asciiTheme="majorBidi" w:hAnsiTheme="majorBidi" w:cstheme="majorBidi"/>
                          <w:i/>
                          <w:iCs/>
                        </w:rPr>
                        <w:t>. A Balloon located three meters from the drone</w:t>
                      </w:r>
                    </w:p>
                    <w:p w14:paraId="79BCC322" w14:textId="77777777" w:rsidR="001D000C" w:rsidRPr="00136C96" w:rsidRDefault="001D000C" w:rsidP="001B63DD">
                      <w:pPr>
                        <w:pStyle w:val="a4"/>
                        <w:spacing w:line="22" w:lineRule="atLeast"/>
                        <w:ind w:left="0"/>
                        <w:jc w:val="center"/>
                        <w:rPr>
                          <w:rFonts w:asciiTheme="majorBidi" w:hAnsiTheme="majorBidi" w:cstheme="majorBidi"/>
                          <w:i/>
                          <w:iCs/>
                        </w:rPr>
                      </w:pPr>
                    </w:p>
                    <w:p w14:paraId="5996EBFE" w14:textId="77777777" w:rsidR="001D000C" w:rsidRPr="00136C96" w:rsidRDefault="001D000C" w:rsidP="001B63DD">
                      <w:pPr>
                        <w:pStyle w:val="a4"/>
                        <w:spacing w:line="22" w:lineRule="atLeast"/>
                        <w:ind w:left="0"/>
                        <w:jc w:val="center"/>
                        <w:rPr>
                          <w:rFonts w:asciiTheme="majorBidi" w:hAnsiTheme="majorBidi" w:cstheme="majorBidi"/>
                          <w:i/>
                          <w:iCs/>
                          <w:noProof/>
                        </w:rPr>
                      </w:pPr>
                    </w:p>
                    <w:p w14:paraId="0DE86271" w14:textId="77777777" w:rsidR="001D000C" w:rsidRPr="00136C96" w:rsidRDefault="001D000C" w:rsidP="001B63DD">
                      <w:pPr>
                        <w:pStyle w:val="a4"/>
                        <w:spacing w:line="22" w:lineRule="atLeast"/>
                        <w:ind w:left="0"/>
                        <w:jc w:val="center"/>
                        <w:rPr>
                          <w:rFonts w:asciiTheme="majorBidi" w:hAnsiTheme="majorBidi" w:cstheme="majorBidi"/>
                          <w:noProof/>
                        </w:rPr>
                      </w:pPr>
                    </w:p>
                  </w:txbxContent>
                </v:textbox>
                <w10:wrap type="tight" anchorx="margin"/>
              </v:shape>
            </w:pict>
          </mc:Fallback>
        </mc:AlternateContent>
      </w:r>
    </w:p>
    <w:p w14:paraId="2DEEBC98" w14:textId="77777777" w:rsidR="001B63DD" w:rsidRPr="0029273D" w:rsidRDefault="001B63DD" w:rsidP="001B63DD">
      <w:pPr>
        <w:pStyle w:val="a4"/>
        <w:spacing w:line="22" w:lineRule="atLeast"/>
        <w:ind w:firstLine="0"/>
        <w:rPr>
          <w:rFonts w:asciiTheme="majorBidi" w:hAnsiTheme="majorBidi" w:cstheme="majorBidi"/>
        </w:rPr>
      </w:pPr>
    </w:p>
    <w:p w14:paraId="3AC5E99D" w14:textId="77777777" w:rsidR="001B63DD" w:rsidRPr="0029273D" w:rsidRDefault="001B63DD" w:rsidP="001B63DD">
      <w:pPr>
        <w:pStyle w:val="a4"/>
        <w:spacing w:line="22" w:lineRule="atLeast"/>
        <w:ind w:firstLine="0"/>
        <w:rPr>
          <w:rFonts w:asciiTheme="majorBidi" w:hAnsiTheme="majorBidi" w:cstheme="majorBidi"/>
        </w:rPr>
      </w:pPr>
    </w:p>
    <w:p w14:paraId="559FF012" w14:textId="77777777" w:rsidR="001B63DD" w:rsidRPr="0029273D" w:rsidRDefault="001B63DD" w:rsidP="001B63DD">
      <w:pPr>
        <w:pStyle w:val="a4"/>
        <w:spacing w:line="22" w:lineRule="atLeast"/>
        <w:ind w:firstLine="0"/>
        <w:rPr>
          <w:rFonts w:asciiTheme="majorBidi" w:hAnsiTheme="majorBidi" w:cstheme="majorBidi"/>
        </w:rPr>
      </w:pPr>
    </w:p>
    <w:p w14:paraId="73C9B9AE" w14:textId="77777777" w:rsidR="001B63DD" w:rsidRPr="0029273D" w:rsidRDefault="001B63DD" w:rsidP="001B63DD">
      <w:pPr>
        <w:pStyle w:val="a4"/>
        <w:spacing w:line="22" w:lineRule="atLeast"/>
        <w:ind w:firstLine="0"/>
        <w:rPr>
          <w:rFonts w:asciiTheme="majorBidi" w:hAnsiTheme="majorBidi" w:cstheme="majorBidi"/>
        </w:rPr>
      </w:pPr>
    </w:p>
    <w:p w14:paraId="1CE52B91" w14:textId="77777777" w:rsidR="001B63DD" w:rsidRPr="0029273D" w:rsidRDefault="001B63DD" w:rsidP="001B63DD">
      <w:pPr>
        <w:pStyle w:val="a4"/>
        <w:spacing w:line="22" w:lineRule="atLeast"/>
        <w:ind w:firstLine="0"/>
        <w:rPr>
          <w:rFonts w:asciiTheme="majorBidi" w:hAnsiTheme="majorBidi" w:cstheme="majorBidi"/>
        </w:rPr>
      </w:pPr>
      <w:r w:rsidRPr="0029273D">
        <w:rPr>
          <w:rFonts w:asciiTheme="majorBidi" w:hAnsiTheme="majorBidi" w:cstheme="majorBidi"/>
          <w:noProof/>
        </w:rPr>
        <w:lastRenderedPageBreak/>
        <w:drawing>
          <wp:inline distT="0" distB="0" distL="0" distR="0" wp14:anchorId="74D18CE3" wp14:editId="4598A9EF">
            <wp:extent cx="4303234" cy="2419273"/>
            <wp:effectExtent l="0" t="0" r="2540" b="635"/>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334812" cy="2437026"/>
                    </a:xfrm>
                    <a:prstGeom prst="rect">
                      <a:avLst/>
                    </a:prstGeom>
                    <a:noFill/>
                    <a:ln>
                      <a:noFill/>
                    </a:ln>
                  </pic:spPr>
                </pic:pic>
              </a:graphicData>
            </a:graphic>
          </wp:inline>
        </w:drawing>
      </w:r>
    </w:p>
    <w:p w14:paraId="1EC52E1F" w14:textId="77777777" w:rsidR="001B63DD" w:rsidRPr="0029273D" w:rsidRDefault="001B63DD" w:rsidP="001B63DD">
      <w:pPr>
        <w:pStyle w:val="a4"/>
        <w:spacing w:line="22" w:lineRule="atLeast"/>
        <w:ind w:firstLine="0"/>
        <w:rPr>
          <w:rFonts w:asciiTheme="majorBidi" w:hAnsiTheme="majorBidi" w:cstheme="majorBidi"/>
        </w:rPr>
      </w:pPr>
      <w:r w:rsidRPr="0029273D">
        <w:rPr>
          <w:rFonts w:cstheme="majorBidi"/>
          <w:noProof/>
        </w:rPr>
        <mc:AlternateContent>
          <mc:Choice Requires="wps">
            <w:drawing>
              <wp:anchor distT="0" distB="0" distL="114300" distR="114300" simplePos="0" relativeHeight="251638784" behindDoc="1" locked="0" layoutInCell="1" allowOverlap="1" wp14:anchorId="531B1B75" wp14:editId="0CBC0135">
                <wp:simplePos x="0" y="0"/>
                <wp:positionH relativeFrom="margin">
                  <wp:posOffset>730885</wp:posOffset>
                </wp:positionH>
                <wp:positionV relativeFrom="paragraph">
                  <wp:posOffset>12700</wp:posOffset>
                </wp:positionV>
                <wp:extent cx="3898900" cy="267335"/>
                <wp:effectExtent l="0" t="0" r="6350" b="0"/>
                <wp:wrapTight wrapText="bothSides">
                  <wp:wrapPolygon edited="0">
                    <wp:start x="0" y="0"/>
                    <wp:lineTo x="0" y="20010"/>
                    <wp:lineTo x="21530" y="20010"/>
                    <wp:lineTo x="21530" y="0"/>
                    <wp:lineTo x="0" y="0"/>
                  </wp:wrapPolygon>
                </wp:wrapTight>
                <wp:docPr id="238" name="Text Box 27"/>
                <wp:cNvGraphicFramePr/>
                <a:graphic xmlns:a="http://schemas.openxmlformats.org/drawingml/2006/main">
                  <a:graphicData uri="http://schemas.microsoft.com/office/word/2010/wordprocessingShape">
                    <wps:wsp>
                      <wps:cNvSpPr txBox="1"/>
                      <wps:spPr>
                        <a:xfrm>
                          <a:off x="0" y="0"/>
                          <a:ext cx="3898900" cy="267335"/>
                        </a:xfrm>
                        <a:prstGeom prst="rect">
                          <a:avLst/>
                        </a:prstGeom>
                        <a:solidFill>
                          <a:prstClr val="white"/>
                        </a:solidFill>
                        <a:ln>
                          <a:noFill/>
                        </a:ln>
                        <a:effectLst/>
                      </wps:spPr>
                      <wps:txbx>
                        <w:txbxContent>
                          <w:p w14:paraId="75CB2CAF" w14:textId="25C4C510" w:rsidR="001D000C" w:rsidRPr="00136C96" w:rsidRDefault="001D000C" w:rsidP="001B63DD">
                            <w:pPr>
                              <w:pStyle w:val="a4"/>
                              <w:spacing w:line="22" w:lineRule="atLeast"/>
                              <w:ind w:left="0"/>
                              <w:jc w:val="center"/>
                              <w:rPr>
                                <w:rFonts w:asciiTheme="majorBidi" w:hAnsiTheme="majorBidi" w:cstheme="majorBidi"/>
                                <w:noProof/>
                              </w:rPr>
                            </w:pPr>
                            <w:r w:rsidRPr="00136C96">
                              <w:rPr>
                                <w:rFonts w:asciiTheme="majorBidi" w:hAnsiTheme="majorBidi" w:cstheme="majorBidi"/>
                                <w:i/>
                                <w:iCs/>
                              </w:rPr>
                              <w:t xml:space="preserve">Fig </w:t>
                            </w:r>
                            <w:r>
                              <w:rPr>
                                <w:rFonts w:asciiTheme="majorBidi" w:hAnsiTheme="majorBidi" w:cstheme="majorBidi"/>
                                <w:i/>
                                <w:iCs/>
                              </w:rPr>
                              <w:t>36</w:t>
                            </w:r>
                            <w:r w:rsidRPr="00136C96">
                              <w:rPr>
                                <w:rFonts w:asciiTheme="majorBidi" w:hAnsiTheme="majorBidi" w:cstheme="majorBidi"/>
                                <w:i/>
                                <w:iCs/>
                              </w:rPr>
                              <w:t>.A Cluster of balloons located three meters from the drone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B1B75" id="_x0000_s1043" type="#_x0000_t202" style="position:absolute;left:0;text-align:left;margin-left:57.55pt;margin-top:1pt;width:307pt;height:21.0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" stroked="f">
                <v:textbox inset="0,0,0,0">
                  <w:txbxContent>
                    <w:p w14:paraId="75CB2CAF" w14:textId="25C4C510" w:rsidR="001D000C" w:rsidRPr="00136C96" w:rsidRDefault="001D000C" w:rsidP="001B63DD">
                      <w:pPr>
                        <w:pStyle w:val="a4"/>
                        <w:spacing w:line="22" w:lineRule="atLeast"/>
                        <w:ind w:left="0"/>
                        <w:jc w:val="center"/>
                        <w:rPr>
                          <w:rFonts w:asciiTheme="majorBidi" w:hAnsiTheme="majorBidi" w:cstheme="majorBidi"/>
                          <w:noProof/>
                        </w:rPr>
                      </w:pPr>
                      <w:r w:rsidRPr="00136C96">
                        <w:rPr>
                          <w:rFonts w:asciiTheme="majorBidi" w:hAnsiTheme="majorBidi" w:cstheme="majorBidi"/>
                          <w:i/>
                          <w:iCs/>
                        </w:rPr>
                        <w:t xml:space="preserve">Fig </w:t>
                      </w:r>
                      <w:r>
                        <w:rPr>
                          <w:rFonts w:asciiTheme="majorBidi" w:hAnsiTheme="majorBidi" w:cstheme="majorBidi"/>
                          <w:i/>
                          <w:iCs/>
                        </w:rPr>
                        <w:t>36</w:t>
                      </w:r>
                      <w:r w:rsidRPr="00136C96">
                        <w:rPr>
                          <w:rFonts w:asciiTheme="majorBidi" w:hAnsiTheme="majorBidi" w:cstheme="majorBidi"/>
                          <w:i/>
                          <w:iCs/>
                        </w:rPr>
                        <w:t>.A Cluster of balloons located three meters from the drone</w:t>
                      </w:r>
                    </w:p>
                  </w:txbxContent>
                </v:textbox>
                <w10:wrap type="tight" anchorx="margin"/>
              </v:shape>
            </w:pict>
          </mc:Fallback>
        </mc:AlternateContent>
      </w:r>
    </w:p>
    <w:p w14:paraId="7D9ADF35" w14:textId="01934451" w:rsidR="0046023B" w:rsidRDefault="0046023B" w:rsidP="001B63DD">
      <w:pPr>
        <w:pStyle w:val="a4"/>
        <w:spacing w:line="22" w:lineRule="atLeast"/>
        <w:ind w:firstLine="0"/>
        <w:rPr>
          <w:rFonts w:asciiTheme="majorBidi" w:hAnsiTheme="majorBidi" w:cstheme="majorBidi"/>
          <w:noProof/>
        </w:rPr>
      </w:pPr>
    </w:p>
    <w:p w14:paraId="09B096F8" w14:textId="77777777" w:rsidR="0046023B" w:rsidRPr="0029273D" w:rsidRDefault="0046023B" w:rsidP="001B63DD">
      <w:pPr>
        <w:pStyle w:val="a4"/>
        <w:spacing w:line="22" w:lineRule="atLeast"/>
        <w:ind w:firstLine="0"/>
        <w:rPr>
          <w:rFonts w:asciiTheme="majorBidi" w:hAnsiTheme="majorBidi" w:cstheme="majorBidi"/>
          <w:noProof/>
        </w:rPr>
      </w:pPr>
    </w:p>
    <w:p w14:paraId="33B980C2" w14:textId="77777777" w:rsidR="0046023B" w:rsidRDefault="0046023B" w:rsidP="001B63DD">
      <w:pPr>
        <w:pStyle w:val="a4"/>
        <w:spacing w:line="22" w:lineRule="atLeast"/>
        <w:ind w:firstLine="0"/>
        <w:jc w:val="center"/>
        <w:rPr>
          <w:rFonts w:asciiTheme="majorBidi" w:hAnsiTheme="majorBidi" w:cstheme="majorBidi"/>
        </w:rPr>
      </w:pPr>
    </w:p>
    <w:p w14:paraId="4C50E6E5" w14:textId="4A2CCCCC" w:rsidR="001B63DD" w:rsidRPr="0029273D" w:rsidRDefault="001B63DD" w:rsidP="001B63DD">
      <w:pPr>
        <w:pStyle w:val="a4"/>
        <w:spacing w:line="22" w:lineRule="atLeast"/>
        <w:ind w:firstLine="0"/>
        <w:jc w:val="center"/>
        <w:rPr>
          <w:rFonts w:asciiTheme="majorBidi" w:hAnsiTheme="majorBidi" w:cstheme="majorBidi"/>
        </w:rPr>
      </w:pPr>
      <w:r w:rsidRPr="0029273D">
        <w:rPr>
          <w:rFonts w:asciiTheme="majorBidi" w:hAnsiTheme="majorBidi" w:cstheme="majorBidi"/>
          <w:noProof/>
        </w:rPr>
        <w:lastRenderedPageBreak/>
        <w:drawing>
          <wp:anchor distT="0" distB="0" distL="114300" distR="114300" simplePos="0" relativeHeight="251656192" behindDoc="0" locked="0" layoutInCell="1" allowOverlap="1" wp14:anchorId="51C95115" wp14:editId="2386F764">
            <wp:simplePos x="0" y="0"/>
            <wp:positionH relativeFrom="column">
              <wp:posOffset>1043796</wp:posOffset>
            </wp:positionH>
            <wp:positionV relativeFrom="paragraph">
              <wp:posOffset>0</wp:posOffset>
            </wp:positionV>
            <wp:extent cx="3247390" cy="2962910"/>
            <wp:effectExtent l="0" t="0" r="0" b="8890"/>
            <wp:wrapTopAndBottom/>
            <wp:docPr id="54" name="תמונה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38335"/>
                    <a:stretch/>
                  </pic:blipFill>
                  <pic:spPr bwMode="auto">
                    <a:xfrm>
                      <a:off x="0" y="0"/>
                      <a:ext cx="3247390" cy="2962910"/>
                    </a:xfrm>
                    <a:prstGeom prst="rect">
                      <a:avLst/>
                    </a:prstGeom>
                    <a:noFill/>
                    <a:ln>
                      <a:noFill/>
                    </a:ln>
                    <a:extLst>
                      <a:ext uri="{53640926-AAD7-44D8-BBD7-CCE9431645EC}">
                        <a14:shadowObscured xmlns:a14="http://schemas.microsoft.com/office/drawing/2010/main"/>
                      </a:ext>
                    </a:extLst>
                  </pic:spPr>
                </pic:pic>
              </a:graphicData>
            </a:graphic>
          </wp:anchor>
        </w:drawing>
      </w:r>
      <w:r w:rsidRPr="0029273D">
        <w:rPr>
          <w:noProof/>
        </w:rPr>
        <mc:AlternateContent>
          <mc:Choice Requires="wps">
            <w:drawing>
              <wp:anchor distT="0" distB="0" distL="114300" distR="114300" simplePos="0" relativeHeight="251639808" behindDoc="1" locked="0" layoutInCell="1" allowOverlap="1" wp14:anchorId="5EF279A2" wp14:editId="0BCD8675">
                <wp:simplePos x="0" y="0"/>
                <wp:positionH relativeFrom="margin">
                  <wp:posOffset>1395095</wp:posOffset>
                </wp:positionH>
                <wp:positionV relativeFrom="paragraph">
                  <wp:posOffset>2997200</wp:posOffset>
                </wp:positionV>
                <wp:extent cx="3277870" cy="267335"/>
                <wp:effectExtent l="0" t="0" r="0" b="0"/>
                <wp:wrapTight wrapText="bothSides">
                  <wp:wrapPolygon edited="0">
                    <wp:start x="0" y="0"/>
                    <wp:lineTo x="0" y="20010"/>
                    <wp:lineTo x="21466" y="20010"/>
                    <wp:lineTo x="21466" y="0"/>
                    <wp:lineTo x="0" y="0"/>
                  </wp:wrapPolygon>
                </wp:wrapTight>
                <wp:docPr id="241" name="Text Box 27"/>
                <wp:cNvGraphicFramePr/>
                <a:graphic xmlns:a="http://schemas.openxmlformats.org/drawingml/2006/main">
                  <a:graphicData uri="http://schemas.microsoft.com/office/word/2010/wordprocessingShape">
                    <wps:wsp>
                      <wps:cNvSpPr txBox="1"/>
                      <wps:spPr>
                        <a:xfrm>
                          <a:off x="0" y="0"/>
                          <a:ext cx="3277870" cy="267335"/>
                        </a:xfrm>
                        <a:prstGeom prst="rect">
                          <a:avLst/>
                        </a:prstGeom>
                        <a:solidFill>
                          <a:prstClr val="white"/>
                        </a:solidFill>
                        <a:ln>
                          <a:noFill/>
                        </a:ln>
                        <a:effectLst/>
                      </wps:spPr>
                      <wps:txbx>
                        <w:txbxContent>
                          <w:p w14:paraId="1ADF053F" w14:textId="08C8CE8F" w:rsidR="001D000C" w:rsidRPr="00136C96" w:rsidRDefault="001D000C" w:rsidP="001B63DD">
                            <w:pPr>
                              <w:pStyle w:val="a4"/>
                              <w:spacing w:line="22" w:lineRule="atLeast"/>
                              <w:ind w:left="0"/>
                              <w:jc w:val="center"/>
                              <w:rPr>
                                <w:rFonts w:asciiTheme="majorBidi" w:hAnsiTheme="majorBidi" w:cstheme="majorBidi"/>
                                <w:noProof/>
                              </w:rPr>
                            </w:pPr>
                            <w:r w:rsidRPr="00136C96">
                              <w:rPr>
                                <w:rFonts w:asciiTheme="majorBidi" w:hAnsiTheme="majorBidi" w:cstheme="majorBidi"/>
                                <w:i/>
                                <w:iCs/>
                              </w:rPr>
                              <w:t xml:space="preserve">Fig </w:t>
                            </w:r>
                            <w:r>
                              <w:rPr>
                                <w:rFonts w:asciiTheme="majorBidi" w:hAnsiTheme="majorBidi" w:cstheme="majorBidi"/>
                                <w:i/>
                                <w:iCs/>
                              </w:rPr>
                              <w:t>37</w:t>
                            </w:r>
                            <w:r w:rsidRPr="00136C96">
                              <w:rPr>
                                <w:rFonts w:asciiTheme="majorBidi" w:hAnsiTheme="majorBidi" w:cstheme="majorBidi"/>
                                <w:i/>
                                <w:iCs/>
                              </w:rPr>
                              <w:t>. A Balloon located four meters from the drone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279A2" id="_x0000_s1044" type="#_x0000_t202" style="position:absolute;left:0;text-align:left;margin-left:109.85pt;margin-top:236pt;width:258.1pt;height:21.0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" stroked="f">
                <v:textbox inset="0,0,0,0">
                  <w:txbxContent>
                    <w:p w14:paraId="1ADF053F" w14:textId="08C8CE8F" w:rsidR="001D000C" w:rsidRPr="00136C96" w:rsidRDefault="001D000C" w:rsidP="001B63DD">
                      <w:pPr>
                        <w:pStyle w:val="a4"/>
                        <w:spacing w:line="22" w:lineRule="atLeast"/>
                        <w:ind w:left="0"/>
                        <w:jc w:val="center"/>
                        <w:rPr>
                          <w:rFonts w:asciiTheme="majorBidi" w:hAnsiTheme="majorBidi" w:cstheme="majorBidi"/>
                          <w:noProof/>
                        </w:rPr>
                      </w:pPr>
                      <w:r w:rsidRPr="00136C96">
                        <w:rPr>
                          <w:rFonts w:asciiTheme="majorBidi" w:hAnsiTheme="majorBidi" w:cstheme="majorBidi"/>
                          <w:i/>
                          <w:iCs/>
                        </w:rPr>
                        <w:t xml:space="preserve">Fig </w:t>
                      </w:r>
                      <w:r>
                        <w:rPr>
                          <w:rFonts w:asciiTheme="majorBidi" w:hAnsiTheme="majorBidi" w:cstheme="majorBidi"/>
                          <w:i/>
                          <w:iCs/>
                        </w:rPr>
                        <w:t>37</w:t>
                      </w:r>
                      <w:r w:rsidRPr="00136C96">
                        <w:rPr>
                          <w:rFonts w:asciiTheme="majorBidi" w:hAnsiTheme="majorBidi" w:cstheme="majorBidi"/>
                          <w:i/>
                          <w:iCs/>
                        </w:rPr>
                        <w:t>. A Balloon located four meters from the drone</w:t>
                      </w:r>
                    </w:p>
                  </w:txbxContent>
                </v:textbox>
                <w10:wrap type="tight" anchorx="margin"/>
              </v:shape>
            </w:pict>
          </mc:Fallback>
        </mc:AlternateContent>
      </w:r>
    </w:p>
    <w:p w14:paraId="72D959E6" w14:textId="77777777" w:rsidR="001B63DD" w:rsidRPr="0029273D" w:rsidRDefault="001B63DD" w:rsidP="001B63DD">
      <w:pPr>
        <w:pStyle w:val="a4"/>
        <w:spacing w:line="22" w:lineRule="atLeast"/>
        <w:ind w:firstLine="0"/>
        <w:rPr>
          <w:rFonts w:asciiTheme="majorBidi" w:hAnsiTheme="majorBidi" w:cstheme="majorBidi"/>
        </w:rPr>
      </w:pPr>
    </w:p>
    <w:p w14:paraId="175AAF8A" w14:textId="77777777" w:rsidR="001B63DD" w:rsidRPr="0029273D" w:rsidRDefault="001B63DD" w:rsidP="001B63DD">
      <w:pPr>
        <w:pStyle w:val="a4"/>
        <w:spacing w:line="22" w:lineRule="atLeast"/>
        <w:ind w:firstLine="0"/>
        <w:jc w:val="center"/>
        <w:rPr>
          <w:rFonts w:asciiTheme="majorBidi" w:hAnsiTheme="majorBidi" w:cstheme="majorBidi"/>
        </w:rPr>
      </w:pPr>
      <w:r w:rsidRPr="0029273D">
        <w:rPr>
          <w:rFonts w:asciiTheme="majorBidi" w:hAnsiTheme="majorBidi" w:cstheme="majorBidi"/>
          <w:noProof/>
        </w:rPr>
        <w:drawing>
          <wp:inline distT="0" distB="0" distL="0" distR="0" wp14:anchorId="19270C6E" wp14:editId="66ABE2C9">
            <wp:extent cx="4398202" cy="2472664"/>
            <wp:effectExtent l="0" t="0" r="2540" b="4445"/>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43327" cy="2498033"/>
                    </a:xfrm>
                    <a:prstGeom prst="rect">
                      <a:avLst/>
                    </a:prstGeom>
                    <a:noFill/>
                    <a:ln>
                      <a:noFill/>
                    </a:ln>
                  </pic:spPr>
                </pic:pic>
              </a:graphicData>
            </a:graphic>
          </wp:inline>
        </w:drawing>
      </w:r>
    </w:p>
    <w:p w14:paraId="0D0CF2AA" w14:textId="77777777" w:rsidR="001B63DD" w:rsidRPr="0029273D" w:rsidRDefault="001B63DD" w:rsidP="001B63DD">
      <w:pPr>
        <w:pStyle w:val="a4"/>
        <w:spacing w:line="22" w:lineRule="atLeast"/>
        <w:ind w:firstLine="0"/>
        <w:rPr>
          <w:rFonts w:asciiTheme="majorBidi" w:hAnsiTheme="majorBidi" w:cstheme="majorBidi"/>
        </w:rPr>
      </w:pPr>
      <w:r w:rsidRPr="0029273D">
        <w:rPr>
          <w:noProof/>
        </w:rPr>
        <mc:AlternateContent>
          <mc:Choice Requires="wps">
            <w:drawing>
              <wp:anchor distT="0" distB="0" distL="114300" distR="114300" simplePos="0" relativeHeight="251642880" behindDoc="1" locked="0" layoutInCell="1" allowOverlap="1" wp14:anchorId="5166F729" wp14:editId="6B282045">
                <wp:simplePos x="0" y="0"/>
                <wp:positionH relativeFrom="margin">
                  <wp:posOffset>829945</wp:posOffset>
                </wp:positionH>
                <wp:positionV relativeFrom="paragraph">
                  <wp:posOffset>36410</wp:posOffset>
                </wp:positionV>
                <wp:extent cx="3933190" cy="267335"/>
                <wp:effectExtent l="0" t="0" r="0" b="0"/>
                <wp:wrapTight wrapText="bothSides">
                  <wp:wrapPolygon edited="0">
                    <wp:start x="0" y="0"/>
                    <wp:lineTo x="0" y="20010"/>
                    <wp:lineTo x="21447" y="20010"/>
                    <wp:lineTo x="21447" y="0"/>
                    <wp:lineTo x="0" y="0"/>
                  </wp:wrapPolygon>
                </wp:wrapTight>
                <wp:docPr id="242" name="Text Box 27"/>
                <wp:cNvGraphicFramePr/>
                <a:graphic xmlns:a="http://schemas.openxmlformats.org/drawingml/2006/main">
                  <a:graphicData uri="http://schemas.microsoft.com/office/word/2010/wordprocessingShape">
                    <wps:wsp>
                      <wps:cNvSpPr txBox="1"/>
                      <wps:spPr>
                        <a:xfrm>
                          <a:off x="0" y="0"/>
                          <a:ext cx="3933190" cy="267335"/>
                        </a:xfrm>
                        <a:prstGeom prst="rect">
                          <a:avLst/>
                        </a:prstGeom>
                        <a:solidFill>
                          <a:prstClr val="white"/>
                        </a:solidFill>
                        <a:ln>
                          <a:noFill/>
                        </a:ln>
                        <a:effectLst/>
                      </wps:spPr>
                      <wps:txbx>
                        <w:txbxContent>
                          <w:p w14:paraId="38ED4411" w14:textId="1AA8EBF7" w:rsidR="001D000C" w:rsidRPr="00136C96" w:rsidRDefault="001D000C" w:rsidP="001B63DD">
                            <w:pPr>
                              <w:pStyle w:val="a4"/>
                              <w:spacing w:line="22" w:lineRule="atLeast"/>
                              <w:ind w:left="0"/>
                              <w:jc w:val="center"/>
                              <w:rPr>
                                <w:rFonts w:asciiTheme="majorBidi" w:hAnsiTheme="majorBidi" w:cstheme="majorBidi"/>
                                <w:noProof/>
                              </w:rPr>
                            </w:pPr>
                            <w:r w:rsidRPr="00136C96">
                              <w:rPr>
                                <w:rFonts w:asciiTheme="majorBidi" w:hAnsiTheme="majorBidi" w:cstheme="majorBidi"/>
                                <w:i/>
                                <w:iCs/>
                              </w:rPr>
                              <w:t xml:space="preserve">Fig </w:t>
                            </w:r>
                            <w:r>
                              <w:rPr>
                                <w:rFonts w:asciiTheme="majorBidi" w:hAnsiTheme="majorBidi" w:cstheme="majorBidi"/>
                                <w:i/>
                                <w:iCs/>
                              </w:rPr>
                              <w:t>38</w:t>
                            </w:r>
                            <w:r w:rsidRPr="00136C96">
                              <w:rPr>
                                <w:rFonts w:asciiTheme="majorBidi" w:hAnsiTheme="majorBidi" w:cstheme="majorBidi"/>
                                <w:i/>
                                <w:iCs/>
                              </w:rPr>
                              <w:t>. A cluster of balloons located four meters from the drone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6F729" id="_x0000_s1045" type="#_x0000_t202" style="position:absolute;left:0;text-align:left;margin-left:65.35pt;margin-top:2.85pt;width:309.7pt;height:21.0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" stroked="f">
                <v:textbox inset="0,0,0,0">
                  <w:txbxContent>
                    <w:p w14:paraId="38ED4411" w14:textId="1AA8EBF7" w:rsidR="001D000C" w:rsidRPr="00136C96" w:rsidRDefault="001D000C" w:rsidP="001B63DD">
                      <w:pPr>
                        <w:pStyle w:val="a4"/>
                        <w:spacing w:line="22" w:lineRule="atLeast"/>
                        <w:ind w:left="0"/>
                        <w:jc w:val="center"/>
                        <w:rPr>
                          <w:rFonts w:asciiTheme="majorBidi" w:hAnsiTheme="majorBidi" w:cstheme="majorBidi"/>
                          <w:noProof/>
                        </w:rPr>
                      </w:pPr>
                      <w:r w:rsidRPr="00136C96">
                        <w:rPr>
                          <w:rFonts w:asciiTheme="majorBidi" w:hAnsiTheme="majorBidi" w:cstheme="majorBidi"/>
                          <w:i/>
                          <w:iCs/>
                        </w:rPr>
                        <w:t xml:space="preserve">Fig </w:t>
                      </w:r>
                      <w:r>
                        <w:rPr>
                          <w:rFonts w:asciiTheme="majorBidi" w:hAnsiTheme="majorBidi" w:cstheme="majorBidi"/>
                          <w:i/>
                          <w:iCs/>
                        </w:rPr>
                        <w:t>38</w:t>
                      </w:r>
                      <w:r w:rsidRPr="00136C96">
                        <w:rPr>
                          <w:rFonts w:asciiTheme="majorBidi" w:hAnsiTheme="majorBidi" w:cstheme="majorBidi"/>
                          <w:i/>
                          <w:iCs/>
                        </w:rPr>
                        <w:t>. A cluster of balloons located four meters from the drone</w:t>
                      </w:r>
                    </w:p>
                  </w:txbxContent>
                </v:textbox>
                <w10:wrap type="tight" anchorx="margin"/>
              </v:shape>
            </w:pict>
          </mc:Fallback>
        </mc:AlternateContent>
      </w:r>
    </w:p>
    <w:p w14:paraId="44C619B5" w14:textId="77777777" w:rsidR="001B63DD" w:rsidRPr="0029273D" w:rsidRDefault="001B63DD" w:rsidP="001B63DD">
      <w:pPr>
        <w:spacing w:line="22" w:lineRule="atLeast"/>
        <w:rPr>
          <w:rFonts w:cstheme="majorBidi"/>
        </w:rPr>
      </w:pPr>
    </w:p>
    <w:p w14:paraId="7ED50633" w14:textId="77777777" w:rsidR="001B63DD" w:rsidRPr="0029273D" w:rsidRDefault="001B63DD" w:rsidP="001B63DD">
      <w:pPr>
        <w:pStyle w:val="a4"/>
        <w:spacing w:line="22" w:lineRule="atLeast"/>
        <w:ind w:firstLine="0"/>
        <w:rPr>
          <w:rFonts w:asciiTheme="majorBidi" w:hAnsiTheme="majorBidi" w:cstheme="majorBidi"/>
        </w:rPr>
      </w:pPr>
    </w:p>
    <w:p w14:paraId="4D5BBD60" w14:textId="77777777" w:rsidR="001B63DD" w:rsidRPr="0029273D" w:rsidRDefault="001B63DD" w:rsidP="001B63DD">
      <w:pPr>
        <w:pStyle w:val="a4"/>
        <w:spacing w:line="22" w:lineRule="atLeast"/>
        <w:ind w:firstLine="0"/>
        <w:rPr>
          <w:rFonts w:asciiTheme="majorBidi" w:hAnsiTheme="majorBidi" w:cstheme="majorBidi"/>
        </w:rPr>
      </w:pPr>
    </w:p>
    <w:p w14:paraId="537CE69D" w14:textId="77777777" w:rsidR="001B63DD" w:rsidRPr="0029273D" w:rsidRDefault="001B63DD" w:rsidP="001B63DD">
      <w:pPr>
        <w:pStyle w:val="a4"/>
        <w:spacing w:line="22" w:lineRule="atLeast"/>
        <w:ind w:firstLine="0"/>
        <w:rPr>
          <w:rFonts w:asciiTheme="majorBidi" w:hAnsiTheme="majorBidi" w:cstheme="majorBidi"/>
        </w:rPr>
      </w:pPr>
    </w:p>
    <w:p w14:paraId="79A7ED99" w14:textId="77777777" w:rsidR="001B63DD" w:rsidRPr="0029273D" w:rsidRDefault="001B63DD" w:rsidP="001B63DD">
      <w:pPr>
        <w:pStyle w:val="a4"/>
        <w:spacing w:line="22" w:lineRule="atLeast"/>
        <w:ind w:firstLine="0"/>
        <w:rPr>
          <w:rFonts w:asciiTheme="majorBidi" w:hAnsiTheme="majorBidi" w:cstheme="majorBidi"/>
        </w:rPr>
      </w:pPr>
      <w:r w:rsidRPr="0029273D">
        <w:rPr>
          <w:rFonts w:asciiTheme="majorBidi" w:hAnsiTheme="majorBidi" w:cstheme="majorBidi"/>
          <w:noProof/>
        </w:rPr>
        <w:lastRenderedPageBreak/>
        <w:drawing>
          <wp:inline distT="0" distB="0" distL="0" distR="0" wp14:anchorId="7AE4C83B" wp14:editId="7D6ADC71">
            <wp:extent cx="5266690" cy="2962910"/>
            <wp:effectExtent l="0" t="0" r="0" b="8890"/>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p>
    <w:p w14:paraId="3A52FB3F" w14:textId="77777777" w:rsidR="001B63DD" w:rsidRPr="0029273D" w:rsidRDefault="001B63DD" w:rsidP="001B63DD">
      <w:pPr>
        <w:pStyle w:val="a4"/>
        <w:spacing w:line="22" w:lineRule="atLeast"/>
        <w:ind w:firstLine="0"/>
        <w:rPr>
          <w:rFonts w:asciiTheme="majorBidi" w:hAnsiTheme="majorBidi" w:cstheme="majorBidi"/>
        </w:rPr>
      </w:pPr>
      <w:r w:rsidRPr="0029273D">
        <w:rPr>
          <w:noProof/>
        </w:rPr>
        <mc:AlternateContent>
          <mc:Choice Requires="wps">
            <w:drawing>
              <wp:anchor distT="0" distB="0" distL="114300" distR="114300" simplePos="0" relativeHeight="251643904" behindDoc="1" locked="0" layoutInCell="1" allowOverlap="1" wp14:anchorId="4DB49D0C" wp14:editId="0797D21E">
                <wp:simplePos x="0" y="0"/>
                <wp:positionH relativeFrom="margin">
                  <wp:posOffset>1043508</wp:posOffset>
                </wp:positionH>
                <wp:positionV relativeFrom="paragraph">
                  <wp:posOffset>16294</wp:posOffset>
                </wp:positionV>
                <wp:extent cx="3933190" cy="267335"/>
                <wp:effectExtent l="0" t="0" r="0" b="0"/>
                <wp:wrapTight wrapText="bothSides">
                  <wp:wrapPolygon edited="0">
                    <wp:start x="0" y="0"/>
                    <wp:lineTo x="0" y="20010"/>
                    <wp:lineTo x="21447" y="20010"/>
                    <wp:lineTo x="21447" y="0"/>
                    <wp:lineTo x="0" y="0"/>
                  </wp:wrapPolygon>
                </wp:wrapTight>
                <wp:docPr id="243" name="Text Box 27"/>
                <wp:cNvGraphicFramePr/>
                <a:graphic xmlns:a="http://schemas.openxmlformats.org/drawingml/2006/main">
                  <a:graphicData uri="http://schemas.microsoft.com/office/word/2010/wordprocessingShape">
                    <wps:wsp>
                      <wps:cNvSpPr txBox="1"/>
                      <wps:spPr>
                        <a:xfrm>
                          <a:off x="0" y="0"/>
                          <a:ext cx="3933190" cy="267335"/>
                        </a:xfrm>
                        <a:prstGeom prst="rect">
                          <a:avLst/>
                        </a:prstGeom>
                        <a:solidFill>
                          <a:prstClr val="white"/>
                        </a:solidFill>
                        <a:ln>
                          <a:noFill/>
                        </a:ln>
                        <a:effectLst/>
                      </wps:spPr>
                      <wps:txbx>
                        <w:txbxContent>
                          <w:p w14:paraId="50D22DF0" w14:textId="5D71160E" w:rsidR="001D000C" w:rsidRPr="00136C96" w:rsidRDefault="001D000C" w:rsidP="001B63DD">
                            <w:pPr>
                              <w:pStyle w:val="a4"/>
                              <w:spacing w:line="22" w:lineRule="atLeast"/>
                              <w:ind w:left="0"/>
                              <w:jc w:val="center"/>
                              <w:rPr>
                                <w:rFonts w:asciiTheme="majorBidi" w:hAnsiTheme="majorBidi" w:cstheme="majorBidi"/>
                                <w:noProof/>
                              </w:rPr>
                            </w:pPr>
                            <w:r w:rsidRPr="00136C96">
                              <w:rPr>
                                <w:rFonts w:asciiTheme="majorBidi" w:hAnsiTheme="majorBidi" w:cstheme="majorBidi"/>
                                <w:i/>
                                <w:iCs/>
                              </w:rPr>
                              <w:t xml:space="preserve">Fig </w:t>
                            </w:r>
                            <w:r>
                              <w:rPr>
                                <w:rFonts w:asciiTheme="majorBidi" w:hAnsiTheme="majorBidi" w:cstheme="majorBidi"/>
                                <w:i/>
                                <w:iCs/>
                              </w:rPr>
                              <w:t>39</w:t>
                            </w:r>
                            <w:r w:rsidRPr="00136C96">
                              <w:rPr>
                                <w:rFonts w:asciiTheme="majorBidi" w:hAnsiTheme="majorBidi" w:cstheme="majorBidi"/>
                                <w:i/>
                                <w:iCs/>
                              </w:rPr>
                              <w:t>. A balloon located five meters from the drone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49D0C" id="_x0000_s1046" type="#_x0000_t202" style="position:absolute;left:0;text-align:left;margin-left:82.15pt;margin-top:1.3pt;width:309.7pt;height:21.0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" stroked="f">
                <v:textbox inset="0,0,0,0">
                  <w:txbxContent>
                    <w:p w14:paraId="50D22DF0" w14:textId="5D71160E" w:rsidR="001D000C" w:rsidRPr="00136C96" w:rsidRDefault="001D000C" w:rsidP="001B63DD">
                      <w:pPr>
                        <w:pStyle w:val="a4"/>
                        <w:spacing w:line="22" w:lineRule="atLeast"/>
                        <w:ind w:left="0"/>
                        <w:jc w:val="center"/>
                        <w:rPr>
                          <w:rFonts w:asciiTheme="majorBidi" w:hAnsiTheme="majorBidi" w:cstheme="majorBidi"/>
                          <w:noProof/>
                        </w:rPr>
                      </w:pPr>
                      <w:r w:rsidRPr="00136C96">
                        <w:rPr>
                          <w:rFonts w:asciiTheme="majorBidi" w:hAnsiTheme="majorBidi" w:cstheme="majorBidi"/>
                          <w:i/>
                          <w:iCs/>
                        </w:rPr>
                        <w:t xml:space="preserve">Fig </w:t>
                      </w:r>
                      <w:r>
                        <w:rPr>
                          <w:rFonts w:asciiTheme="majorBidi" w:hAnsiTheme="majorBidi" w:cstheme="majorBidi"/>
                          <w:i/>
                          <w:iCs/>
                        </w:rPr>
                        <w:t>39</w:t>
                      </w:r>
                      <w:r w:rsidRPr="00136C96">
                        <w:rPr>
                          <w:rFonts w:asciiTheme="majorBidi" w:hAnsiTheme="majorBidi" w:cstheme="majorBidi"/>
                          <w:i/>
                          <w:iCs/>
                        </w:rPr>
                        <w:t>. A balloon located five meters from the drone</w:t>
                      </w:r>
                    </w:p>
                  </w:txbxContent>
                </v:textbox>
                <w10:wrap type="tight" anchorx="margin"/>
              </v:shape>
            </w:pict>
          </mc:Fallback>
        </mc:AlternateContent>
      </w:r>
    </w:p>
    <w:p w14:paraId="1C7D72AF" w14:textId="77777777" w:rsidR="001B63DD" w:rsidRPr="0029273D" w:rsidRDefault="001B63DD" w:rsidP="001B63DD">
      <w:pPr>
        <w:pStyle w:val="a4"/>
        <w:spacing w:line="22" w:lineRule="atLeast"/>
        <w:ind w:firstLine="0"/>
        <w:rPr>
          <w:rFonts w:asciiTheme="majorBidi" w:hAnsiTheme="majorBidi" w:cstheme="majorBidi"/>
        </w:rPr>
      </w:pPr>
    </w:p>
    <w:p w14:paraId="13A57267" w14:textId="77777777" w:rsidR="001B63DD" w:rsidRPr="0029273D" w:rsidRDefault="001B63DD" w:rsidP="001B63DD">
      <w:pPr>
        <w:pStyle w:val="a4"/>
        <w:spacing w:line="22" w:lineRule="atLeast"/>
        <w:ind w:firstLine="0"/>
        <w:rPr>
          <w:rFonts w:asciiTheme="majorBidi" w:hAnsiTheme="majorBidi" w:cstheme="majorBidi"/>
        </w:rPr>
      </w:pPr>
    </w:p>
    <w:p w14:paraId="4D229031" w14:textId="77777777" w:rsidR="001B63DD" w:rsidRPr="0029273D" w:rsidRDefault="001B63DD" w:rsidP="001B63DD">
      <w:pPr>
        <w:pStyle w:val="a4"/>
        <w:spacing w:line="22" w:lineRule="atLeast"/>
        <w:ind w:firstLine="0"/>
        <w:rPr>
          <w:rFonts w:asciiTheme="majorBidi" w:hAnsiTheme="majorBidi" w:cstheme="majorBidi"/>
        </w:rPr>
      </w:pPr>
    </w:p>
    <w:p w14:paraId="4202792C" w14:textId="77777777" w:rsidR="001B63DD" w:rsidRPr="0029273D" w:rsidRDefault="001B63DD" w:rsidP="001B63DD">
      <w:pPr>
        <w:pStyle w:val="a4"/>
        <w:spacing w:line="22" w:lineRule="atLeast"/>
        <w:ind w:firstLine="0"/>
        <w:rPr>
          <w:rFonts w:asciiTheme="majorBidi" w:hAnsiTheme="majorBidi" w:cstheme="majorBidi"/>
        </w:rPr>
      </w:pPr>
    </w:p>
    <w:p w14:paraId="73EF70DC" w14:textId="77777777" w:rsidR="001B63DD" w:rsidRPr="0029273D" w:rsidRDefault="001B63DD" w:rsidP="001B63DD">
      <w:pPr>
        <w:pStyle w:val="a4"/>
        <w:spacing w:line="22" w:lineRule="atLeast"/>
        <w:ind w:firstLine="0"/>
        <w:rPr>
          <w:rFonts w:asciiTheme="majorBidi" w:hAnsiTheme="majorBidi" w:cstheme="majorBidi"/>
        </w:rPr>
      </w:pPr>
    </w:p>
    <w:p w14:paraId="43C9ACFF" w14:textId="77777777" w:rsidR="001B63DD" w:rsidRPr="0029273D" w:rsidRDefault="001B63DD" w:rsidP="001B63DD">
      <w:pPr>
        <w:pStyle w:val="a4"/>
        <w:spacing w:line="22" w:lineRule="atLeast"/>
        <w:ind w:firstLine="0"/>
        <w:jc w:val="center"/>
        <w:rPr>
          <w:rFonts w:asciiTheme="majorBidi" w:hAnsiTheme="majorBidi" w:cstheme="majorBidi"/>
        </w:rPr>
      </w:pPr>
      <w:r w:rsidRPr="0029273D">
        <w:rPr>
          <w:rFonts w:asciiTheme="majorBidi" w:hAnsiTheme="majorBidi" w:cstheme="majorBidi"/>
          <w:noProof/>
        </w:rPr>
        <w:drawing>
          <wp:inline distT="0" distB="0" distL="0" distR="0" wp14:anchorId="1A446362" wp14:editId="66646E23">
            <wp:extent cx="4400508" cy="2473960"/>
            <wp:effectExtent l="0" t="0" r="635" b="2540"/>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450574" cy="2502107"/>
                    </a:xfrm>
                    <a:prstGeom prst="rect">
                      <a:avLst/>
                    </a:prstGeom>
                    <a:noFill/>
                    <a:ln>
                      <a:noFill/>
                    </a:ln>
                  </pic:spPr>
                </pic:pic>
              </a:graphicData>
            </a:graphic>
          </wp:inline>
        </w:drawing>
      </w:r>
    </w:p>
    <w:p w14:paraId="2AFE7CE4" w14:textId="77777777" w:rsidR="001B63DD" w:rsidRPr="0029273D" w:rsidRDefault="001B63DD" w:rsidP="001B63DD">
      <w:pPr>
        <w:pStyle w:val="a4"/>
        <w:spacing w:line="22" w:lineRule="atLeast"/>
        <w:ind w:firstLine="0"/>
        <w:rPr>
          <w:rFonts w:asciiTheme="majorBidi" w:hAnsiTheme="majorBidi" w:cstheme="majorBidi"/>
        </w:rPr>
      </w:pPr>
      <w:r w:rsidRPr="0029273D">
        <w:rPr>
          <w:noProof/>
        </w:rPr>
        <mc:AlternateContent>
          <mc:Choice Requires="wps">
            <w:drawing>
              <wp:anchor distT="0" distB="0" distL="114300" distR="114300" simplePos="0" relativeHeight="251648000" behindDoc="1" locked="0" layoutInCell="1" allowOverlap="1" wp14:anchorId="7F6098B8" wp14:editId="35E2191F">
                <wp:simplePos x="0" y="0"/>
                <wp:positionH relativeFrom="margin">
                  <wp:posOffset>836403</wp:posOffset>
                </wp:positionH>
                <wp:positionV relativeFrom="paragraph">
                  <wp:posOffset>28610</wp:posOffset>
                </wp:positionV>
                <wp:extent cx="3933190" cy="267335"/>
                <wp:effectExtent l="0" t="0" r="0" b="0"/>
                <wp:wrapTight wrapText="bothSides">
                  <wp:wrapPolygon edited="0">
                    <wp:start x="0" y="0"/>
                    <wp:lineTo x="0" y="20010"/>
                    <wp:lineTo x="21447" y="20010"/>
                    <wp:lineTo x="21447" y="0"/>
                    <wp:lineTo x="0" y="0"/>
                  </wp:wrapPolygon>
                </wp:wrapTight>
                <wp:docPr id="244" name="Text Box 27"/>
                <wp:cNvGraphicFramePr/>
                <a:graphic xmlns:a="http://schemas.openxmlformats.org/drawingml/2006/main">
                  <a:graphicData uri="http://schemas.microsoft.com/office/word/2010/wordprocessingShape">
                    <wps:wsp>
                      <wps:cNvSpPr txBox="1"/>
                      <wps:spPr>
                        <a:xfrm>
                          <a:off x="0" y="0"/>
                          <a:ext cx="3933190" cy="267335"/>
                        </a:xfrm>
                        <a:prstGeom prst="rect">
                          <a:avLst/>
                        </a:prstGeom>
                        <a:solidFill>
                          <a:prstClr val="white"/>
                        </a:solidFill>
                        <a:ln>
                          <a:noFill/>
                        </a:ln>
                        <a:effectLst/>
                      </wps:spPr>
                      <wps:txbx>
                        <w:txbxContent>
                          <w:p w14:paraId="6DC92EC8" w14:textId="5668012F" w:rsidR="001D000C" w:rsidRPr="00136C96" w:rsidRDefault="001D000C" w:rsidP="001B63DD">
                            <w:pPr>
                              <w:pStyle w:val="a4"/>
                              <w:spacing w:line="22" w:lineRule="atLeast"/>
                              <w:ind w:left="0"/>
                              <w:jc w:val="center"/>
                              <w:rPr>
                                <w:rFonts w:asciiTheme="majorBidi" w:hAnsiTheme="majorBidi" w:cstheme="majorBidi"/>
                                <w:noProof/>
                              </w:rPr>
                            </w:pPr>
                            <w:r w:rsidRPr="00136C96">
                              <w:rPr>
                                <w:rFonts w:asciiTheme="majorBidi" w:hAnsiTheme="majorBidi" w:cstheme="majorBidi"/>
                                <w:i/>
                                <w:iCs/>
                              </w:rPr>
                              <w:t xml:space="preserve">Fig </w:t>
                            </w:r>
                            <w:r>
                              <w:rPr>
                                <w:rFonts w:asciiTheme="majorBidi" w:hAnsiTheme="majorBidi" w:cstheme="majorBidi"/>
                                <w:i/>
                                <w:iCs/>
                              </w:rPr>
                              <w:t>40</w:t>
                            </w:r>
                            <w:r w:rsidRPr="00136C96">
                              <w:rPr>
                                <w:rFonts w:asciiTheme="majorBidi" w:hAnsiTheme="majorBidi" w:cstheme="majorBidi"/>
                                <w:i/>
                                <w:iCs/>
                              </w:rPr>
                              <w:t>. A Cluster of balloons located five meters from the drone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098B8" id="_x0000_s1047" type="#_x0000_t202" style="position:absolute;left:0;text-align:left;margin-left:65.85pt;margin-top:2.25pt;width:309.7pt;height:21.0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" stroked="f">
                <v:textbox inset="0,0,0,0">
                  <w:txbxContent>
                    <w:p w14:paraId="6DC92EC8" w14:textId="5668012F" w:rsidR="001D000C" w:rsidRPr="00136C96" w:rsidRDefault="001D000C" w:rsidP="001B63DD">
                      <w:pPr>
                        <w:pStyle w:val="a4"/>
                        <w:spacing w:line="22" w:lineRule="atLeast"/>
                        <w:ind w:left="0"/>
                        <w:jc w:val="center"/>
                        <w:rPr>
                          <w:rFonts w:asciiTheme="majorBidi" w:hAnsiTheme="majorBidi" w:cstheme="majorBidi"/>
                          <w:noProof/>
                        </w:rPr>
                      </w:pPr>
                      <w:r w:rsidRPr="00136C96">
                        <w:rPr>
                          <w:rFonts w:asciiTheme="majorBidi" w:hAnsiTheme="majorBidi" w:cstheme="majorBidi"/>
                          <w:i/>
                          <w:iCs/>
                        </w:rPr>
                        <w:t xml:space="preserve">Fig </w:t>
                      </w:r>
                      <w:r>
                        <w:rPr>
                          <w:rFonts w:asciiTheme="majorBidi" w:hAnsiTheme="majorBidi" w:cstheme="majorBidi"/>
                          <w:i/>
                          <w:iCs/>
                        </w:rPr>
                        <w:t>40</w:t>
                      </w:r>
                      <w:r w:rsidRPr="00136C96">
                        <w:rPr>
                          <w:rFonts w:asciiTheme="majorBidi" w:hAnsiTheme="majorBidi" w:cstheme="majorBidi"/>
                          <w:i/>
                          <w:iCs/>
                        </w:rPr>
                        <w:t>. A Cluster of balloons located five meters from the drone</w:t>
                      </w:r>
                    </w:p>
                  </w:txbxContent>
                </v:textbox>
                <w10:wrap type="tight" anchorx="margin"/>
              </v:shape>
            </w:pict>
          </mc:Fallback>
        </mc:AlternateContent>
      </w:r>
    </w:p>
    <w:p w14:paraId="000A10E5" w14:textId="77777777" w:rsidR="001B63DD" w:rsidRPr="0029273D" w:rsidRDefault="001B63DD" w:rsidP="001B63DD">
      <w:pPr>
        <w:pStyle w:val="a4"/>
        <w:spacing w:line="22" w:lineRule="atLeast"/>
        <w:ind w:firstLine="0"/>
        <w:rPr>
          <w:rFonts w:asciiTheme="majorBidi" w:hAnsiTheme="majorBidi" w:cstheme="majorBidi"/>
        </w:rPr>
      </w:pPr>
    </w:p>
    <w:p w14:paraId="1D36E168" w14:textId="77777777" w:rsidR="001B63DD" w:rsidRPr="0029273D" w:rsidRDefault="001B63DD" w:rsidP="001B63DD">
      <w:pPr>
        <w:spacing w:line="22" w:lineRule="atLeast"/>
        <w:rPr>
          <w:rFonts w:cstheme="majorBidi"/>
        </w:rPr>
      </w:pPr>
    </w:p>
    <w:p w14:paraId="5D721FCF" w14:textId="77777777" w:rsidR="001B63DD" w:rsidRPr="0029273D" w:rsidRDefault="001B63DD" w:rsidP="001B63DD">
      <w:pPr>
        <w:pStyle w:val="a4"/>
        <w:spacing w:line="22" w:lineRule="atLeast"/>
        <w:ind w:firstLine="0"/>
        <w:rPr>
          <w:rFonts w:asciiTheme="majorBidi" w:hAnsiTheme="majorBidi" w:cstheme="majorBidi"/>
        </w:rPr>
      </w:pPr>
    </w:p>
    <w:p w14:paraId="7E3B252F" w14:textId="77777777" w:rsidR="001B63DD" w:rsidRPr="0029273D" w:rsidRDefault="001B63DD" w:rsidP="001B63DD">
      <w:pPr>
        <w:pStyle w:val="a4"/>
        <w:spacing w:line="22" w:lineRule="atLeast"/>
        <w:ind w:firstLine="0"/>
        <w:jc w:val="center"/>
        <w:rPr>
          <w:rFonts w:asciiTheme="majorBidi" w:hAnsiTheme="majorBidi" w:cstheme="majorBidi"/>
        </w:rPr>
      </w:pPr>
      <w:r w:rsidRPr="0029273D">
        <w:rPr>
          <w:rFonts w:asciiTheme="majorBidi" w:hAnsiTheme="majorBidi" w:cstheme="majorBidi"/>
          <w:noProof/>
        </w:rPr>
        <w:lastRenderedPageBreak/>
        <w:drawing>
          <wp:inline distT="0" distB="0" distL="0" distR="0" wp14:anchorId="36D05E03" wp14:editId="3DEA7D06">
            <wp:extent cx="4732655" cy="2662475"/>
            <wp:effectExtent l="0" t="0" r="0" b="5080"/>
            <wp:docPr id="58"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745820" cy="2669882"/>
                    </a:xfrm>
                    <a:prstGeom prst="rect">
                      <a:avLst/>
                    </a:prstGeom>
                    <a:noFill/>
                    <a:ln>
                      <a:noFill/>
                    </a:ln>
                  </pic:spPr>
                </pic:pic>
              </a:graphicData>
            </a:graphic>
          </wp:inline>
        </w:drawing>
      </w:r>
    </w:p>
    <w:p w14:paraId="3E0E65E0" w14:textId="77777777" w:rsidR="001B63DD" w:rsidRPr="0029273D" w:rsidRDefault="001B63DD" w:rsidP="001B63DD">
      <w:pPr>
        <w:pStyle w:val="a4"/>
        <w:spacing w:line="22" w:lineRule="atLeast"/>
        <w:ind w:firstLine="0"/>
        <w:jc w:val="center"/>
        <w:rPr>
          <w:rFonts w:asciiTheme="majorBidi" w:hAnsiTheme="majorBidi" w:cstheme="majorBidi"/>
        </w:rPr>
      </w:pPr>
      <w:r w:rsidRPr="0029273D">
        <w:rPr>
          <w:noProof/>
        </w:rPr>
        <mc:AlternateContent>
          <mc:Choice Requires="wps">
            <w:drawing>
              <wp:anchor distT="0" distB="0" distL="114300" distR="114300" simplePos="0" relativeHeight="251652096" behindDoc="1" locked="0" layoutInCell="1" allowOverlap="1" wp14:anchorId="65BDAF21" wp14:editId="67CB22F3">
                <wp:simplePos x="0" y="0"/>
                <wp:positionH relativeFrom="margin">
                  <wp:posOffset>810596</wp:posOffset>
                </wp:positionH>
                <wp:positionV relativeFrom="paragraph">
                  <wp:posOffset>43875</wp:posOffset>
                </wp:positionV>
                <wp:extent cx="3933190" cy="267335"/>
                <wp:effectExtent l="0" t="0" r="0" b="0"/>
                <wp:wrapTight wrapText="bothSides">
                  <wp:wrapPolygon edited="0">
                    <wp:start x="0" y="0"/>
                    <wp:lineTo x="0" y="20010"/>
                    <wp:lineTo x="21447" y="20010"/>
                    <wp:lineTo x="21447" y="0"/>
                    <wp:lineTo x="0" y="0"/>
                  </wp:wrapPolygon>
                </wp:wrapTight>
                <wp:docPr id="247" name="Text Box 27"/>
                <wp:cNvGraphicFramePr/>
                <a:graphic xmlns:a="http://schemas.openxmlformats.org/drawingml/2006/main">
                  <a:graphicData uri="http://schemas.microsoft.com/office/word/2010/wordprocessingShape">
                    <wps:wsp>
                      <wps:cNvSpPr txBox="1"/>
                      <wps:spPr>
                        <a:xfrm>
                          <a:off x="0" y="0"/>
                          <a:ext cx="3933190" cy="267335"/>
                        </a:xfrm>
                        <a:prstGeom prst="rect">
                          <a:avLst/>
                        </a:prstGeom>
                        <a:solidFill>
                          <a:prstClr val="white"/>
                        </a:solidFill>
                        <a:ln>
                          <a:noFill/>
                        </a:ln>
                        <a:effectLst/>
                      </wps:spPr>
                      <wps:txbx>
                        <w:txbxContent>
                          <w:p w14:paraId="62D34A4A" w14:textId="6F0249B4" w:rsidR="001D000C" w:rsidRPr="00136C96" w:rsidRDefault="001D000C" w:rsidP="001B63DD">
                            <w:pPr>
                              <w:pStyle w:val="a4"/>
                              <w:spacing w:line="22" w:lineRule="atLeast"/>
                              <w:ind w:left="0"/>
                              <w:jc w:val="center"/>
                              <w:rPr>
                                <w:rFonts w:asciiTheme="majorBidi" w:hAnsiTheme="majorBidi" w:cstheme="majorBidi"/>
                                <w:noProof/>
                              </w:rPr>
                            </w:pPr>
                            <w:r w:rsidRPr="00136C96">
                              <w:rPr>
                                <w:rFonts w:asciiTheme="majorBidi" w:hAnsiTheme="majorBidi" w:cstheme="majorBidi"/>
                                <w:i/>
                                <w:iCs/>
                              </w:rPr>
                              <w:t xml:space="preserve">Fig </w:t>
                            </w:r>
                            <w:r>
                              <w:rPr>
                                <w:rFonts w:asciiTheme="majorBidi" w:hAnsiTheme="majorBidi" w:cstheme="majorBidi"/>
                                <w:i/>
                                <w:iCs/>
                              </w:rPr>
                              <w:t>41</w:t>
                            </w:r>
                            <w:r w:rsidRPr="00136C96">
                              <w:rPr>
                                <w:rFonts w:asciiTheme="majorBidi" w:hAnsiTheme="majorBidi" w:cstheme="majorBidi"/>
                                <w:i/>
                                <w:iCs/>
                              </w:rPr>
                              <w:t>. A balloon located six meters from the drone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DAF21" id="_x0000_s1048" type="#_x0000_t202" style="position:absolute;left:0;text-align:left;margin-left:63.85pt;margin-top:3.45pt;width:309.7pt;height:21.0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" stroked="f">
                <v:textbox inset="0,0,0,0">
                  <w:txbxContent>
                    <w:p w14:paraId="62D34A4A" w14:textId="6F0249B4" w:rsidR="001D000C" w:rsidRPr="00136C96" w:rsidRDefault="001D000C" w:rsidP="001B63DD">
                      <w:pPr>
                        <w:pStyle w:val="a4"/>
                        <w:spacing w:line="22" w:lineRule="atLeast"/>
                        <w:ind w:left="0"/>
                        <w:jc w:val="center"/>
                        <w:rPr>
                          <w:rFonts w:asciiTheme="majorBidi" w:hAnsiTheme="majorBidi" w:cstheme="majorBidi"/>
                          <w:noProof/>
                        </w:rPr>
                      </w:pPr>
                      <w:r w:rsidRPr="00136C96">
                        <w:rPr>
                          <w:rFonts w:asciiTheme="majorBidi" w:hAnsiTheme="majorBidi" w:cstheme="majorBidi"/>
                          <w:i/>
                          <w:iCs/>
                        </w:rPr>
                        <w:t xml:space="preserve">Fig </w:t>
                      </w:r>
                      <w:r>
                        <w:rPr>
                          <w:rFonts w:asciiTheme="majorBidi" w:hAnsiTheme="majorBidi" w:cstheme="majorBidi"/>
                          <w:i/>
                          <w:iCs/>
                        </w:rPr>
                        <w:t>41</w:t>
                      </w:r>
                      <w:r w:rsidRPr="00136C96">
                        <w:rPr>
                          <w:rFonts w:asciiTheme="majorBidi" w:hAnsiTheme="majorBidi" w:cstheme="majorBidi"/>
                          <w:i/>
                          <w:iCs/>
                        </w:rPr>
                        <w:t>. A balloon located six meters from the drone</w:t>
                      </w:r>
                    </w:p>
                  </w:txbxContent>
                </v:textbox>
                <w10:wrap type="tight" anchorx="margin"/>
              </v:shape>
            </w:pict>
          </mc:Fallback>
        </mc:AlternateContent>
      </w:r>
    </w:p>
    <w:p w14:paraId="49670822" w14:textId="77777777" w:rsidR="001B63DD" w:rsidRPr="0029273D" w:rsidRDefault="001B63DD" w:rsidP="001B63DD">
      <w:pPr>
        <w:pStyle w:val="a4"/>
        <w:spacing w:line="22" w:lineRule="atLeast"/>
        <w:ind w:firstLine="0"/>
        <w:jc w:val="center"/>
        <w:rPr>
          <w:rFonts w:asciiTheme="majorBidi" w:hAnsiTheme="majorBidi" w:cstheme="majorBidi"/>
        </w:rPr>
      </w:pPr>
    </w:p>
    <w:p w14:paraId="10AFDE51" w14:textId="77777777" w:rsidR="001B63DD" w:rsidRPr="0029273D" w:rsidRDefault="001B63DD" w:rsidP="001B63DD">
      <w:pPr>
        <w:pStyle w:val="a4"/>
        <w:spacing w:line="22" w:lineRule="atLeast"/>
        <w:ind w:firstLine="0"/>
        <w:rPr>
          <w:rFonts w:asciiTheme="majorBidi" w:hAnsiTheme="majorBidi" w:cstheme="majorBidi"/>
        </w:rPr>
      </w:pPr>
    </w:p>
    <w:p w14:paraId="45F0745C" w14:textId="77777777" w:rsidR="001B63DD" w:rsidRPr="0029273D" w:rsidRDefault="001B63DD" w:rsidP="001B63DD">
      <w:pPr>
        <w:pStyle w:val="a4"/>
        <w:spacing w:line="22" w:lineRule="atLeast"/>
        <w:ind w:firstLine="0"/>
        <w:rPr>
          <w:rFonts w:asciiTheme="majorBidi" w:hAnsiTheme="majorBidi" w:cstheme="majorBidi"/>
        </w:rPr>
      </w:pPr>
    </w:p>
    <w:p w14:paraId="34ACCA55" w14:textId="77777777" w:rsidR="001B63DD" w:rsidRPr="0029273D" w:rsidRDefault="001B63DD" w:rsidP="001B63DD">
      <w:pPr>
        <w:pStyle w:val="a4"/>
        <w:spacing w:line="22" w:lineRule="atLeast"/>
        <w:ind w:firstLine="0"/>
        <w:rPr>
          <w:rFonts w:asciiTheme="majorBidi" w:hAnsiTheme="majorBidi" w:cstheme="majorBidi"/>
        </w:rPr>
      </w:pPr>
    </w:p>
    <w:p w14:paraId="63DB01B5" w14:textId="77777777" w:rsidR="001B63DD" w:rsidRPr="0029273D" w:rsidRDefault="001B63DD" w:rsidP="001B63DD">
      <w:pPr>
        <w:pStyle w:val="a4"/>
        <w:spacing w:line="22" w:lineRule="atLeast"/>
        <w:ind w:firstLine="0"/>
        <w:jc w:val="center"/>
        <w:rPr>
          <w:rFonts w:asciiTheme="majorBidi" w:hAnsiTheme="majorBidi" w:cstheme="majorBidi"/>
        </w:rPr>
      </w:pPr>
      <w:r w:rsidRPr="0029273D">
        <w:rPr>
          <w:rFonts w:asciiTheme="majorBidi" w:hAnsiTheme="majorBidi" w:cstheme="majorBidi"/>
          <w:noProof/>
        </w:rPr>
        <w:drawing>
          <wp:inline distT="0" distB="0" distL="0" distR="0" wp14:anchorId="1225F9D8" wp14:editId="7708A0F6">
            <wp:extent cx="4367284" cy="2455282"/>
            <wp:effectExtent l="0" t="0" r="0" b="2540"/>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380434" cy="2462675"/>
                    </a:xfrm>
                    <a:prstGeom prst="rect">
                      <a:avLst/>
                    </a:prstGeom>
                    <a:noFill/>
                    <a:ln>
                      <a:noFill/>
                    </a:ln>
                  </pic:spPr>
                </pic:pic>
              </a:graphicData>
            </a:graphic>
          </wp:inline>
        </w:drawing>
      </w:r>
    </w:p>
    <w:p w14:paraId="63DD6CFF" w14:textId="77777777" w:rsidR="001B63DD" w:rsidRPr="0029273D" w:rsidRDefault="001B63DD" w:rsidP="001B63DD">
      <w:pPr>
        <w:pStyle w:val="a4"/>
        <w:spacing w:line="22" w:lineRule="atLeast"/>
        <w:ind w:firstLine="0"/>
        <w:rPr>
          <w:rFonts w:asciiTheme="majorBidi" w:hAnsiTheme="majorBidi" w:cstheme="majorBidi"/>
        </w:rPr>
      </w:pPr>
      <w:r w:rsidRPr="0029273D">
        <w:rPr>
          <w:noProof/>
        </w:rPr>
        <mc:AlternateContent>
          <mc:Choice Requires="wps">
            <w:drawing>
              <wp:anchor distT="0" distB="0" distL="114300" distR="114300" simplePos="0" relativeHeight="251651072" behindDoc="1" locked="0" layoutInCell="1" allowOverlap="1" wp14:anchorId="3E539A34" wp14:editId="2113F1A8">
                <wp:simplePos x="0" y="0"/>
                <wp:positionH relativeFrom="margin">
                  <wp:posOffset>854015</wp:posOffset>
                </wp:positionH>
                <wp:positionV relativeFrom="paragraph">
                  <wp:posOffset>29437</wp:posOffset>
                </wp:positionV>
                <wp:extent cx="3933190" cy="267335"/>
                <wp:effectExtent l="0" t="0" r="0" b="0"/>
                <wp:wrapTight wrapText="bothSides">
                  <wp:wrapPolygon edited="0">
                    <wp:start x="0" y="0"/>
                    <wp:lineTo x="0" y="20010"/>
                    <wp:lineTo x="21447" y="20010"/>
                    <wp:lineTo x="21447" y="0"/>
                    <wp:lineTo x="0" y="0"/>
                  </wp:wrapPolygon>
                </wp:wrapTight>
                <wp:docPr id="245" name="Text Box 27"/>
                <wp:cNvGraphicFramePr/>
                <a:graphic xmlns:a="http://schemas.openxmlformats.org/drawingml/2006/main">
                  <a:graphicData uri="http://schemas.microsoft.com/office/word/2010/wordprocessingShape">
                    <wps:wsp>
                      <wps:cNvSpPr txBox="1"/>
                      <wps:spPr>
                        <a:xfrm>
                          <a:off x="0" y="0"/>
                          <a:ext cx="3933190" cy="267335"/>
                        </a:xfrm>
                        <a:prstGeom prst="rect">
                          <a:avLst/>
                        </a:prstGeom>
                        <a:solidFill>
                          <a:prstClr val="white"/>
                        </a:solidFill>
                        <a:ln>
                          <a:noFill/>
                        </a:ln>
                        <a:effectLst/>
                      </wps:spPr>
                      <wps:txbx>
                        <w:txbxContent>
                          <w:p w14:paraId="4FFE46F8" w14:textId="45D2723B" w:rsidR="001D000C" w:rsidRPr="00136C96" w:rsidRDefault="001D000C" w:rsidP="001B63DD">
                            <w:pPr>
                              <w:pStyle w:val="a4"/>
                              <w:spacing w:line="22" w:lineRule="atLeast"/>
                              <w:ind w:left="0"/>
                              <w:jc w:val="center"/>
                              <w:rPr>
                                <w:rFonts w:asciiTheme="majorBidi" w:hAnsiTheme="majorBidi" w:cstheme="majorBidi"/>
                                <w:noProof/>
                              </w:rPr>
                            </w:pPr>
                            <w:r w:rsidRPr="00136C96">
                              <w:rPr>
                                <w:rFonts w:asciiTheme="majorBidi" w:hAnsiTheme="majorBidi" w:cstheme="majorBidi"/>
                                <w:i/>
                                <w:iCs/>
                              </w:rPr>
                              <w:t xml:space="preserve">Fig </w:t>
                            </w:r>
                            <w:r>
                              <w:rPr>
                                <w:rFonts w:asciiTheme="majorBidi" w:hAnsiTheme="majorBidi" w:cstheme="majorBidi"/>
                                <w:i/>
                                <w:iCs/>
                              </w:rPr>
                              <w:t>42</w:t>
                            </w:r>
                            <w:r w:rsidRPr="00136C96">
                              <w:rPr>
                                <w:rFonts w:asciiTheme="majorBidi" w:hAnsiTheme="majorBidi" w:cstheme="majorBidi"/>
                                <w:i/>
                                <w:iCs/>
                              </w:rPr>
                              <w:t>. A cluster of balloons located six meters from the drone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39A34" id="_x0000_s1049" type="#_x0000_t202" style="position:absolute;left:0;text-align:left;margin-left:67.25pt;margin-top:2.3pt;width:309.7pt;height:21.0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" stroked="f">
                <v:textbox inset="0,0,0,0">
                  <w:txbxContent>
                    <w:p w14:paraId="4FFE46F8" w14:textId="45D2723B" w:rsidR="001D000C" w:rsidRPr="00136C96" w:rsidRDefault="001D000C" w:rsidP="001B63DD">
                      <w:pPr>
                        <w:pStyle w:val="a4"/>
                        <w:spacing w:line="22" w:lineRule="atLeast"/>
                        <w:ind w:left="0"/>
                        <w:jc w:val="center"/>
                        <w:rPr>
                          <w:rFonts w:asciiTheme="majorBidi" w:hAnsiTheme="majorBidi" w:cstheme="majorBidi"/>
                          <w:noProof/>
                        </w:rPr>
                      </w:pPr>
                      <w:r w:rsidRPr="00136C96">
                        <w:rPr>
                          <w:rFonts w:asciiTheme="majorBidi" w:hAnsiTheme="majorBidi" w:cstheme="majorBidi"/>
                          <w:i/>
                          <w:iCs/>
                        </w:rPr>
                        <w:t xml:space="preserve">Fig </w:t>
                      </w:r>
                      <w:r>
                        <w:rPr>
                          <w:rFonts w:asciiTheme="majorBidi" w:hAnsiTheme="majorBidi" w:cstheme="majorBidi"/>
                          <w:i/>
                          <w:iCs/>
                        </w:rPr>
                        <w:t>42</w:t>
                      </w:r>
                      <w:r w:rsidRPr="00136C96">
                        <w:rPr>
                          <w:rFonts w:asciiTheme="majorBidi" w:hAnsiTheme="majorBidi" w:cstheme="majorBidi"/>
                          <w:i/>
                          <w:iCs/>
                        </w:rPr>
                        <w:t>. A cluster of balloons located six meters from the drone</w:t>
                      </w:r>
                    </w:p>
                  </w:txbxContent>
                </v:textbox>
                <w10:wrap type="tight" anchorx="margin"/>
              </v:shape>
            </w:pict>
          </mc:Fallback>
        </mc:AlternateContent>
      </w:r>
    </w:p>
    <w:p w14:paraId="40AB5039" w14:textId="77777777" w:rsidR="001B63DD" w:rsidRPr="0029273D" w:rsidRDefault="001B63DD" w:rsidP="001B63DD">
      <w:pPr>
        <w:spacing w:after="0" w:line="22" w:lineRule="atLeast"/>
        <w:ind w:left="720" w:firstLine="360"/>
        <w:jc w:val="both"/>
        <w:rPr>
          <w:rFonts w:cstheme="majorBidi"/>
          <w:rtl/>
        </w:rPr>
      </w:pPr>
    </w:p>
    <w:p w14:paraId="07316F88" w14:textId="77777777" w:rsidR="001B63DD" w:rsidRPr="0029273D" w:rsidRDefault="001B63DD" w:rsidP="001B63DD">
      <w:pPr>
        <w:spacing w:after="0" w:line="22" w:lineRule="atLeast"/>
        <w:ind w:left="720" w:firstLine="360"/>
        <w:jc w:val="both"/>
        <w:rPr>
          <w:rFonts w:cstheme="majorBidi"/>
        </w:rPr>
      </w:pPr>
      <w:r w:rsidRPr="0029273D">
        <w:rPr>
          <w:rFonts w:cstheme="majorBidi" w:hint="cs"/>
        </w:rPr>
        <w:t>I</w:t>
      </w:r>
      <w:r w:rsidRPr="0029273D">
        <w:rPr>
          <w:rFonts w:cstheme="majorBidi"/>
        </w:rPr>
        <w:t>n order to identify the balloons, we should first go through several stages, let us explain them:</w:t>
      </w:r>
    </w:p>
    <w:p w14:paraId="0E905933" w14:textId="77777777" w:rsidR="001B63DD" w:rsidRPr="0029273D" w:rsidRDefault="001B63DD" w:rsidP="001B63DD">
      <w:pPr>
        <w:spacing w:after="0" w:line="22" w:lineRule="atLeast"/>
        <w:ind w:left="720" w:firstLine="360"/>
        <w:jc w:val="both"/>
        <w:rPr>
          <w:rFonts w:cstheme="majorBidi"/>
          <w:color w:val="292929"/>
          <w:spacing w:val="-1"/>
          <w:shd w:val="clear" w:color="auto" w:fill="FFFFFF"/>
        </w:rPr>
      </w:pPr>
      <w:r w:rsidRPr="0029273D">
        <w:rPr>
          <w:rFonts w:cstheme="majorBidi"/>
        </w:rPr>
        <w:t xml:space="preserve">At the beginning of this process, an input image is broken down into pixels. If our image dimensions are nxmx3 (n and m are the length and width of the CNN training pictures, the 3 refers to RGB values) it will represent in a form of a matrix (n x m) Then, we take the k x k (k&lt;n and k&lt;m) filter matrix (which we got from the training phase of CNN) </w:t>
      </w:r>
      <w:r w:rsidRPr="0029273D">
        <w:rPr>
          <w:rFonts w:cstheme="majorBidi"/>
          <w:color w:val="292929"/>
          <w:spacing w:val="-1"/>
          <w:shd w:val="clear" w:color="auto" w:fill="FFFFFF"/>
        </w:rPr>
        <w:t>and slide it over the complete image and along the way performs a mathematical operations that the end result of all this calculation is a feature map.</w:t>
      </w:r>
    </w:p>
    <w:p w14:paraId="52BAB41F" w14:textId="77777777" w:rsidR="001B63DD" w:rsidRPr="0029273D" w:rsidRDefault="001B63DD" w:rsidP="001B63DD">
      <w:pPr>
        <w:spacing w:after="0" w:line="22" w:lineRule="atLeast"/>
        <w:ind w:left="720" w:firstLine="360"/>
        <w:jc w:val="both"/>
        <w:rPr>
          <w:rFonts w:cstheme="majorBidi"/>
          <w:rtl/>
        </w:rPr>
      </w:pPr>
      <w:r w:rsidRPr="0029273D">
        <w:rPr>
          <w:rFonts w:cstheme="majorBidi"/>
          <w:color w:val="292929"/>
          <w:spacing w:val="-1"/>
          <w:shd w:val="clear" w:color="auto" w:fill="FFFFFF"/>
        </w:rPr>
        <w:t xml:space="preserve">Since we trained our CNN algorithm on many images of balloons it already aware of the features of the balloons. So, it will be able to identify the balloons in the image that is going to be sent to it as input. </w:t>
      </w:r>
    </w:p>
    <w:p w14:paraId="5F9CE4BF" w14:textId="77777777" w:rsidR="001B63DD" w:rsidRPr="0029273D" w:rsidRDefault="001B63DD" w:rsidP="001B63DD">
      <w:pPr>
        <w:spacing w:after="0" w:line="22" w:lineRule="atLeast"/>
        <w:rPr>
          <w:rFonts w:cstheme="majorBidi"/>
        </w:rPr>
      </w:pPr>
    </w:p>
    <w:p w14:paraId="46D70C17" w14:textId="77777777" w:rsidR="001B63DD" w:rsidRPr="0029273D" w:rsidRDefault="001B63DD" w:rsidP="001B63DD">
      <w:pPr>
        <w:pStyle w:val="a4"/>
        <w:spacing w:line="22" w:lineRule="atLeast"/>
        <w:ind w:firstLine="0"/>
        <w:rPr>
          <w:rFonts w:asciiTheme="majorBidi" w:hAnsiTheme="majorBidi" w:cstheme="majorBidi"/>
          <w:lang w:bidi="ar-SY"/>
        </w:rPr>
      </w:pPr>
    </w:p>
    <w:p w14:paraId="178C3293" w14:textId="5AAEF844" w:rsidR="001F7C9A" w:rsidRPr="0029273D" w:rsidRDefault="001F7C9A" w:rsidP="00664CEB">
      <w:pPr>
        <w:pStyle w:val="a4"/>
        <w:numPr>
          <w:ilvl w:val="1"/>
          <w:numId w:val="113"/>
        </w:numPr>
        <w:spacing w:line="22" w:lineRule="atLeast"/>
        <w:jc w:val="both"/>
        <w:rPr>
          <w:rFonts w:asciiTheme="majorBidi" w:hAnsiTheme="majorBidi" w:cstheme="majorBidi"/>
          <w:b/>
          <w:bCs/>
        </w:rPr>
      </w:pPr>
      <w:r w:rsidRPr="0029273D">
        <w:rPr>
          <w:rFonts w:asciiTheme="majorBidi" w:hAnsiTheme="majorBidi" w:cstheme="majorBidi"/>
          <w:b/>
          <w:bCs/>
        </w:rPr>
        <w:lastRenderedPageBreak/>
        <w:t>Target Liquidation</w:t>
      </w:r>
    </w:p>
    <w:p w14:paraId="787CE5B3" w14:textId="0E288CCD" w:rsidR="001F7C9A" w:rsidRPr="0029273D" w:rsidRDefault="001F7C9A" w:rsidP="00664CEB">
      <w:pPr>
        <w:pStyle w:val="3"/>
        <w:numPr>
          <w:ilvl w:val="2"/>
          <w:numId w:val="113"/>
        </w:numPr>
        <w:rPr>
          <w:rFonts w:asciiTheme="majorBidi" w:hAnsiTheme="majorBidi"/>
          <w:b/>
          <w:bCs/>
          <w:color w:val="auto"/>
          <w:szCs w:val="22"/>
          <w:u w:val="single"/>
        </w:rPr>
      </w:pPr>
      <w:r w:rsidRPr="0029273D">
        <w:rPr>
          <w:rFonts w:asciiTheme="majorBidi" w:hAnsiTheme="majorBidi"/>
          <w:b/>
          <w:bCs/>
          <w:color w:val="auto"/>
          <w:sz w:val="22"/>
          <w:szCs w:val="22"/>
          <w:u w:val="single"/>
        </w:rPr>
        <w:t>Laser</w:t>
      </w:r>
    </w:p>
    <w:p w14:paraId="6A84FBFC" w14:textId="77777777" w:rsidR="001F7C9A" w:rsidRPr="0029273D" w:rsidRDefault="001F7C9A" w:rsidP="001F7C9A">
      <w:pPr>
        <w:spacing w:line="22" w:lineRule="atLeast"/>
        <w:rPr>
          <w:rFonts w:cstheme="majorBidi"/>
        </w:rPr>
      </w:pPr>
      <w:r w:rsidRPr="0029273D">
        <w:rPr>
          <w:rFonts w:cstheme="majorBidi"/>
        </w:rPr>
        <w:t xml:space="preserve">      A laser is a device that emits </w:t>
      </w:r>
      <w:hyperlink r:id="rId72" w:tooltip="Light" w:history="1">
        <w:r w:rsidRPr="0029273D">
          <w:rPr>
            <w:rFonts w:cstheme="majorBidi"/>
          </w:rPr>
          <w:t>light</w:t>
        </w:r>
      </w:hyperlink>
      <w:r w:rsidRPr="0029273D">
        <w:rPr>
          <w:rFonts w:cstheme="majorBidi"/>
        </w:rPr>
        <w:t> through a process of </w:t>
      </w:r>
      <w:hyperlink r:id="rId73" w:tooltip="Optical amplification" w:history="1">
        <w:r w:rsidRPr="0029273D">
          <w:rPr>
            <w:rFonts w:cstheme="majorBidi"/>
          </w:rPr>
          <w:t>optical amplification</w:t>
        </w:r>
      </w:hyperlink>
      <w:r w:rsidRPr="0029273D">
        <w:rPr>
          <w:rFonts w:cstheme="majorBidi"/>
        </w:rPr>
        <w:t> based on the </w:t>
      </w:r>
      <w:hyperlink r:id="rId74" w:tooltip="Stimulated emission" w:history="1">
        <w:r w:rsidRPr="0029273D">
          <w:rPr>
            <w:rFonts w:cstheme="majorBidi"/>
          </w:rPr>
          <w:t>stimulated emission</w:t>
        </w:r>
      </w:hyperlink>
      <w:r w:rsidRPr="0029273D">
        <w:rPr>
          <w:rFonts w:cstheme="majorBidi"/>
        </w:rPr>
        <w:t> of </w:t>
      </w:r>
      <w:hyperlink r:id="rId75" w:tooltip="Electromagnetic radiation" w:history="1">
        <w:r w:rsidRPr="0029273D">
          <w:rPr>
            <w:rFonts w:cstheme="majorBidi"/>
          </w:rPr>
          <w:t>electromagnetic radiation</w:t>
        </w:r>
      </w:hyperlink>
      <w:r w:rsidRPr="0029273D">
        <w:rPr>
          <w:rFonts w:cstheme="majorBidi"/>
        </w:rPr>
        <w:t>. The term "laser" originated as an </w:t>
      </w:r>
      <w:hyperlink r:id="rId76" w:tooltip="Acronym" w:history="1">
        <w:r w:rsidRPr="0029273D">
          <w:rPr>
            <w:rFonts w:cstheme="majorBidi"/>
          </w:rPr>
          <w:t>acronym</w:t>
        </w:r>
      </w:hyperlink>
      <w:r w:rsidRPr="0029273D">
        <w:rPr>
          <w:rFonts w:cstheme="majorBidi"/>
        </w:rPr>
        <w:t> for "light amplification by stimulated emission of radiation". The first laser was built in 1960 by </w:t>
      </w:r>
      <w:hyperlink r:id="rId77" w:tooltip="Theodore H. Maiman" w:history="1">
        <w:r w:rsidRPr="0029273D">
          <w:rPr>
            <w:rFonts w:cstheme="majorBidi"/>
          </w:rPr>
          <w:t>Theodore H. Maiman</w:t>
        </w:r>
      </w:hyperlink>
      <w:r w:rsidRPr="0029273D">
        <w:rPr>
          <w:rFonts w:cstheme="majorBidi"/>
        </w:rPr>
        <w:t> at </w:t>
      </w:r>
      <w:hyperlink r:id="rId78" w:tooltip="Hughes Research Laboratories" w:history="1">
        <w:r w:rsidRPr="0029273D">
          <w:rPr>
            <w:rFonts w:cstheme="majorBidi"/>
          </w:rPr>
          <w:t>Hughes Research Laboratories</w:t>
        </w:r>
      </w:hyperlink>
      <w:r w:rsidRPr="0029273D">
        <w:rPr>
          <w:rFonts w:cstheme="majorBidi"/>
        </w:rPr>
        <w:t>, based on theoretical work by </w:t>
      </w:r>
      <w:hyperlink r:id="rId79" w:tooltip="Charles Hard Townes" w:history="1">
        <w:r w:rsidRPr="0029273D">
          <w:rPr>
            <w:rFonts w:cstheme="majorBidi"/>
          </w:rPr>
          <w:t>Charles Hard Townes</w:t>
        </w:r>
      </w:hyperlink>
      <w:r w:rsidRPr="0029273D">
        <w:rPr>
          <w:rFonts w:cstheme="majorBidi"/>
        </w:rPr>
        <w:t> and </w:t>
      </w:r>
      <w:hyperlink r:id="rId80" w:tooltip="Arthur Leonard Schawlow" w:history="1">
        <w:r w:rsidRPr="0029273D">
          <w:rPr>
            <w:rFonts w:cstheme="majorBidi"/>
          </w:rPr>
          <w:t>Arthur Leonard Schawlow</w:t>
        </w:r>
      </w:hyperlink>
      <w:r w:rsidRPr="0029273D">
        <w:rPr>
          <w:rFonts w:cstheme="majorBidi"/>
        </w:rPr>
        <w:t>.</w:t>
      </w:r>
    </w:p>
    <w:p w14:paraId="0AC3EB69" w14:textId="77777777" w:rsidR="001F7C9A" w:rsidRPr="0029273D" w:rsidRDefault="001F7C9A" w:rsidP="001F7C9A">
      <w:pPr>
        <w:spacing w:line="22" w:lineRule="atLeast"/>
        <w:rPr>
          <w:rFonts w:cstheme="majorBidi"/>
        </w:rPr>
      </w:pPr>
      <w:r w:rsidRPr="0029273D">
        <w:rPr>
          <w:rFonts w:cstheme="majorBidi"/>
        </w:rPr>
        <w:t xml:space="preserve">      A laser differs from other sources of light in that it emits light which is </w:t>
      </w:r>
      <w:hyperlink r:id="rId81" w:tooltip="Coherence (physics)" w:history="1">
        <w:r w:rsidRPr="0029273D">
          <w:rPr>
            <w:rFonts w:cstheme="majorBidi"/>
          </w:rPr>
          <w:t>coherent</w:t>
        </w:r>
      </w:hyperlink>
      <w:r w:rsidRPr="0029273D">
        <w:rPr>
          <w:rFonts w:cstheme="majorBidi"/>
        </w:rPr>
        <w:t>. </w:t>
      </w:r>
      <w:hyperlink r:id="rId82" w:tooltip="Spatial coherence" w:history="1">
        <w:r w:rsidRPr="0029273D">
          <w:rPr>
            <w:rFonts w:cstheme="majorBidi"/>
          </w:rPr>
          <w:t>Spatial coherence</w:t>
        </w:r>
      </w:hyperlink>
      <w:r w:rsidRPr="0029273D">
        <w:rPr>
          <w:rFonts w:cstheme="majorBidi"/>
        </w:rPr>
        <w:t> allows a laser to be focused to a tight spot, enabling applications such as </w:t>
      </w:r>
      <w:hyperlink r:id="rId83" w:tooltip="Laser cutting" w:history="1">
        <w:r w:rsidRPr="0029273D">
          <w:rPr>
            <w:rFonts w:cstheme="majorBidi"/>
          </w:rPr>
          <w:t>laser cutting</w:t>
        </w:r>
      </w:hyperlink>
      <w:r w:rsidRPr="0029273D">
        <w:rPr>
          <w:rFonts w:cstheme="majorBidi"/>
        </w:rPr>
        <w:t> and </w:t>
      </w:r>
      <w:hyperlink r:id="rId84" w:anchor="Light_sources" w:tooltip="Photolithography" w:history="1">
        <w:r w:rsidRPr="0029273D">
          <w:rPr>
            <w:rFonts w:cstheme="majorBidi"/>
          </w:rPr>
          <w:t>lithography</w:t>
        </w:r>
      </w:hyperlink>
      <w:r w:rsidRPr="0029273D">
        <w:rPr>
          <w:rFonts w:cstheme="majorBidi"/>
        </w:rPr>
        <w:t>. Spatial coherence also allows a laser beam to stay narrow over great distances (</w:t>
      </w:r>
      <w:hyperlink r:id="rId85" w:tooltip="Collimated light" w:history="1">
        <w:r w:rsidRPr="0029273D">
          <w:rPr>
            <w:rFonts w:cstheme="majorBidi"/>
          </w:rPr>
          <w:t>collimation</w:t>
        </w:r>
      </w:hyperlink>
      <w:r w:rsidRPr="0029273D">
        <w:rPr>
          <w:rFonts w:cstheme="majorBidi"/>
        </w:rPr>
        <w:t>), enabling applications such as </w:t>
      </w:r>
      <w:hyperlink r:id="rId86" w:tooltip="Laser pointer" w:history="1">
        <w:r w:rsidRPr="0029273D">
          <w:rPr>
            <w:rFonts w:cstheme="majorBidi"/>
          </w:rPr>
          <w:t>laser pointers</w:t>
        </w:r>
      </w:hyperlink>
      <w:r w:rsidRPr="0029273D">
        <w:rPr>
          <w:rFonts w:cstheme="majorBidi"/>
        </w:rPr>
        <w:t> and </w:t>
      </w:r>
      <w:hyperlink r:id="rId87" w:tooltip="Lidar" w:history="1">
        <w:r w:rsidRPr="0029273D">
          <w:rPr>
            <w:rFonts w:cstheme="majorBidi"/>
          </w:rPr>
          <w:t>lidar</w:t>
        </w:r>
      </w:hyperlink>
      <w:r w:rsidRPr="0029273D">
        <w:rPr>
          <w:rFonts w:cstheme="majorBidi"/>
        </w:rPr>
        <w:t>. Lasers can also have high </w:t>
      </w:r>
      <w:hyperlink r:id="rId88" w:tooltip="Temporal coherence" w:history="1">
        <w:r w:rsidRPr="0029273D">
          <w:rPr>
            <w:rFonts w:cstheme="majorBidi"/>
          </w:rPr>
          <w:t>temporal coherence</w:t>
        </w:r>
      </w:hyperlink>
      <w:r w:rsidRPr="0029273D">
        <w:rPr>
          <w:rFonts w:cstheme="majorBidi"/>
        </w:rPr>
        <w:t>, which allows them to emit light with a very narrow </w:t>
      </w:r>
      <w:hyperlink r:id="rId89" w:tooltip="Frequency spectrum" w:history="1">
        <w:r w:rsidRPr="0029273D">
          <w:rPr>
            <w:rFonts w:cstheme="majorBidi"/>
          </w:rPr>
          <w:t>spectrum</w:t>
        </w:r>
      </w:hyperlink>
      <w:r w:rsidRPr="0029273D">
        <w:rPr>
          <w:rFonts w:cstheme="majorBidi"/>
        </w:rPr>
        <w:t>.</w:t>
      </w:r>
    </w:p>
    <w:p w14:paraId="192ACE19" w14:textId="77777777" w:rsidR="001F7C9A" w:rsidRPr="0029273D" w:rsidRDefault="001F7C9A" w:rsidP="001F7C9A">
      <w:pPr>
        <w:spacing w:line="22" w:lineRule="atLeast"/>
        <w:rPr>
          <w:rFonts w:cstheme="majorBidi"/>
        </w:rPr>
      </w:pPr>
      <w:r w:rsidRPr="0029273D">
        <w:rPr>
          <w:rFonts w:cstheme="majorBidi"/>
        </w:rPr>
        <w:t xml:space="preserve">      Lasers are used in </w:t>
      </w:r>
      <w:hyperlink r:id="rId90" w:tooltip="Optical disk drive" w:history="1">
        <w:r w:rsidRPr="0029273D">
          <w:rPr>
            <w:rFonts w:cstheme="majorBidi"/>
          </w:rPr>
          <w:t>optical disk drives</w:t>
        </w:r>
      </w:hyperlink>
      <w:r w:rsidRPr="0029273D">
        <w:rPr>
          <w:rFonts w:cstheme="majorBidi"/>
        </w:rPr>
        <w:t>, </w:t>
      </w:r>
      <w:hyperlink r:id="rId91" w:tooltip="Laser printer" w:history="1">
        <w:r w:rsidRPr="0029273D">
          <w:rPr>
            <w:rFonts w:cstheme="majorBidi"/>
          </w:rPr>
          <w:t>laser printers</w:t>
        </w:r>
      </w:hyperlink>
      <w:r w:rsidRPr="0029273D">
        <w:rPr>
          <w:rFonts w:cstheme="majorBidi"/>
        </w:rPr>
        <w:t>, </w:t>
      </w:r>
      <w:hyperlink r:id="rId92" w:tooltip="Barcode scanner" w:history="1">
        <w:r w:rsidRPr="0029273D">
          <w:rPr>
            <w:rFonts w:cstheme="majorBidi"/>
          </w:rPr>
          <w:t>barcode scanners</w:t>
        </w:r>
      </w:hyperlink>
      <w:r w:rsidRPr="0029273D">
        <w:rPr>
          <w:rFonts w:cstheme="majorBidi"/>
        </w:rPr>
        <w:t>, </w:t>
      </w:r>
      <w:hyperlink r:id="rId93" w:tooltip="DNA sequencer" w:history="1">
        <w:r w:rsidRPr="0029273D">
          <w:rPr>
            <w:rFonts w:cstheme="majorBidi"/>
          </w:rPr>
          <w:t>DNA sequencing instruments</w:t>
        </w:r>
      </w:hyperlink>
      <w:r w:rsidRPr="0029273D">
        <w:rPr>
          <w:rFonts w:cstheme="majorBidi"/>
        </w:rPr>
        <w:t>, </w:t>
      </w:r>
      <w:hyperlink r:id="rId94" w:tooltip="Fiber-optic communication" w:history="1">
        <w:r w:rsidRPr="0029273D">
          <w:rPr>
            <w:rFonts w:cstheme="majorBidi"/>
          </w:rPr>
          <w:t>fiber-optic</w:t>
        </w:r>
      </w:hyperlink>
      <w:r w:rsidRPr="0029273D">
        <w:rPr>
          <w:rFonts w:cstheme="majorBidi"/>
        </w:rPr>
        <w:t>, semiconducting chip manufacturing (</w:t>
      </w:r>
      <w:hyperlink r:id="rId95" w:tooltip="Photolithography" w:history="1">
        <w:r w:rsidRPr="0029273D">
          <w:rPr>
            <w:rFonts w:cstheme="majorBidi"/>
          </w:rPr>
          <w:t>photolithography</w:t>
        </w:r>
      </w:hyperlink>
      <w:r w:rsidRPr="0029273D">
        <w:rPr>
          <w:rFonts w:cstheme="majorBidi"/>
        </w:rPr>
        <w:t>), and </w:t>
      </w:r>
      <w:r w:rsidRPr="0029273D">
        <w:t xml:space="preserve"> so on.</w:t>
      </w:r>
      <w:r w:rsidRPr="0029273D">
        <w:rPr>
          <w:rFonts w:cstheme="majorBidi"/>
        </w:rPr>
        <w:t xml:space="preserve"> They have been used for car </w:t>
      </w:r>
      <w:hyperlink r:id="rId96" w:tooltip="Headlamp" w:history="1">
        <w:r w:rsidRPr="0029273D">
          <w:rPr>
            <w:rFonts w:cstheme="majorBidi"/>
          </w:rPr>
          <w:t>headlamps</w:t>
        </w:r>
      </w:hyperlink>
      <w:r w:rsidRPr="0029273D">
        <w:rPr>
          <w:rFonts w:cstheme="majorBidi"/>
        </w:rPr>
        <w:t> on luxury cars, by using a blue laser and a phosphor to produce highly directional white light, cf. [19].</w:t>
      </w:r>
    </w:p>
    <w:p w14:paraId="1A315C57" w14:textId="77777777" w:rsidR="001F7C9A" w:rsidRPr="0029273D" w:rsidRDefault="001F7C9A" w:rsidP="001F7C9A">
      <w:pPr>
        <w:rPr>
          <w:rFonts w:cstheme="majorBidi"/>
        </w:rPr>
      </w:pPr>
      <w:r w:rsidRPr="0029273D">
        <w:rPr>
          <w:noProof/>
        </w:rPr>
        <w:drawing>
          <wp:anchor distT="0" distB="0" distL="114300" distR="114300" simplePos="0" relativeHeight="251680768" behindDoc="1" locked="0" layoutInCell="1" allowOverlap="1" wp14:anchorId="4FD53CFA" wp14:editId="152A9047">
            <wp:simplePos x="0" y="0"/>
            <wp:positionH relativeFrom="column">
              <wp:posOffset>1770380</wp:posOffset>
            </wp:positionH>
            <wp:positionV relativeFrom="paragraph">
              <wp:posOffset>53340</wp:posOffset>
            </wp:positionV>
            <wp:extent cx="1587500" cy="1153160"/>
            <wp:effectExtent l="0" t="0" r="0" b="8890"/>
            <wp:wrapTight wrapText="bothSides">
              <wp:wrapPolygon edited="0">
                <wp:start x="0" y="0"/>
                <wp:lineTo x="0" y="21410"/>
                <wp:lineTo x="21254" y="21410"/>
                <wp:lineTo x="21254" y="0"/>
                <wp:lineTo x="0" y="0"/>
              </wp:wrapPolygon>
            </wp:wrapTight>
            <wp:docPr id="60" name="Picture 10" descr="How Do I Select The Right Laser Eye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Do I Select The Right Laser Eye Protection?"/>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87500" cy="115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9273D" w:rsidDel="00F76AE9">
        <w:rPr>
          <w:rFonts w:cstheme="majorBidi"/>
        </w:rPr>
        <w:t xml:space="preserve"> </w:t>
      </w:r>
    </w:p>
    <w:p w14:paraId="72B0457A" w14:textId="77777777" w:rsidR="001F7C9A" w:rsidRPr="0029273D" w:rsidRDefault="001F7C9A" w:rsidP="001F7C9A">
      <w:pPr>
        <w:rPr>
          <w:i/>
          <w:iCs/>
        </w:rPr>
      </w:pPr>
      <w:r w:rsidRPr="0029273D">
        <w:rPr>
          <w:rFonts w:cstheme="majorBidi"/>
        </w:rPr>
        <w:tab/>
      </w:r>
      <w:r w:rsidRPr="0029273D">
        <w:rPr>
          <w:rFonts w:cstheme="majorBidi"/>
        </w:rPr>
        <w:tab/>
      </w:r>
      <w:r w:rsidRPr="0029273D">
        <w:rPr>
          <w:rFonts w:cstheme="majorBidi"/>
        </w:rPr>
        <w:tab/>
        <w:t xml:space="preserve">           </w:t>
      </w:r>
    </w:p>
    <w:p w14:paraId="6F664B49" w14:textId="77777777" w:rsidR="001F7C9A" w:rsidRPr="0029273D" w:rsidRDefault="001F7C9A" w:rsidP="001F7C9A">
      <w:pPr>
        <w:rPr>
          <w:i/>
          <w:iCs/>
          <w:u w:val="single"/>
        </w:rPr>
      </w:pPr>
    </w:p>
    <w:p w14:paraId="42631400" w14:textId="77777777" w:rsidR="001F7C9A" w:rsidRPr="0029273D" w:rsidRDefault="001F7C9A" w:rsidP="001F7C9A">
      <w:pPr>
        <w:ind w:left="1440" w:firstLine="720"/>
        <w:rPr>
          <w:i/>
          <w:iCs/>
        </w:rPr>
      </w:pPr>
      <w:r w:rsidRPr="0029273D">
        <w:rPr>
          <w:i/>
          <w:iCs/>
        </w:rPr>
        <w:t xml:space="preserve">  </w:t>
      </w:r>
    </w:p>
    <w:p w14:paraId="6E030DCD" w14:textId="77777777" w:rsidR="001F7C9A" w:rsidRPr="0029273D" w:rsidRDefault="001F7C9A" w:rsidP="001F7C9A">
      <w:pPr>
        <w:ind w:left="1440" w:firstLine="720"/>
        <w:rPr>
          <w:i/>
          <w:iCs/>
        </w:rPr>
      </w:pPr>
      <w:r w:rsidRPr="0029273D">
        <w:rPr>
          <w:i/>
          <w:iCs/>
        </w:rPr>
        <w:t xml:space="preserve"> </w:t>
      </w:r>
    </w:p>
    <w:p w14:paraId="06356E75" w14:textId="77777777" w:rsidR="001F7C9A" w:rsidRPr="0029273D" w:rsidRDefault="001F7C9A" w:rsidP="001F7C9A">
      <w:pPr>
        <w:ind w:left="1440" w:firstLine="720"/>
        <w:rPr>
          <w:i/>
          <w:iCs/>
        </w:rPr>
      </w:pPr>
    </w:p>
    <w:p w14:paraId="4ADB3115" w14:textId="44AE4B3F" w:rsidR="001F7C9A" w:rsidRPr="0029273D" w:rsidRDefault="001F7C9A" w:rsidP="001F7C9A">
      <w:pPr>
        <w:ind w:left="1440" w:firstLine="720"/>
        <w:rPr>
          <w:i/>
          <w:iCs/>
        </w:rPr>
      </w:pPr>
      <w:r w:rsidRPr="0029273D">
        <w:rPr>
          <w:i/>
          <w:iCs/>
        </w:rPr>
        <w:t xml:space="preserve">Fig </w:t>
      </w:r>
      <w:r w:rsidR="00944AE7">
        <w:rPr>
          <w:i/>
          <w:iCs/>
        </w:rPr>
        <w:t>43</w:t>
      </w:r>
      <w:r w:rsidRPr="0029273D">
        <w:rPr>
          <w:i/>
          <w:iCs/>
        </w:rPr>
        <w:t>:  Red, blue, and green lasers, cf. [44].</w:t>
      </w:r>
    </w:p>
    <w:p w14:paraId="55F6BD68" w14:textId="77777777" w:rsidR="001F7C9A" w:rsidRPr="0029273D" w:rsidRDefault="001F7C9A" w:rsidP="001F7C9A">
      <w:pPr>
        <w:pStyle w:val="10"/>
        <w:numPr>
          <w:ilvl w:val="0"/>
          <w:numId w:val="77"/>
        </w:numPr>
        <w:spacing w:line="20" w:lineRule="atLeast"/>
        <w:jc w:val="left"/>
        <w:rPr>
          <w:color w:val="000000" w:themeColor="text1"/>
        </w:rPr>
      </w:pPr>
      <w:r w:rsidRPr="0029273D">
        <w:rPr>
          <w:color w:val="000000" w:themeColor="text1"/>
          <w:szCs w:val="22"/>
        </w:rPr>
        <w:t xml:space="preserve">Green Light Laser: </w:t>
      </w:r>
    </w:p>
    <w:p w14:paraId="75CD2342" w14:textId="77777777" w:rsidR="001F7C9A" w:rsidRPr="0029273D" w:rsidRDefault="001F7C9A" w:rsidP="001F7C9A">
      <w:pPr>
        <w:rPr>
          <w:rFonts w:cstheme="majorBidi"/>
        </w:rPr>
      </w:pPr>
      <w:r w:rsidRPr="0029273D">
        <w:rPr>
          <w:rFonts w:cstheme="majorBidi"/>
        </w:rPr>
        <w:t xml:space="preserve">      Green light lasers are the most common and popular today, green laser light is ten to 50 times brighter than the red-light lasers. This means improved visibility of laser lines or dots, even during broad daylight and in direct sunlight. It can travel longer distances of up to three miles, which is why it is an essential in various industrial worksites. Its wavelength is 532nm and its power is 5mW to 130mW, cf. [20].</w:t>
      </w:r>
    </w:p>
    <w:p w14:paraId="59CE8B11" w14:textId="77777777" w:rsidR="001F7C9A" w:rsidRPr="0029273D" w:rsidRDefault="001F7C9A" w:rsidP="001F7C9A">
      <w:pPr>
        <w:pStyle w:val="10"/>
        <w:numPr>
          <w:ilvl w:val="0"/>
          <w:numId w:val="77"/>
        </w:numPr>
        <w:spacing w:before="0" w:line="20" w:lineRule="atLeast"/>
        <w:jc w:val="left"/>
        <w:rPr>
          <w:color w:val="000000" w:themeColor="text1"/>
        </w:rPr>
      </w:pPr>
      <w:r w:rsidRPr="0029273D">
        <w:rPr>
          <w:color w:val="000000" w:themeColor="text1"/>
          <w:szCs w:val="22"/>
        </w:rPr>
        <w:t xml:space="preserve">Red Light Laser: </w:t>
      </w:r>
    </w:p>
    <w:p w14:paraId="63BA0130" w14:textId="77777777" w:rsidR="001F7C9A" w:rsidRPr="0029273D" w:rsidRDefault="001F7C9A" w:rsidP="001F7C9A">
      <w:pPr>
        <w:rPr>
          <w:rFonts w:cstheme="majorBidi"/>
        </w:rPr>
      </w:pPr>
      <w:r w:rsidRPr="0029273D">
        <w:rPr>
          <w:rFonts w:cstheme="majorBidi"/>
        </w:rPr>
        <w:t xml:space="preserve">      Red light lasers were once the standard but lost its supremacy down the road. Red lasers lack the power and distance possible in newer models. Red lasers use diodes, optics, and various electronic components. Its wavelength is 630-680nm and its power is 5mW and below, cf. [20].</w:t>
      </w:r>
    </w:p>
    <w:p w14:paraId="71CC6B7F" w14:textId="77777777" w:rsidR="001F7C9A" w:rsidRPr="0029273D" w:rsidRDefault="001F7C9A" w:rsidP="001F7C9A">
      <w:pPr>
        <w:pStyle w:val="10"/>
        <w:numPr>
          <w:ilvl w:val="0"/>
          <w:numId w:val="77"/>
        </w:numPr>
        <w:spacing w:line="20" w:lineRule="atLeast"/>
        <w:jc w:val="left"/>
        <w:rPr>
          <w:color w:val="000000" w:themeColor="text1"/>
          <w:lang w:bidi="ar-JO"/>
        </w:rPr>
      </w:pPr>
      <w:r w:rsidRPr="0029273D">
        <w:rPr>
          <w:color w:val="000000" w:themeColor="text1"/>
          <w:szCs w:val="22"/>
        </w:rPr>
        <w:t xml:space="preserve"> Blue </w:t>
      </w:r>
      <w:r w:rsidRPr="0029273D">
        <w:rPr>
          <w:rStyle w:val="11"/>
          <w:color w:val="000000" w:themeColor="text1"/>
          <w:szCs w:val="22"/>
        </w:rPr>
        <w:t>Light</w:t>
      </w:r>
      <w:r w:rsidRPr="0029273D">
        <w:rPr>
          <w:color w:val="000000" w:themeColor="text1"/>
          <w:szCs w:val="22"/>
        </w:rPr>
        <w:t xml:space="preserve"> Laser: </w:t>
      </w:r>
    </w:p>
    <w:p w14:paraId="4A44D7E7" w14:textId="77777777" w:rsidR="001F7C9A" w:rsidRPr="0029273D" w:rsidRDefault="001F7C9A" w:rsidP="001F7C9A">
      <w:r w:rsidRPr="0029273D">
        <w:rPr>
          <w:rFonts w:cstheme="majorBidi"/>
        </w:rPr>
        <w:t xml:space="preserve">      Blue light lasers have a shorter wavelength compared to red lasers, allowing for stronger focus or resolution in very fine structures in imaging applications. They are used in interferometers like compact discs, laser printers, digital photofinishing, data recording, and CD and DVD players. Its wavelength is 445nm and its power is 500mW, cf. [20].</w:t>
      </w:r>
    </w:p>
    <w:p w14:paraId="4E1BA0FE" w14:textId="6D898142" w:rsidR="001F7C9A" w:rsidRPr="0029273D" w:rsidRDefault="001F7C9A" w:rsidP="00664CEB">
      <w:pPr>
        <w:pStyle w:val="3"/>
        <w:numPr>
          <w:ilvl w:val="2"/>
          <w:numId w:val="113"/>
        </w:numPr>
        <w:spacing w:before="240" w:after="120"/>
        <w:rPr>
          <w:rFonts w:asciiTheme="majorBidi" w:hAnsiTheme="majorBidi"/>
          <w:b/>
          <w:bCs/>
          <w:color w:val="auto"/>
          <w:sz w:val="22"/>
          <w:szCs w:val="22"/>
          <w:u w:val="single"/>
        </w:rPr>
      </w:pPr>
      <w:r w:rsidRPr="0029273D">
        <w:rPr>
          <w:rFonts w:asciiTheme="majorBidi" w:hAnsiTheme="majorBidi"/>
          <w:b/>
          <w:bCs/>
          <w:color w:val="auto"/>
          <w:sz w:val="22"/>
          <w:szCs w:val="22"/>
          <w:u w:val="single"/>
        </w:rPr>
        <w:t>Design</w:t>
      </w:r>
    </w:p>
    <w:p w14:paraId="14FC1594" w14:textId="77777777" w:rsidR="001F7C9A" w:rsidRPr="0029273D" w:rsidRDefault="001F7C9A" w:rsidP="001F7C9A">
      <w:pPr>
        <w:rPr>
          <w:rFonts w:cstheme="majorBidi"/>
        </w:rPr>
      </w:pPr>
      <w:r w:rsidRPr="0029273D">
        <w:t xml:space="preserve">      </w:t>
      </w:r>
      <w:r w:rsidRPr="0029273D">
        <w:rPr>
          <w:rFonts w:cstheme="majorBidi"/>
        </w:rPr>
        <w:t>A laser consists of a gain medium, a mechanism to energize it, and something to provide optical feedback. The gain medium is a material with properties that allow it to amplify light by way of stimulated emission. Light of a specific wavelength that passes through the gain medium is amplified (increases in power).</w:t>
      </w:r>
    </w:p>
    <w:p w14:paraId="25D4986C" w14:textId="77777777" w:rsidR="001F7C9A" w:rsidRPr="0029273D" w:rsidRDefault="001F7C9A" w:rsidP="001F7C9A">
      <w:pPr>
        <w:rPr>
          <w:rFonts w:cstheme="majorBidi"/>
        </w:rPr>
      </w:pPr>
      <w:r w:rsidRPr="0029273D">
        <w:rPr>
          <w:rFonts w:cstheme="majorBidi"/>
        </w:rPr>
        <w:lastRenderedPageBreak/>
        <w:t xml:space="preserve">      For the gain medium to amplify light, it needs to be supplied with energy in a process called pumping. The energy is typically supplied as an electric current or as light at a different wavelength. Pump light may be provided by a flash lamp or by another laser.</w:t>
      </w:r>
    </w:p>
    <w:p w14:paraId="67E82FEA" w14:textId="77777777" w:rsidR="001F7C9A" w:rsidRPr="0029273D" w:rsidRDefault="001F7C9A" w:rsidP="001F7C9A">
      <w:r w:rsidRPr="0029273D">
        <w:rPr>
          <w:rFonts w:cstheme="majorBidi"/>
        </w:rPr>
        <w:t xml:space="preserve">      The most common type of laser uses feedback from an optical cavity—a pair of mirrors on either end of the gain medium. Light bounces back and forth between the mirrors, passing through the gain medium and being amplified each time. Typically, one of the two mirrors, the output coupler, is partially transparent. Some of the light escapes through this mirror. Depending on the design of the cavity (whether the mirrors are flat or curved), the light coming out of the laser may spread out or form a narrow beam. In analogy to electronic oscillators, this device is sometimes called a laser oscillator.</w:t>
      </w:r>
    </w:p>
    <w:p w14:paraId="51830530" w14:textId="77777777" w:rsidR="001F7C9A" w:rsidRPr="0029273D" w:rsidRDefault="001F7C9A" w:rsidP="001F7C9A">
      <w:r w:rsidRPr="0029273D">
        <w:t xml:space="preserve">      Some practical lasers contain additional elements that affect properties of the emitted light, such as the polarization, wavelength, and shape of the beam.</w:t>
      </w:r>
    </w:p>
    <w:p w14:paraId="2A6AF2D5" w14:textId="77777777" w:rsidR="001F7C9A" w:rsidRPr="0029273D" w:rsidRDefault="001F7C9A" w:rsidP="001F7C9A">
      <w:r w:rsidRPr="0029273D">
        <w:rPr>
          <w:noProof/>
        </w:rPr>
        <mc:AlternateContent>
          <mc:Choice Requires="wps">
            <w:drawing>
              <wp:anchor distT="0" distB="0" distL="114300" distR="114300" simplePos="0" relativeHeight="251660288" behindDoc="1" locked="0" layoutInCell="1" allowOverlap="1" wp14:anchorId="5247C51C" wp14:editId="1CEDA9E5">
                <wp:simplePos x="0" y="0"/>
                <wp:positionH relativeFrom="margin">
                  <wp:posOffset>1524000</wp:posOffset>
                </wp:positionH>
                <wp:positionV relativeFrom="paragraph">
                  <wp:posOffset>1905</wp:posOffset>
                </wp:positionV>
                <wp:extent cx="2679997" cy="2468880"/>
                <wp:effectExtent l="0" t="0" r="25400" b="26670"/>
                <wp:wrapNone/>
                <wp:docPr id="44" name="Text Box 3"/>
                <wp:cNvGraphicFramePr/>
                <a:graphic xmlns:a="http://schemas.openxmlformats.org/drawingml/2006/main">
                  <a:graphicData uri="http://schemas.microsoft.com/office/word/2010/wordprocessingShape">
                    <wps:wsp>
                      <wps:cNvSpPr txBox="1"/>
                      <wps:spPr>
                        <a:xfrm>
                          <a:off x="0" y="0"/>
                          <a:ext cx="2679997" cy="2468880"/>
                        </a:xfrm>
                        <a:prstGeom prst="rect">
                          <a:avLst/>
                        </a:prstGeom>
                        <a:solidFill>
                          <a:schemeClr val="lt1"/>
                        </a:solidFill>
                        <a:ln w="6350">
                          <a:solidFill>
                            <a:prstClr val="black"/>
                          </a:solidFill>
                        </a:ln>
                      </wps:spPr>
                      <wps:txbx>
                        <w:txbxContent>
                          <w:p w14:paraId="34BA81FA" w14:textId="77777777" w:rsidR="001D000C" w:rsidRDefault="001D000C" w:rsidP="001F7C9A">
                            <w:pPr>
                              <w:jc w:val="center"/>
                            </w:pPr>
                            <w:r>
                              <w:rPr>
                                <w:noProof/>
                              </w:rPr>
                              <w:drawing>
                                <wp:inline distT="0" distB="0" distL="0" distR="0" wp14:anchorId="5F2F23CD" wp14:editId="2E7D49FD">
                                  <wp:extent cx="1798320" cy="1092200"/>
                                  <wp:effectExtent l="0" t="0" r="0" b="0"/>
                                  <wp:docPr id="124" name="Picture 7"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23" name="Picture 23" descr="A close up of a logo&#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1798320" cy="1092200"/>
                                          </a:xfrm>
                                          <a:prstGeom prst="rect">
                                            <a:avLst/>
                                          </a:prstGeom>
                                        </pic:spPr>
                                      </pic:pic>
                                    </a:graphicData>
                                  </a:graphic>
                                </wp:inline>
                              </w:drawing>
                            </w:r>
                          </w:p>
                          <w:p w14:paraId="721915AE" w14:textId="3575143B" w:rsidR="001D000C" w:rsidRPr="00293A51" w:rsidRDefault="001D000C" w:rsidP="001F7C9A">
                            <w:pPr>
                              <w:jc w:val="center"/>
                              <w:rPr>
                                <w:i/>
                                <w:iCs/>
                                <w:sz w:val="20"/>
                                <w:szCs w:val="20"/>
                              </w:rPr>
                            </w:pPr>
                            <w:r w:rsidRPr="00293A51">
                              <w:rPr>
                                <w:i/>
                                <w:iCs/>
                                <w:sz w:val="20"/>
                                <w:szCs w:val="20"/>
                              </w:rPr>
                              <w:t xml:space="preserve">Fig </w:t>
                            </w:r>
                            <w:r>
                              <w:rPr>
                                <w:i/>
                                <w:iCs/>
                                <w:sz w:val="20"/>
                                <w:szCs w:val="20"/>
                              </w:rPr>
                              <w:t>44</w:t>
                            </w:r>
                            <w:r w:rsidRPr="00293A51">
                              <w:rPr>
                                <w:i/>
                                <w:iCs/>
                                <w:sz w:val="20"/>
                                <w:szCs w:val="20"/>
                              </w:rPr>
                              <w:t>:  Components of a typical laser</w:t>
                            </w:r>
                            <w:r w:rsidRPr="00513494">
                              <w:rPr>
                                <w:sz w:val="20"/>
                                <w:szCs w:val="20"/>
                              </w:rPr>
                              <w:t xml:space="preserve">, </w:t>
                            </w:r>
                            <w:r w:rsidRPr="00293A51">
                              <w:rPr>
                                <w:i/>
                                <w:iCs/>
                                <w:sz w:val="20"/>
                                <w:szCs w:val="20"/>
                              </w:rPr>
                              <w:t>cf. [19].</w:t>
                            </w:r>
                          </w:p>
                          <w:p w14:paraId="4761A773" w14:textId="77777777" w:rsidR="001D000C" w:rsidRPr="00513494" w:rsidRDefault="001D000C" w:rsidP="001F7C9A">
                            <w:pPr>
                              <w:numPr>
                                <w:ilvl w:val="0"/>
                                <w:numId w:val="75"/>
                              </w:numPr>
                              <w:shd w:val="clear" w:color="auto" w:fill="F8F9FA"/>
                              <w:spacing w:before="100" w:beforeAutospacing="1" w:after="24" w:line="240" w:lineRule="auto"/>
                              <w:ind w:left="768"/>
                              <w:jc w:val="left"/>
                              <w:rPr>
                                <w:rFonts w:cstheme="majorBidi"/>
                                <w:sz w:val="16"/>
                                <w:szCs w:val="16"/>
                              </w:rPr>
                            </w:pPr>
                            <w:r w:rsidRPr="00513494">
                              <w:rPr>
                                <w:rFonts w:cstheme="majorBidi"/>
                                <w:sz w:val="16"/>
                                <w:szCs w:val="16"/>
                              </w:rPr>
                              <w:t>Gain medium</w:t>
                            </w:r>
                          </w:p>
                          <w:p w14:paraId="0861CEB5" w14:textId="77777777" w:rsidR="001D000C" w:rsidRPr="00513494" w:rsidRDefault="001D000C" w:rsidP="001F7C9A">
                            <w:pPr>
                              <w:numPr>
                                <w:ilvl w:val="0"/>
                                <w:numId w:val="75"/>
                              </w:numPr>
                              <w:shd w:val="clear" w:color="auto" w:fill="F8F9FA"/>
                              <w:spacing w:before="100" w:beforeAutospacing="1" w:after="24" w:line="240" w:lineRule="auto"/>
                              <w:ind w:left="768"/>
                              <w:jc w:val="left"/>
                              <w:rPr>
                                <w:rFonts w:cstheme="majorBidi"/>
                                <w:sz w:val="16"/>
                                <w:szCs w:val="16"/>
                              </w:rPr>
                            </w:pPr>
                            <w:r w:rsidRPr="00513494">
                              <w:rPr>
                                <w:rFonts w:cstheme="majorBidi"/>
                                <w:sz w:val="16"/>
                                <w:szCs w:val="16"/>
                              </w:rPr>
                              <w:t>Laser pumping energy</w:t>
                            </w:r>
                          </w:p>
                          <w:p w14:paraId="2B43A6C2" w14:textId="77777777" w:rsidR="001D000C" w:rsidRPr="00513494" w:rsidRDefault="001D000C" w:rsidP="001F7C9A">
                            <w:pPr>
                              <w:numPr>
                                <w:ilvl w:val="0"/>
                                <w:numId w:val="75"/>
                              </w:numPr>
                              <w:shd w:val="clear" w:color="auto" w:fill="F8F9FA"/>
                              <w:spacing w:before="100" w:beforeAutospacing="1" w:after="24" w:line="240" w:lineRule="auto"/>
                              <w:ind w:left="768"/>
                              <w:jc w:val="left"/>
                              <w:rPr>
                                <w:rFonts w:cstheme="majorBidi"/>
                                <w:sz w:val="16"/>
                                <w:szCs w:val="16"/>
                              </w:rPr>
                            </w:pPr>
                            <w:r w:rsidRPr="00513494">
                              <w:rPr>
                                <w:rFonts w:cstheme="majorBidi"/>
                                <w:sz w:val="16"/>
                                <w:szCs w:val="16"/>
                              </w:rPr>
                              <w:t>High reflector</w:t>
                            </w:r>
                          </w:p>
                          <w:p w14:paraId="5D61325F" w14:textId="77777777" w:rsidR="001D000C" w:rsidRPr="00513494" w:rsidRDefault="00252C5A" w:rsidP="001F7C9A">
                            <w:pPr>
                              <w:numPr>
                                <w:ilvl w:val="0"/>
                                <w:numId w:val="75"/>
                              </w:numPr>
                              <w:shd w:val="clear" w:color="auto" w:fill="F8F9FA"/>
                              <w:spacing w:before="100" w:beforeAutospacing="1" w:after="24" w:line="240" w:lineRule="auto"/>
                              <w:ind w:left="768"/>
                              <w:jc w:val="left"/>
                              <w:rPr>
                                <w:rFonts w:cstheme="majorBidi"/>
                                <w:sz w:val="16"/>
                                <w:szCs w:val="16"/>
                              </w:rPr>
                            </w:pPr>
                            <w:hyperlink r:id="rId99" w:tooltip="Output coupler" w:history="1">
                              <w:r w:rsidR="001D000C" w:rsidRPr="00513494">
                                <w:rPr>
                                  <w:rStyle w:val="Hyperlink"/>
                                  <w:rFonts w:cstheme="majorBidi"/>
                                  <w:sz w:val="16"/>
                                  <w:szCs w:val="16"/>
                                </w:rPr>
                                <w:t>Output coupler</w:t>
                              </w:r>
                            </w:hyperlink>
                          </w:p>
                          <w:p w14:paraId="74D654CE" w14:textId="77777777" w:rsidR="001D000C" w:rsidRPr="00513494" w:rsidRDefault="001D000C" w:rsidP="001F7C9A">
                            <w:pPr>
                              <w:numPr>
                                <w:ilvl w:val="0"/>
                                <w:numId w:val="75"/>
                              </w:numPr>
                              <w:shd w:val="clear" w:color="auto" w:fill="F8F9FA"/>
                              <w:spacing w:before="100" w:beforeAutospacing="1" w:after="24" w:line="240" w:lineRule="auto"/>
                              <w:ind w:left="768"/>
                              <w:jc w:val="left"/>
                              <w:rPr>
                                <w:rFonts w:cstheme="majorBidi"/>
                                <w:sz w:val="16"/>
                                <w:szCs w:val="16"/>
                              </w:rPr>
                            </w:pPr>
                            <w:r w:rsidRPr="00513494">
                              <w:rPr>
                                <w:rFonts w:cstheme="majorBidi"/>
                                <w:sz w:val="16"/>
                                <w:szCs w:val="16"/>
                              </w:rPr>
                              <w:t>Laser beam</w:t>
                            </w:r>
                          </w:p>
                          <w:p w14:paraId="5D804B0F" w14:textId="77777777" w:rsidR="001D000C" w:rsidRPr="004078BA" w:rsidRDefault="001D000C" w:rsidP="001F7C9A">
                            <w:pPr>
                              <w:rPr>
                                <w:i/>
                                <w:iCs/>
                                <w:sz w:val="20"/>
                                <w:szCs w:val="20"/>
                              </w:rPr>
                            </w:pPr>
                          </w:p>
                          <w:p w14:paraId="1DCC71C4" w14:textId="77777777" w:rsidR="001D000C" w:rsidRDefault="001D000C" w:rsidP="001F7C9A">
                            <w:pPr>
                              <w:spacing w:line="240" w:lineRule="auto"/>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7C51C" id="Text Box 3" o:spid="_x0000_s1050" type="#_x0000_t202" style="position:absolute;left:0;text-align:left;margin-left:120pt;margin-top:.15pt;width:211pt;height:194.4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" fillcolor="white [3201]" strokeweight=".5pt">
                <v:textbox>
                  <w:txbxContent>
                    <w:p w14:paraId="34BA81FA" w14:textId="77777777" w:rsidR="001D000C" w:rsidRDefault="001D000C" w:rsidP="001F7C9A">
                      <w:pPr>
                        <w:jc w:val="center"/>
                      </w:pPr>
                      <w:r>
                        <w:rPr>
                          <w:noProof/>
                        </w:rPr>
                        <w:drawing>
                          <wp:inline distT="0" distB="0" distL="0" distR="0" wp14:anchorId="5F2F23CD" wp14:editId="2E7D49FD">
                            <wp:extent cx="1798320" cy="1092200"/>
                            <wp:effectExtent l="0" t="0" r="0" b="0"/>
                            <wp:docPr id="124" name="Picture 7"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23" name="Picture 23" descr="A close up of a logo&#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1798320" cy="1092200"/>
                                    </a:xfrm>
                                    <a:prstGeom prst="rect">
                                      <a:avLst/>
                                    </a:prstGeom>
                                  </pic:spPr>
                                </pic:pic>
                              </a:graphicData>
                            </a:graphic>
                          </wp:inline>
                        </w:drawing>
                      </w:r>
                    </w:p>
                    <w:p w14:paraId="721915AE" w14:textId="3575143B" w:rsidR="001D000C" w:rsidRPr="00293A51" w:rsidRDefault="001D000C" w:rsidP="001F7C9A">
                      <w:pPr>
                        <w:jc w:val="center"/>
                        <w:rPr>
                          <w:i/>
                          <w:iCs/>
                          <w:sz w:val="20"/>
                          <w:szCs w:val="20"/>
                        </w:rPr>
                      </w:pPr>
                      <w:r w:rsidRPr="00293A51">
                        <w:rPr>
                          <w:i/>
                          <w:iCs/>
                          <w:sz w:val="20"/>
                          <w:szCs w:val="20"/>
                        </w:rPr>
                        <w:t xml:space="preserve">Fig </w:t>
                      </w:r>
                      <w:r>
                        <w:rPr>
                          <w:i/>
                          <w:iCs/>
                          <w:sz w:val="20"/>
                          <w:szCs w:val="20"/>
                        </w:rPr>
                        <w:t>44</w:t>
                      </w:r>
                      <w:r w:rsidRPr="00293A51">
                        <w:rPr>
                          <w:i/>
                          <w:iCs/>
                          <w:sz w:val="20"/>
                          <w:szCs w:val="20"/>
                        </w:rPr>
                        <w:t>:  Components of a typical laser</w:t>
                      </w:r>
                      <w:r w:rsidRPr="00513494">
                        <w:rPr>
                          <w:sz w:val="20"/>
                          <w:szCs w:val="20"/>
                        </w:rPr>
                        <w:t xml:space="preserve">, </w:t>
                      </w:r>
                      <w:r w:rsidRPr="00293A51">
                        <w:rPr>
                          <w:i/>
                          <w:iCs/>
                          <w:sz w:val="20"/>
                          <w:szCs w:val="20"/>
                        </w:rPr>
                        <w:t>cf. [19].</w:t>
                      </w:r>
                    </w:p>
                    <w:p w14:paraId="4761A773" w14:textId="77777777" w:rsidR="001D000C" w:rsidRPr="00513494" w:rsidRDefault="001D000C" w:rsidP="001F7C9A">
                      <w:pPr>
                        <w:numPr>
                          <w:ilvl w:val="0"/>
                          <w:numId w:val="75"/>
                        </w:numPr>
                        <w:shd w:val="clear" w:color="auto" w:fill="F8F9FA"/>
                        <w:spacing w:before="100" w:beforeAutospacing="1" w:after="24" w:line="240" w:lineRule="auto"/>
                        <w:ind w:left="768"/>
                        <w:jc w:val="left"/>
                        <w:rPr>
                          <w:rFonts w:cstheme="majorBidi"/>
                          <w:sz w:val="16"/>
                          <w:szCs w:val="16"/>
                        </w:rPr>
                      </w:pPr>
                      <w:r w:rsidRPr="00513494">
                        <w:rPr>
                          <w:rFonts w:cstheme="majorBidi"/>
                          <w:sz w:val="16"/>
                          <w:szCs w:val="16"/>
                        </w:rPr>
                        <w:t>Gain medium</w:t>
                      </w:r>
                    </w:p>
                    <w:p w14:paraId="0861CEB5" w14:textId="77777777" w:rsidR="001D000C" w:rsidRPr="00513494" w:rsidRDefault="001D000C" w:rsidP="001F7C9A">
                      <w:pPr>
                        <w:numPr>
                          <w:ilvl w:val="0"/>
                          <w:numId w:val="75"/>
                        </w:numPr>
                        <w:shd w:val="clear" w:color="auto" w:fill="F8F9FA"/>
                        <w:spacing w:before="100" w:beforeAutospacing="1" w:after="24" w:line="240" w:lineRule="auto"/>
                        <w:ind w:left="768"/>
                        <w:jc w:val="left"/>
                        <w:rPr>
                          <w:rFonts w:cstheme="majorBidi"/>
                          <w:sz w:val="16"/>
                          <w:szCs w:val="16"/>
                        </w:rPr>
                      </w:pPr>
                      <w:r w:rsidRPr="00513494">
                        <w:rPr>
                          <w:rFonts w:cstheme="majorBidi"/>
                          <w:sz w:val="16"/>
                          <w:szCs w:val="16"/>
                        </w:rPr>
                        <w:t>Laser pumping energy</w:t>
                      </w:r>
                    </w:p>
                    <w:p w14:paraId="2B43A6C2" w14:textId="77777777" w:rsidR="001D000C" w:rsidRPr="00513494" w:rsidRDefault="001D000C" w:rsidP="001F7C9A">
                      <w:pPr>
                        <w:numPr>
                          <w:ilvl w:val="0"/>
                          <w:numId w:val="75"/>
                        </w:numPr>
                        <w:shd w:val="clear" w:color="auto" w:fill="F8F9FA"/>
                        <w:spacing w:before="100" w:beforeAutospacing="1" w:after="24" w:line="240" w:lineRule="auto"/>
                        <w:ind w:left="768"/>
                        <w:jc w:val="left"/>
                        <w:rPr>
                          <w:rFonts w:cstheme="majorBidi"/>
                          <w:sz w:val="16"/>
                          <w:szCs w:val="16"/>
                        </w:rPr>
                      </w:pPr>
                      <w:r w:rsidRPr="00513494">
                        <w:rPr>
                          <w:rFonts w:cstheme="majorBidi"/>
                          <w:sz w:val="16"/>
                          <w:szCs w:val="16"/>
                        </w:rPr>
                        <w:t>High reflector</w:t>
                      </w:r>
                    </w:p>
                    <w:p w14:paraId="5D61325F" w14:textId="77777777" w:rsidR="001D000C" w:rsidRPr="00513494" w:rsidRDefault="00252C5A" w:rsidP="001F7C9A">
                      <w:pPr>
                        <w:numPr>
                          <w:ilvl w:val="0"/>
                          <w:numId w:val="75"/>
                        </w:numPr>
                        <w:shd w:val="clear" w:color="auto" w:fill="F8F9FA"/>
                        <w:spacing w:before="100" w:beforeAutospacing="1" w:after="24" w:line="240" w:lineRule="auto"/>
                        <w:ind w:left="768"/>
                        <w:jc w:val="left"/>
                        <w:rPr>
                          <w:rFonts w:cstheme="majorBidi"/>
                          <w:sz w:val="16"/>
                          <w:szCs w:val="16"/>
                        </w:rPr>
                      </w:pPr>
                      <w:hyperlink r:id="rId100" w:tooltip="Output coupler" w:history="1">
                        <w:r w:rsidR="001D000C" w:rsidRPr="00513494">
                          <w:rPr>
                            <w:rStyle w:val="Hyperlink"/>
                            <w:rFonts w:cstheme="majorBidi"/>
                            <w:sz w:val="16"/>
                            <w:szCs w:val="16"/>
                          </w:rPr>
                          <w:t>Output coupler</w:t>
                        </w:r>
                      </w:hyperlink>
                    </w:p>
                    <w:p w14:paraId="74D654CE" w14:textId="77777777" w:rsidR="001D000C" w:rsidRPr="00513494" w:rsidRDefault="001D000C" w:rsidP="001F7C9A">
                      <w:pPr>
                        <w:numPr>
                          <w:ilvl w:val="0"/>
                          <w:numId w:val="75"/>
                        </w:numPr>
                        <w:shd w:val="clear" w:color="auto" w:fill="F8F9FA"/>
                        <w:spacing w:before="100" w:beforeAutospacing="1" w:after="24" w:line="240" w:lineRule="auto"/>
                        <w:ind w:left="768"/>
                        <w:jc w:val="left"/>
                        <w:rPr>
                          <w:rFonts w:cstheme="majorBidi"/>
                          <w:sz w:val="16"/>
                          <w:szCs w:val="16"/>
                        </w:rPr>
                      </w:pPr>
                      <w:r w:rsidRPr="00513494">
                        <w:rPr>
                          <w:rFonts w:cstheme="majorBidi"/>
                          <w:sz w:val="16"/>
                          <w:szCs w:val="16"/>
                        </w:rPr>
                        <w:t>Laser beam</w:t>
                      </w:r>
                    </w:p>
                    <w:p w14:paraId="5D804B0F" w14:textId="77777777" w:rsidR="001D000C" w:rsidRPr="004078BA" w:rsidRDefault="001D000C" w:rsidP="001F7C9A">
                      <w:pPr>
                        <w:rPr>
                          <w:i/>
                          <w:iCs/>
                          <w:sz w:val="20"/>
                          <w:szCs w:val="20"/>
                        </w:rPr>
                      </w:pPr>
                    </w:p>
                    <w:p w14:paraId="1DCC71C4" w14:textId="77777777" w:rsidR="001D000C" w:rsidRDefault="001D000C" w:rsidP="001F7C9A">
                      <w:pPr>
                        <w:spacing w:line="240" w:lineRule="auto"/>
                      </w:pPr>
                    </w:p>
                  </w:txbxContent>
                </v:textbox>
                <w10:wrap anchorx="margin"/>
              </v:shape>
            </w:pict>
          </mc:Fallback>
        </mc:AlternateContent>
      </w:r>
    </w:p>
    <w:p w14:paraId="63F29A89" w14:textId="77777777" w:rsidR="001F7C9A" w:rsidRPr="0029273D" w:rsidRDefault="001F7C9A" w:rsidP="001F7C9A"/>
    <w:p w14:paraId="6D1F6CB5" w14:textId="77777777" w:rsidR="001F7C9A" w:rsidRPr="0029273D" w:rsidRDefault="001F7C9A" w:rsidP="001F7C9A"/>
    <w:p w14:paraId="699A4E04" w14:textId="77777777" w:rsidR="001F7C9A" w:rsidRPr="0029273D" w:rsidRDefault="001F7C9A" w:rsidP="001F7C9A"/>
    <w:p w14:paraId="5FAFEFCE" w14:textId="77777777" w:rsidR="001F7C9A" w:rsidRPr="0029273D" w:rsidRDefault="001F7C9A" w:rsidP="001F7C9A"/>
    <w:p w14:paraId="7B8F9171" w14:textId="77777777" w:rsidR="001F7C9A" w:rsidRPr="0029273D" w:rsidRDefault="001F7C9A" w:rsidP="001F7C9A">
      <w:pPr>
        <w:rPr>
          <w:rFonts w:cstheme="majorBidi"/>
        </w:rPr>
      </w:pPr>
    </w:p>
    <w:p w14:paraId="4DCB9390" w14:textId="77777777" w:rsidR="001F7C9A" w:rsidRPr="0029273D" w:rsidRDefault="001F7C9A" w:rsidP="001F7C9A">
      <w:pPr>
        <w:rPr>
          <w:rFonts w:cstheme="majorBidi"/>
        </w:rPr>
      </w:pPr>
    </w:p>
    <w:p w14:paraId="15E8CA5D" w14:textId="77777777" w:rsidR="001F7C9A" w:rsidRPr="0029273D" w:rsidRDefault="001F7C9A" w:rsidP="001F7C9A">
      <w:pPr>
        <w:rPr>
          <w:rFonts w:cstheme="majorBidi"/>
        </w:rPr>
      </w:pPr>
    </w:p>
    <w:p w14:paraId="1EA81D77" w14:textId="77777777" w:rsidR="001F7C9A" w:rsidRPr="0029273D" w:rsidRDefault="001F7C9A" w:rsidP="001F7C9A">
      <w:pPr>
        <w:pStyle w:val="3"/>
        <w:spacing w:before="0" w:afterLines="120" w:after="288"/>
        <w:rPr>
          <w:rFonts w:asciiTheme="majorBidi" w:hAnsiTheme="majorBidi"/>
          <w:color w:val="auto"/>
          <w:sz w:val="22"/>
          <w:szCs w:val="22"/>
        </w:rPr>
      </w:pPr>
    </w:p>
    <w:p w14:paraId="5B1C859B" w14:textId="77777777" w:rsidR="00166264" w:rsidRPr="0029273D" w:rsidRDefault="00166264" w:rsidP="00166264">
      <w:pPr>
        <w:spacing w:before="0" w:line="20" w:lineRule="atLeast"/>
        <w:ind w:firstLine="0"/>
        <w:jc w:val="left"/>
      </w:pPr>
    </w:p>
    <w:p w14:paraId="5277C02A" w14:textId="4F30A4DB" w:rsidR="001F7C9A" w:rsidRPr="00513EBE" w:rsidRDefault="001F7C9A" w:rsidP="00664CEB">
      <w:pPr>
        <w:pStyle w:val="a4"/>
        <w:numPr>
          <w:ilvl w:val="2"/>
          <w:numId w:val="113"/>
        </w:numPr>
        <w:spacing w:before="0" w:line="20" w:lineRule="atLeast"/>
        <w:jc w:val="left"/>
        <w:rPr>
          <w:b/>
          <w:bCs/>
          <w:u w:val="single"/>
        </w:rPr>
      </w:pPr>
      <w:r w:rsidRPr="00513EBE">
        <w:rPr>
          <w:b/>
          <w:bCs/>
          <w:u w:val="single"/>
        </w:rPr>
        <w:t>Types and operating principles</w:t>
      </w:r>
    </w:p>
    <w:p w14:paraId="5713DF67" w14:textId="77777777" w:rsidR="001F7C9A" w:rsidRPr="0029273D" w:rsidRDefault="001F7C9A" w:rsidP="001F7C9A">
      <w:pPr>
        <w:spacing w:afterLines="120" w:after="288"/>
        <w:contextualSpacing/>
        <w:rPr>
          <w:rFonts w:cstheme="majorBidi"/>
        </w:rPr>
      </w:pPr>
      <w:r w:rsidRPr="0029273D">
        <w:rPr>
          <w:rFonts w:cstheme="majorBidi"/>
        </w:rPr>
        <w:t xml:space="preserve">      Lasers are classified into 4 types based on the type of laser medium used:</w:t>
      </w:r>
    </w:p>
    <w:p w14:paraId="306E4B95" w14:textId="77777777" w:rsidR="001F7C9A" w:rsidRPr="0029273D" w:rsidRDefault="001F7C9A" w:rsidP="001F7C9A">
      <w:pPr>
        <w:pStyle w:val="a4"/>
        <w:numPr>
          <w:ilvl w:val="0"/>
          <w:numId w:val="76"/>
        </w:numPr>
        <w:spacing w:before="0" w:line="20" w:lineRule="atLeast"/>
        <w:ind w:left="641" w:hanging="357"/>
        <w:jc w:val="left"/>
        <w:rPr>
          <w:rFonts w:asciiTheme="majorBidi" w:hAnsiTheme="majorBidi" w:cstheme="majorBidi"/>
        </w:rPr>
      </w:pPr>
      <w:r w:rsidRPr="0029273D">
        <w:rPr>
          <w:rFonts w:asciiTheme="majorBidi" w:hAnsiTheme="majorBidi" w:cstheme="majorBidi"/>
        </w:rPr>
        <w:t>Solid-state laser</w:t>
      </w:r>
    </w:p>
    <w:p w14:paraId="125672D1" w14:textId="77777777" w:rsidR="001F7C9A" w:rsidRPr="0029273D" w:rsidRDefault="001F7C9A" w:rsidP="001F7C9A">
      <w:pPr>
        <w:spacing w:afterLines="600" w:after="1440" w:line="22" w:lineRule="atLeast"/>
        <w:contextualSpacing/>
        <w:rPr>
          <w:rFonts w:cstheme="majorBidi"/>
        </w:rPr>
      </w:pPr>
      <w:r w:rsidRPr="0029273D">
        <w:rPr>
          <w:rFonts w:cstheme="majorBidi"/>
        </w:rPr>
        <w:t xml:space="preserve">      A solid -state laser is a laser that uses solid as a laser medium. In these lasers, glass or crystalline materials are used.</w:t>
      </w:r>
    </w:p>
    <w:p w14:paraId="197F6DAE" w14:textId="77777777" w:rsidR="001F7C9A" w:rsidRPr="0029273D" w:rsidRDefault="001F7C9A" w:rsidP="001F7C9A">
      <w:pPr>
        <w:spacing w:afterLines="600" w:after="1440" w:line="22" w:lineRule="atLeast"/>
        <w:contextualSpacing/>
        <w:rPr>
          <w:rFonts w:cstheme="majorBidi"/>
        </w:rPr>
      </w:pPr>
      <w:r w:rsidRPr="0029273D">
        <w:rPr>
          <w:rFonts w:cstheme="majorBidi"/>
        </w:rPr>
        <w:t xml:space="preserve">      Ions are introduced as impurities into host material which can be a glass or crystalline. The process of adding impurities to the substance is called doping. Rare earth elements such as cerium (Ce), erbium (Eu), terbium (Tb) </w:t>
      </w:r>
      <w:proofErr w:type="spellStart"/>
      <w:r w:rsidRPr="0029273D">
        <w:rPr>
          <w:rFonts w:cstheme="majorBidi"/>
        </w:rPr>
        <w:t>etc</w:t>
      </w:r>
      <w:proofErr w:type="spellEnd"/>
      <w:r w:rsidRPr="0029273D">
        <w:rPr>
          <w:rFonts w:cstheme="majorBidi"/>
        </w:rPr>
        <w:t xml:space="preserve"> are most used as dopants.</w:t>
      </w:r>
    </w:p>
    <w:p w14:paraId="489F7710" w14:textId="77777777" w:rsidR="001F7C9A" w:rsidRPr="0029273D" w:rsidRDefault="001F7C9A" w:rsidP="001F7C9A">
      <w:pPr>
        <w:spacing w:afterLines="600" w:after="1440" w:line="22" w:lineRule="atLeast"/>
        <w:contextualSpacing/>
        <w:rPr>
          <w:rFonts w:cstheme="majorBidi"/>
        </w:rPr>
      </w:pPr>
      <w:r w:rsidRPr="0029273D">
        <w:rPr>
          <w:rFonts w:cstheme="majorBidi"/>
        </w:rPr>
        <w:t xml:space="preserve">      Materials such as sapphire (Al2O3), neodymium-doped yttrium aluminum garnet (</w:t>
      </w:r>
      <w:proofErr w:type="spellStart"/>
      <w:r w:rsidRPr="0029273D">
        <w:rPr>
          <w:rFonts w:cstheme="majorBidi"/>
        </w:rPr>
        <w:t>Nd:YAG</w:t>
      </w:r>
      <w:proofErr w:type="spellEnd"/>
      <w:r w:rsidRPr="0029273D">
        <w:rPr>
          <w:rFonts w:cstheme="majorBidi"/>
        </w:rPr>
        <w:t>), Neodymium-doped glass (</w:t>
      </w:r>
      <w:proofErr w:type="spellStart"/>
      <w:r w:rsidRPr="0029273D">
        <w:rPr>
          <w:rFonts w:cstheme="majorBidi"/>
        </w:rPr>
        <w:t>Nd:glass</w:t>
      </w:r>
      <w:proofErr w:type="spellEnd"/>
      <w:r w:rsidRPr="0029273D">
        <w:rPr>
          <w:rFonts w:cstheme="majorBidi"/>
        </w:rPr>
        <w:t>) and ytterbium-doped glass are used as host materials for laser medium. Out of these, neodymium-doped yttrium aluminum garnet (</w:t>
      </w:r>
      <w:proofErr w:type="spellStart"/>
      <w:r w:rsidRPr="0029273D">
        <w:rPr>
          <w:rFonts w:cstheme="majorBidi"/>
        </w:rPr>
        <w:t>Nd:YAG</w:t>
      </w:r>
      <w:proofErr w:type="spellEnd"/>
      <w:r w:rsidRPr="0029273D">
        <w:rPr>
          <w:rFonts w:cstheme="majorBidi"/>
        </w:rPr>
        <w:t xml:space="preserve">) is </w:t>
      </w:r>
      <w:proofErr w:type="gramStart"/>
      <w:r w:rsidRPr="0029273D">
        <w:rPr>
          <w:rFonts w:cstheme="majorBidi"/>
        </w:rPr>
        <w:t>most commonly used</w:t>
      </w:r>
      <w:proofErr w:type="gramEnd"/>
      <w:r w:rsidRPr="0029273D">
        <w:rPr>
          <w:rFonts w:cstheme="majorBidi"/>
        </w:rPr>
        <w:t>.</w:t>
      </w:r>
    </w:p>
    <w:p w14:paraId="28A78C43" w14:textId="2220DB09" w:rsidR="001F7C9A" w:rsidRPr="0029273D" w:rsidRDefault="00BB52DF" w:rsidP="001F7C9A">
      <w:pPr>
        <w:spacing w:afterLines="600" w:after="1440" w:line="22" w:lineRule="atLeast"/>
        <w:contextualSpacing/>
        <w:rPr>
          <w:rFonts w:cstheme="majorBidi"/>
        </w:rPr>
      </w:pPr>
      <w:r w:rsidRPr="0029273D">
        <w:rPr>
          <w:noProof/>
        </w:rPr>
        <w:drawing>
          <wp:anchor distT="0" distB="0" distL="114300" distR="114300" simplePos="0" relativeHeight="251682816" behindDoc="1" locked="0" layoutInCell="1" allowOverlap="1" wp14:anchorId="0D7D437A" wp14:editId="649B6F36">
            <wp:simplePos x="0" y="0"/>
            <wp:positionH relativeFrom="margin">
              <wp:posOffset>1991995</wp:posOffset>
            </wp:positionH>
            <wp:positionV relativeFrom="paragraph">
              <wp:posOffset>360045</wp:posOffset>
            </wp:positionV>
            <wp:extent cx="1701800" cy="1127760"/>
            <wp:effectExtent l="0" t="0" r="0" b="0"/>
            <wp:wrapTopAndBottom/>
            <wp:docPr id="61" name="Picture 46" descr="solid state laser example is ruby la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lid state laser example is ruby laser"/>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701800" cy="1127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7C9A" w:rsidRPr="0029273D">
        <w:rPr>
          <w:rFonts w:cstheme="majorBidi"/>
        </w:rPr>
        <w:t xml:space="preserve">     The first solid-state laser was a ruby laser. It is still used in some applications. In this laser, a ruby crystal is used as a laser medium.</w:t>
      </w:r>
    </w:p>
    <w:p w14:paraId="3EBCABF3" w14:textId="34F86E30" w:rsidR="001F7C9A" w:rsidRPr="0029273D" w:rsidRDefault="001F7C9A" w:rsidP="001F7C9A">
      <w:pPr>
        <w:spacing w:afterLines="600" w:after="1440" w:line="22" w:lineRule="atLeast"/>
        <w:contextualSpacing/>
        <w:rPr>
          <w:rFonts w:cstheme="majorBidi"/>
        </w:rPr>
      </w:pPr>
    </w:p>
    <w:p w14:paraId="671D594C" w14:textId="74BA7A62" w:rsidR="001F7C9A" w:rsidRPr="0029273D" w:rsidRDefault="002D2DA9" w:rsidP="001F7C9A">
      <w:pPr>
        <w:spacing w:afterLines="600" w:after="1440" w:line="22" w:lineRule="atLeast"/>
        <w:contextualSpacing/>
        <w:rPr>
          <w:rFonts w:cstheme="majorBidi"/>
        </w:rPr>
      </w:pPr>
      <w:r w:rsidRPr="0029273D">
        <w:rPr>
          <w:noProof/>
        </w:rPr>
        <mc:AlternateContent>
          <mc:Choice Requires="wps">
            <w:drawing>
              <wp:anchor distT="0" distB="0" distL="114300" distR="114300" simplePos="0" relativeHeight="251692032" behindDoc="1" locked="0" layoutInCell="1" allowOverlap="1" wp14:anchorId="07616D9E" wp14:editId="3A064D39">
                <wp:simplePos x="0" y="0"/>
                <wp:positionH relativeFrom="margin">
                  <wp:posOffset>726440</wp:posOffset>
                </wp:positionH>
                <wp:positionV relativeFrom="paragraph">
                  <wp:posOffset>6350</wp:posOffset>
                </wp:positionV>
                <wp:extent cx="3933190" cy="267335"/>
                <wp:effectExtent l="0" t="0" r="0" b="0"/>
                <wp:wrapTight wrapText="bothSides">
                  <wp:wrapPolygon edited="0">
                    <wp:start x="0" y="0"/>
                    <wp:lineTo x="0" y="20010"/>
                    <wp:lineTo x="21447" y="20010"/>
                    <wp:lineTo x="21447" y="0"/>
                    <wp:lineTo x="0" y="0"/>
                  </wp:wrapPolygon>
                </wp:wrapTight>
                <wp:docPr id="3" name="Text Box 27"/>
                <wp:cNvGraphicFramePr/>
                <a:graphic xmlns:a="http://schemas.openxmlformats.org/drawingml/2006/main">
                  <a:graphicData uri="http://schemas.microsoft.com/office/word/2010/wordprocessingShape">
                    <wps:wsp>
                      <wps:cNvSpPr txBox="1"/>
                      <wps:spPr>
                        <a:xfrm>
                          <a:off x="0" y="0"/>
                          <a:ext cx="3933190" cy="267335"/>
                        </a:xfrm>
                        <a:prstGeom prst="rect">
                          <a:avLst/>
                        </a:prstGeom>
                        <a:solidFill>
                          <a:prstClr val="white"/>
                        </a:solidFill>
                        <a:ln>
                          <a:noFill/>
                        </a:ln>
                        <a:effectLst/>
                      </wps:spPr>
                      <wps:txbx>
                        <w:txbxContent>
                          <w:p w14:paraId="718F49F7" w14:textId="77777777" w:rsidR="001D000C" w:rsidRPr="0029273D" w:rsidRDefault="001D000C" w:rsidP="002D2DA9">
                            <w:pPr>
                              <w:jc w:val="center"/>
                              <w:rPr>
                                <w:rFonts w:cstheme="majorBidi"/>
                                <w:i/>
                                <w:iCs/>
                              </w:rPr>
                            </w:pPr>
                            <w:r w:rsidRPr="0029273D">
                              <w:rPr>
                                <w:i/>
                                <w:iCs/>
                              </w:rPr>
                              <w:t xml:space="preserve">Fig </w:t>
                            </w:r>
                            <w:r>
                              <w:rPr>
                                <w:i/>
                                <w:iCs/>
                              </w:rPr>
                              <w:t>45</w:t>
                            </w:r>
                            <w:r w:rsidRPr="0029273D">
                              <w:rPr>
                                <w:i/>
                                <w:iCs/>
                              </w:rPr>
                              <w:t>: Global Solid-State Laser, cf. [22].</w:t>
                            </w:r>
                          </w:p>
                          <w:p w14:paraId="2173701F" w14:textId="13C68794" w:rsidR="001D000C" w:rsidRPr="00136C96" w:rsidRDefault="001D000C" w:rsidP="002D2DA9">
                            <w:pPr>
                              <w:pStyle w:val="a4"/>
                              <w:spacing w:line="22" w:lineRule="atLeast"/>
                              <w:ind w:left="0"/>
                              <w:jc w:val="center"/>
                              <w:rPr>
                                <w:rFonts w:asciiTheme="majorBidi" w:hAnsiTheme="majorBidi" w:cstheme="majorBid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16D9E" id="_x0000_s1051" type="#_x0000_t202" style="position:absolute;left:0;text-align:left;margin-left:57.2pt;margin-top:.5pt;width:309.7pt;height:21.05pt;z-index:-25162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" stroked="f">
                <v:textbox inset="0,0,0,0">
                  <w:txbxContent>
                    <w:p w14:paraId="718F49F7" w14:textId="77777777" w:rsidR="001D000C" w:rsidRPr="0029273D" w:rsidRDefault="001D000C" w:rsidP="002D2DA9">
                      <w:pPr>
                        <w:jc w:val="center"/>
                        <w:rPr>
                          <w:rFonts w:cstheme="majorBidi"/>
                          <w:i/>
                          <w:iCs/>
                        </w:rPr>
                      </w:pPr>
                      <w:r w:rsidRPr="0029273D">
                        <w:rPr>
                          <w:i/>
                          <w:iCs/>
                        </w:rPr>
                        <w:t xml:space="preserve">Fig </w:t>
                      </w:r>
                      <w:r>
                        <w:rPr>
                          <w:i/>
                          <w:iCs/>
                        </w:rPr>
                        <w:t>45</w:t>
                      </w:r>
                      <w:r w:rsidRPr="0029273D">
                        <w:rPr>
                          <w:i/>
                          <w:iCs/>
                        </w:rPr>
                        <w:t>: Global Solid-State Laser, cf. [22].</w:t>
                      </w:r>
                    </w:p>
                    <w:p w14:paraId="2173701F" w14:textId="13C68794" w:rsidR="001D000C" w:rsidRPr="00136C96" w:rsidRDefault="001D000C" w:rsidP="002D2DA9">
                      <w:pPr>
                        <w:pStyle w:val="a4"/>
                        <w:spacing w:line="22" w:lineRule="atLeast"/>
                        <w:ind w:left="0"/>
                        <w:jc w:val="center"/>
                        <w:rPr>
                          <w:rFonts w:asciiTheme="majorBidi" w:hAnsiTheme="majorBidi" w:cstheme="majorBidi"/>
                          <w:noProof/>
                        </w:rPr>
                      </w:pPr>
                    </w:p>
                  </w:txbxContent>
                </v:textbox>
                <w10:wrap type="tight" anchorx="margin"/>
              </v:shape>
            </w:pict>
          </mc:Fallback>
        </mc:AlternateContent>
      </w:r>
    </w:p>
    <w:p w14:paraId="622BCE2E" w14:textId="03BA6E29" w:rsidR="001F7C9A" w:rsidRPr="0029273D" w:rsidRDefault="001F7C9A" w:rsidP="001F7C9A">
      <w:pPr>
        <w:rPr>
          <w:rFonts w:cstheme="majorBidi"/>
        </w:rPr>
      </w:pPr>
      <w:r w:rsidRPr="0029273D">
        <w:rPr>
          <w:rFonts w:cstheme="majorBidi"/>
        </w:rPr>
        <w:lastRenderedPageBreak/>
        <w:t xml:space="preserve">      In solid-state lasers, light energy is used as pumping source. Light sources such as flashtube, flash lamps, arc lamps, or laser diodes are used to achieve pumping.</w:t>
      </w:r>
    </w:p>
    <w:p w14:paraId="459194BD" w14:textId="77777777" w:rsidR="001F7C9A" w:rsidRPr="0029273D" w:rsidRDefault="001F7C9A" w:rsidP="001F7C9A">
      <w:pPr>
        <w:textAlignment w:val="top"/>
        <w:rPr>
          <w:rFonts w:cstheme="majorBidi"/>
        </w:rPr>
      </w:pPr>
      <w:r w:rsidRPr="0029273D">
        <w:rPr>
          <w:rFonts w:cstheme="majorBidi"/>
        </w:rPr>
        <w:t xml:space="preserve">      Semiconductor lasers do not belong to this category because these lasers are usually electrically pumped and involve different physical processes. cf. [22].</w:t>
      </w:r>
    </w:p>
    <w:p w14:paraId="7D03E688" w14:textId="77777777" w:rsidR="001F7C9A" w:rsidRPr="0029273D" w:rsidRDefault="001F7C9A" w:rsidP="001F7C9A">
      <w:pPr>
        <w:pStyle w:val="a4"/>
        <w:numPr>
          <w:ilvl w:val="0"/>
          <w:numId w:val="76"/>
        </w:numPr>
        <w:spacing w:before="0" w:line="20" w:lineRule="atLeast"/>
        <w:ind w:left="641" w:hanging="357"/>
        <w:jc w:val="left"/>
        <w:rPr>
          <w:rFonts w:asciiTheme="majorBidi" w:hAnsiTheme="majorBidi" w:cstheme="majorBidi"/>
        </w:rPr>
      </w:pPr>
      <w:r w:rsidRPr="0029273D">
        <w:rPr>
          <w:rFonts w:asciiTheme="majorBidi" w:hAnsiTheme="majorBidi" w:cstheme="majorBidi"/>
        </w:rPr>
        <w:t>Gas laser</w:t>
      </w:r>
    </w:p>
    <w:p w14:paraId="19AFE160" w14:textId="77777777" w:rsidR="001F7C9A" w:rsidRPr="0029273D" w:rsidRDefault="001F7C9A" w:rsidP="001F7C9A">
      <w:pPr>
        <w:rPr>
          <w:rFonts w:cstheme="majorBidi"/>
        </w:rPr>
      </w:pPr>
      <w:r w:rsidRPr="0029273D">
        <w:rPr>
          <w:rFonts w:cstheme="majorBidi"/>
        </w:rPr>
        <w:t xml:space="preserve">      A gas laser is a laser in which an electric current is discharged through a gas inside the laser medium to produce laser light. In gas lasers, the laser medium is in the gaseous state.</w:t>
      </w:r>
    </w:p>
    <w:p w14:paraId="0B65DDFE" w14:textId="77777777" w:rsidR="001F7C9A" w:rsidRPr="0029273D" w:rsidRDefault="001F7C9A" w:rsidP="001F7C9A">
      <w:pPr>
        <w:rPr>
          <w:rFonts w:cstheme="majorBidi"/>
        </w:rPr>
      </w:pPr>
      <w:r w:rsidRPr="0029273D">
        <w:rPr>
          <w:rFonts w:cstheme="majorBidi"/>
        </w:rPr>
        <w:t xml:space="preserve">      Gas lasers are used in applications that require laser light with very high beam quality and long coherence lengths.</w:t>
      </w:r>
    </w:p>
    <w:p w14:paraId="5E022300" w14:textId="77777777" w:rsidR="001F7C9A" w:rsidRPr="0029273D" w:rsidRDefault="001F7C9A" w:rsidP="001F7C9A">
      <w:pPr>
        <w:rPr>
          <w:rFonts w:cstheme="majorBidi"/>
        </w:rPr>
      </w:pPr>
      <w:r w:rsidRPr="0029273D">
        <w:rPr>
          <w:rFonts w:cstheme="majorBidi"/>
        </w:rPr>
        <w:t xml:space="preserve">      In gas laser, the laser medium or gain medium is made up of the mixture of gases. This mixture is packed up into a glass tube. The glass tube filled with the mixture of gases acts as an active medium or laser medium.</w:t>
      </w:r>
    </w:p>
    <w:p w14:paraId="1305AD04" w14:textId="77777777" w:rsidR="001F7C9A" w:rsidRPr="0029273D" w:rsidRDefault="001F7C9A" w:rsidP="001F7C9A">
      <w:pPr>
        <w:rPr>
          <w:rFonts w:cstheme="majorBidi"/>
        </w:rPr>
      </w:pPr>
      <w:r w:rsidRPr="0029273D">
        <w:rPr>
          <w:rFonts w:cstheme="majorBidi"/>
        </w:rPr>
        <w:t xml:space="preserve">      A gas laser is the first laser that works on the principle of converting electrical energy into light energy. It produces a laser light beam in the infrared region of the spectrum at 1.15 µm.</w:t>
      </w:r>
    </w:p>
    <w:p w14:paraId="5BCB2926" w14:textId="77777777" w:rsidR="001F7C9A" w:rsidRPr="0029273D" w:rsidRDefault="001F7C9A" w:rsidP="001F7C9A">
      <w:pPr>
        <w:rPr>
          <w:rFonts w:cstheme="majorBidi"/>
        </w:rPr>
      </w:pPr>
      <w:r w:rsidRPr="0029273D">
        <w:rPr>
          <w:rFonts w:cstheme="majorBidi"/>
        </w:rPr>
        <w:t xml:space="preserve">     Gas lasers are of different types: they are, Helium (He) – Neon (Ne) lasers, argon ion lasers, carbon dioxide lasers (CO2 lasers), carbon monoxide lasers (CO lasers), excimer lasers, nitrogen lasers, hydrogen lasers, etc. The type of gas used to construct the laser medium can determine the lasers wavelength or efficiency, cf.  [22].</w:t>
      </w:r>
    </w:p>
    <w:p w14:paraId="1BF68793" w14:textId="77777777" w:rsidR="001F7C9A" w:rsidRPr="0029273D" w:rsidRDefault="001F7C9A" w:rsidP="001F7C9A">
      <w:pPr>
        <w:rPr>
          <w:rFonts w:cstheme="majorBidi"/>
        </w:rPr>
      </w:pPr>
    </w:p>
    <w:p w14:paraId="5BBBD40A" w14:textId="77777777" w:rsidR="001F7C9A" w:rsidRPr="0029273D" w:rsidRDefault="001F7C9A" w:rsidP="001F7C9A">
      <w:pPr>
        <w:rPr>
          <w:rFonts w:cstheme="majorBidi"/>
        </w:rPr>
      </w:pPr>
      <w:r w:rsidRPr="0029273D">
        <w:rPr>
          <w:noProof/>
        </w:rPr>
        <w:drawing>
          <wp:anchor distT="0" distB="0" distL="114300" distR="114300" simplePos="0" relativeHeight="251671552" behindDoc="0" locked="0" layoutInCell="1" allowOverlap="1" wp14:anchorId="1CB316F7" wp14:editId="1ECD5F0C">
            <wp:simplePos x="0" y="0"/>
            <wp:positionH relativeFrom="margin">
              <wp:posOffset>1452245</wp:posOffset>
            </wp:positionH>
            <wp:positionV relativeFrom="paragraph">
              <wp:posOffset>6350</wp:posOffset>
            </wp:positionV>
            <wp:extent cx="2393950" cy="1115695"/>
            <wp:effectExtent l="0" t="0" r="6350" b="8255"/>
            <wp:wrapSquare wrapText="bothSides"/>
            <wp:docPr id="62" name="Picture 47" descr="A gas laser is a laser in which an electric current is discharged through a gas inside the laser medium to produce laser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gas laser is a laser in which an electric current is discharged through a gas inside the laser medium to produce laser ligh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393950" cy="1115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C261F8" w14:textId="77777777" w:rsidR="001F7C9A" w:rsidRPr="0029273D" w:rsidRDefault="001F7C9A" w:rsidP="001F7C9A"/>
    <w:p w14:paraId="6F3534DE" w14:textId="77777777" w:rsidR="001F7C9A" w:rsidRPr="0029273D" w:rsidRDefault="001F7C9A" w:rsidP="001F7C9A">
      <w:pPr>
        <w:pStyle w:val="a4"/>
        <w:ind w:left="1080"/>
      </w:pPr>
    </w:p>
    <w:p w14:paraId="673A1751" w14:textId="77777777" w:rsidR="001F7C9A" w:rsidRPr="0029273D" w:rsidRDefault="001F7C9A" w:rsidP="001F7C9A"/>
    <w:p w14:paraId="3A9D6334" w14:textId="77777777" w:rsidR="001F7C9A" w:rsidRPr="0029273D" w:rsidRDefault="001F7C9A" w:rsidP="001F7C9A">
      <w:pPr>
        <w:ind w:left="2880" w:firstLine="720"/>
        <w:rPr>
          <w:i/>
          <w:iCs/>
        </w:rPr>
      </w:pPr>
    </w:p>
    <w:p w14:paraId="42F3A77E" w14:textId="3517B531" w:rsidR="001F7C9A" w:rsidRPr="0029273D" w:rsidRDefault="001F7C9A" w:rsidP="001F7C9A">
      <w:pPr>
        <w:ind w:left="2880" w:firstLine="720"/>
        <w:rPr>
          <w:i/>
          <w:iCs/>
        </w:rPr>
      </w:pPr>
      <w:r w:rsidRPr="0029273D">
        <w:rPr>
          <w:i/>
          <w:iCs/>
        </w:rPr>
        <w:t xml:space="preserve">Fig </w:t>
      </w:r>
      <w:r w:rsidR="00944AE7">
        <w:rPr>
          <w:i/>
          <w:iCs/>
        </w:rPr>
        <w:t>46</w:t>
      </w:r>
      <w:r w:rsidRPr="0029273D">
        <w:rPr>
          <w:i/>
          <w:iCs/>
        </w:rPr>
        <w:t>: Gas laser, cf. [22].</w:t>
      </w:r>
    </w:p>
    <w:p w14:paraId="186D724E" w14:textId="77777777" w:rsidR="001F7C9A" w:rsidRPr="0029273D" w:rsidRDefault="001F7C9A" w:rsidP="001F7C9A">
      <w:pPr>
        <w:pStyle w:val="a4"/>
        <w:numPr>
          <w:ilvl w:val="0"/>
          <w:numId w:val="76"/>
        </w:numPr>
        <w:spacing w:before="0" w:line="20" w:lineRule="atLeast"/>
        <w:jc w:val="left"/>
        <w:rPr>
          <w:rFonts w:asciiTheme="majorBidi" w:hAnsiTheme="majorBidi" w:cstheme="majorBidi"/>
        </w:rPr>
      </w:pPr>
      <w:r w:rsidRPr="0029273D">
        <w:rPr>
          <w:rFonts w:asciiTheme="majorBidi" w:hAnsiTheme="majorBidi" w:cstheme="majorBidi"/>
        </w:rPr>
        <w:t>Liquid laser</w:t>
      </w:r>
    </w:p>
    <w:p w14:paraId="39C6D288" w14:textId="77777777" w:rsidR="001F7C9A" w:rsidRPr="0029273D" w:rsidRDefault="001F7C9A" w:rsidP="001F7C9A">
      <w:pPr>
        <w:rPr>
          <w:rFonts w:cstheme="majorBidi"/>
        </w:rPr>
      </w:pPr>
      <w:r w:rsidRPr="0029273D">
        <w:rPr>
          <w:rFonts w:cstheme="majorBidi"/>
        </w:rPr>
        <w:t xml:space="preserve">      A liquid laser is a laser that uses the liquid as laser medium. In liquid lasers, light supplies energy to the laser medium.</w:t>
      </w:r>
    </w:p>
    <w:p w14:paraId="1B878E17" w14:textId="77777777" w:rsidR="001F7C9A" w:rsidRPr="0029273D" w:rsidRDefault="001F7C9A" w:rsidP="001F7C9A">
      <w:pPr>
        <w:rPr>
          <w:rFonts w:cstheme="majorBidi"/>
        </w:rPr>
      </w:pPr>
      <w:r w:rsidRPr="0029273D">
        <w:rPr>
          <w:rFonts w:cstheme="majorBidi"/>
        </w:rPr>
        <w:t xml:space="preserve">      A dye laser is an example of the liquid laser. A dye laser is a laser that uses an organic dye (liquid solution) as the laser medium.</w:t>
      </w:r>
    </w:p>
    <w:p w14:paraId="3A62C44C" w14:textId="77777777" w:rsidR="001F7C9A" w:rsidRPr="0029273D" w:rsidRDefault="001F7C9A" w:rsidP="001F7C9A">
      <w:pPr>
        <w:rPr>
          <w:rFonts w:cstheme="majorBidi"/>
        </w:rPr>
      </w:pPr>
      <w:r w:rsidRPr="0029273D">
        <w:rPr>
          <w:rFonts w:cstheme="majorBidi"/>
        </w:rPr>
        <w:t xml:space="preserve">      A dye laser is made up of an organic dye mixed with a solvent. These lasers generate laser light from the excited energy states of organic dyes dissolved in liquid solvents. It produces laser light beam in the near ultraviolet (UV) to the near infrared (IR) region of the spectrum, cf.  [22].</w:t>
      </w:r>
    </w:p>
    <w:p w14:paraId="7A117D6F" w14:textId="77777777" w:rsidR="001F7C9A" w:rsidRPr="0029273D" w:rsidRDefault="001F7C9A" w:rsidP="001F7C9A">
      <w:pPr>
        <w:rPr>
          <w:rFonts w:cstheme="majorBidi"/>
        </w:rPr>
      </w:pPr>
    </w:p>
    <w:p w14:paraId="0C0605C3" w14:textId="77777777" w:rsidR="001F7C9A" w:rsidRPr="0029273D" w:rsidRDefault="001F7C9A" w:rsidP="001F7C9A">
      <w:pPr>
        <w:rPr>
          <w:rFonts w:cstheme="majorBidi"/>
        </w:rPr>
      </w:pPr>
      <w:r w:rsidRPr="0029273D">
        <w:rPr>
          <w:noProof/>
        </w:rPr>
        <w:drawing>
          <wp:anchor distT="0" distB="0" distL="114300" distR="114300" simplePos="0" relativeHeight="251666432" behindDoc="1" locked="0" layoutInCell="1" allowOverlap="1" wp14:anchorId="0AB1FB31" wp14:editId="47C412F2">
            <wp:simplePos x="0" y="0"/>
            <wp:positionH relativeFrom="margin">
              <wp:posOffset>2019508</wp:posOffset>
            </wp:positionH>
            <wp:positionV relativeFrom="paragraph">
              <wp:posOffset>5210</wp:posOffset>
            </wp:positionV>
            <wp:extent cx="1717675" cy="1094740"/>
            <wp:effectExtent l="0" t="0" r="0" b="0"/>
            <wp:wrapTight wrapText="bothSides">
              <wp:wrapPolygon edited="0">
                <wp:start x="0" y="0"/>
                <wp:lineTo x="0" y="21049"/>
                <wp:lineTo x="21321" y="21049"/>
                <wp:lineTo x="21321" y="0"/>
                <wp:lineTo x="0" y="0"/>
              </wp:wrapPolygon>
            </wp:wrapTight>
            <wp:docPr id="6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1717675" cy="1094740"/>
                    </a:xfrm>
                    <a:prstGeom prst="rect">
                      <a:avLst/>
                    </a:prstGeom>
                  </pic:spPr>
                </pic:pic>
              </a:graphicData>
            </a:graphic>
            <wp14:sizeRelH relativeFrom="margin">
              <wp14:pctWidth>0</wp14:pctWidth>
            </wp14:sizeRelH>
            <wp14:sizeRelV relativeFrom="margin">
              <wp14:pctHeight>0</wp14:pctHeight>
            </wp14:sizeRelV>
          </wp:anchor>
        </w:drawing>
      </w:r>
    </w:p>
    <w:p w14:paraId="5E17B5D2" w14:textId="77777777" w:rsidR="001F7C9A" w:rsidRPr="0029273D" w:rsidRDefault="001F7C9A" w:rsidP="001F7C9A">
      <w:r w:rsidRPr="0029273D">
        <w:tab/>
      </w:r>
    </w:p>
    <w:p w14:paraId="4EA72B08" w14:textId="77777777" w:rsidR="001F7C9A" w:rsidRPr="0029273D" w:rsidRDefault="001F7C9A" w:rsidP="001F7C9A">
      <w:pPr>
        <w:rPr>
          <w:i/>
          <w:iCs/>
        </w:rPr>
      </w:pPr>
      <w:r w:rsidRPr="0029273D">
        <w:rPr>
          <w:i/>
          <w:iCs/>
        </w:rPr>
        <w:t xml:space="preserve">                            </w:t>
      </w:r>
      <w:r w:rsidRPr="0029273D">
        <w:rPr>
          <w:i/>
          <w:iCs/>
        </w:rPr>
        <w:tab/>
      </w:r>
    </w:p>
    <w:p w14:paraId="7E2AA167" w14:textId="77777777" w:rsidR="001F7C9A" w:rsidRPr="0029273D" w:rsidRDefault="001F7C9A" w:rsidP="001F7C9A">
      <w:pPr>
        <w:rPr>
          <w:i/>
          <w:iCs/>
        </w:rPr>
      </w:pPr>
    </w:p>
    <w:p w14:paraId="447EE1E8" w14:textId="77777777" w:rsidR="001F7C9A" w:rsidRPr="0029273D" w:rsidRDefault="001F7C9A" w:rsidP="001F7C9A">
      <w:pPr>
        <w:ind w:left="2160" w:firstLine="720"/>
        <w:rPr>
          <w:i/>
          <w:iCs/>
        </w:rPr>
      </w:pPr>
    </w:p>
    <w:p w14:paraId="52AD53ED" w14:textId="6305E767" w:rsidR="001F7C9A" w:rsidRDefault="001F7C9A" w:rsidP="001F7C9A">
      <w:pPr>
        <w:ind w:left="2160" w:firstLine="720"/>
        <w:rPr>
          <w:i/>
          <w:iCs/>
        </w:rPr>
      </w:pPr>
      <w:r w:rsidRPr="0029273D">
        <w:rPr>
          <w:i/>
          <w:iCs/>
        </w:rPr>
        <w:t xml:space="preserve">Fig </w:t>
      </w:r>
      <w:r w:rsidR="00944AE7">
        <w:rPr>
          <w:i/>
          <w:iCs/>
        </w:rPr>
        <w:t>47</w:t>
      </w:r>
      <w:r w:rsidRPr="0029273D">
        <w:rPr>
          <w:i/>
          <w:iCs/>
        </w:rPr>
        <w:t>: Laser ablation in liquid medium, cf. [42].</w:t>
      </w:r>
    </w:p>
    <w:p w14:paraId="748B3587" w14:textId="1E08445A" w:rsidR="00BB52DF" w:rsidRDefault="00BB52DF" w:rsidP="001F7C9A">
      <w:pPr>
        <w:ind w:left="2160" w:firstLine="720"/>
        <w:rPr>
          <w:i/>
          <w:iCs/>
        </w:rPr>
      </w:pPr>
    </w:p>
    <w:p w14:paraId="3E32FE79" w14:textId="77777777" w:rsidR="00BB52DF" w:rsidRPr="0029273D" w:rsidRDefault="00BB52DF" w:rsidP="001F7C9A">
      <w:pPr>
        <w:ind w:left="2160" w:firstLine="720"/>
        <w:rPr>
          <w:i/>
          <w:iCs/>
        </w:rPr>
      </w:pPr>
    </w:p>
    <w:p w14:paraId="5E799259" w14:textId="77777777" w:rsidR="001F7C9A" w:rsidRPr="0029273D" w:rsidRDefault="001F7C9A" w:rsidP="001F7C9A">
      <w:pPr>
        <w:pStyle w:val="a4"/>
        <w:numPr>
          <w:ilvl w:val="0"/>
          <w:numId w:val="76"/>
        </w:numPr>
        <w:spacing w:before="0" w:line="20" w:lineRule="atLeast"/>
        <w:jc w:val="left"/>
        <w:rPr>
          <w:rFonts w:cstheme="majorBidi"/>
        </w:rPr>
      </w:pPr>
      <w:r w:rsidRPr="0029273D">
        <w:lastRenderedPageBreak/>
        <w:tab/>
      </w:r>
      <w:r w:rsidRPr="0029273D">
        <w:rPr>
          <w:rFonts w:asciiTheme="majorBidi" w:hAnsiTheme="majorBidi" w:cstheme="majorBidi"/>
        </w:rPr>
        <w:t>Semiconductor laser</w:t>
      </w:r>
    </w:p>
    <w:p w14:paraId="78F045B5" w14:textId="77777777" w:rsidR="001F7C9A" w:rsidRPr="0029273D" w:rsidRDefault="001F7C9A" w:rsidP="001F7C9A">
      <w:pPr>
        <w:spacing w:line="22" w:lineRule="atLeast"/>
        <w:rPr>
          <w:rFonts w:cstheme="majorBidi"/>
        </w:rPr>
      </w:pPr>
      <w:r w:rsidRPr="0029273D">
        <w:rPr>
          <w:rFonts w:cstheme="majorBidi"/>
        </w:rPr>
        <w:t xml:space="preserve">      Semiconductor lasers play an important role in our everyday life. These lasers are very cheap, compact size and consume low power. Semiconductor lasers are also known as laser diodes.</w:t>
      </w:r>
    </w:p>
    <w:p w14:paraId="34AF27BE" w14:textId="77777777" w:rsidR="001F7C9A" w:rsidRPr="0029273D" w:rsidRDefault="001F7C9A" w:rsidP="001F7C9A">
      <w:pPr>
        <w:spacing w:line="22" w:lineRule="atLeast"/>
        <w:rPr>
          <w:rFonts w:cstheme="majorBidi"/>
        </w:rPr>
      </w:pPr>
      <w:r w:rsidRPr="0029273D">
        <w:rPr>
          <w:rFonts w:cstheme="majorBidi"/>
        </w:rPr>
        <w:t xml:space="preserve">      Semiconductor lasers are different from solid-state lasers. In solid-state lasers, light energy is used as the pump source whereas, in semiconductor lasers, electrical energy is used as the pump source.</w:t>
      </w:r>
    </w:p>
    <w:p w14:paraId="3E946895" w14:textId="77777777" w:rsidR="001F7C9A" w:rsidRPr="0029273D" w:rsidRDefault="001F7C9A" w:rsidP="001F7C9A">
      <w:pPr>
        <w:spacing w:line="22" w:lineRule="atLeast"/>
        <w:rPr>
          <w:rFonts w:cstheme="majorBidi"/>
        </w:rPr>
      </w:pPr>
      <w:r w:rsidRPr="0029273D">
        <w:rPr>
          <w:noProof/>
        </w:rPr>
        <w:drawing>
          <wp:anchor distT="0" distB="0" distL="114300" distR="114300" simplePos="0" relativeHeight="251670528" behindDoc="1" locked="0" layoutInCell="1" allowOverlap="1" wp14:anchorId="7CEBDD81" wp14:editId="4817A19C">
            <wp:simplePos x="0" y="0"/>
            <wp:positionH relativeFrom="margin">
              <wp:posOffset>1661795</wp:posOffset>
            </wp:positionH>
            <wp:positionV relativeFrom="paragraph">
              <wp:posOffset>3175</wp:posOffset>
            </wp:positionV>
            <wp:extent cx="2430145" cy="1803400"/>
            <wp:effectExtent l="0" t="0" r="8255" b="6350"/>
            <wp:wrapTight wrapText="bothSides">
              <wp:wrapPolygon edited="0">
                <wp:start x="0" y="0"/>
                <wp:lineTo x="0" y="21448"/>
                <wp:lineTo x="21504" y="21448"/>
                <wp:lineTo x="21504" y="0"/>
                <wp:lineTo x="0" y="0"/>
              </wp:wrapPolygon>
            </wp:wrapTight>
            <wp:docPr id="9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30145" cy="1803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7CFDAF" w14:textId="77777777" w:rsidR="001F7C9A" w:rsidRPr="0029273D" w:rsidRDefault="001F7C9A" w:rsidP="001F7C9A">
      <w:pPr>
        <w:ind w:left="1440"/>
        <w:jc w:val="center"/>
        <w:rPr>
          <w:i/>
          <w:iCs/>
          <w:sz w:val="20"/>
          <w:szCs w:val="20"/>
        </w:rPr>
      </w:pPr>
      <w:r w:rsidRPr="0029273D">
        <w:rPr>
          <w:i/>
          <w:iCs/>
          <w:sz w:val="20"/>
          <w:szCs w:val="20"/>
        </w:rPr>
        <w:t xml:space="preserve">                            </w:t>
      </w:r>
    </w:p>
    <w:p w14:paraId="7C1D0F71" w14:textId="77777777" w:rsidR="001F7C9A" w:rsidRPr="0029273D" w:rsidRDefault="001F7C9A" w:rsidP="001F7C9A">
      <w:pPr>
        <w:ind w:left="1440"/>
        <w:rPr>
          <w:i/>
          <w:iCs/>
          <w:sz w:val="20"/>
          <w:szCs w:val="20"/>
        </w:rPr>
      </w:pPr>
    </w:p>
    <w:p w14:paraId="01E65F56" w14:textId="77777777" w:rsidR="001F7C9A" w:rsidRPr="0029273D" w:rsidRDefault="001F7C9A" w:rsidP="001F7C9A">
      <w:pPr>
        <w:ind w:left="1440"/>
        <w:rPr>
          <w:i/>
          <w:iCs/>
          <w:sz w:val="20"/>
          <w:szCs w:val="20"/>
        </w:rPr>
      </w:pPr>
    </w:p>
    <w:p w14:paraId="7DE40E53" w14:textId="77777777" w:rsidR="001F7C9A" w:rsidRPr="0029273D" w:rsidRDefault="001F7C9A" w:rsidP="001F7C9A">
      <w:pPr>
        <w:rPr>
          <w:i/>
          <w:iCs/>
          <w:sz w:val="20"/>
          <w:szCs w:val="20"/>
        </w:rPr>
      </w:pPr>
    </w:p>
    <w:p w14:paraId="31068D2D" w14:textId="77777777" w:rsidR="001F7C9A" w:rsidRPr="0029273D" w:rsidRDefault="001F7C9A" w:rsidP="001F7C9A">
      <w:pPr>
        <w:ind w:left="2160"/>
        <w:rPr>
          <w:i/>
          <w:iCs/>
        </w:rPr>
      </w:pPr>
      <w:r w:rsidRPr="0029273D">
        <w:rPr>
          <w:i/>
          <w:iCs/>
        </w:rPr>
        <w:t xml:space="preserve">    </w:t>
      </w:r>
    </w:p>
    <w:p w14:paraId="6362CE0A" w14:textId="77777777" w:rsidR="001F7C9A" w:rsidRPr="0029273D" w:rsidRDefault="001F7C9A" w:rsidP="001F7C9A">
      <w:pPr>
        <w:ind w:left="2160"/>
        <w:rPr>
          <w:i/>
          <w:iCs/>
        </w:rPr>
      </w:pPr>
    </w:p>
    <w:p w14:paraId="6087358A" w14:textId="77777777" w:rsidR="001F7C9A" w:rsidRPr="0029273D" w:rsidRDefault="001F7C9A" w:rsidP="001F7C9A">
      <w:pPr>
        <w:rPr>
          <w:i/>
          <w:iCs/>
        </w:rPr>
      </w:pPr>
    </w:p>
    <w:p w14:paraId="3E1DDC27" w14:textId="2B69D5FA" w:rsidR="001F7C9A" w:rsidRPr="0029273D" w:rsidRDefault="001F7C9A" w:rsidP="001F7C9A">
      <w:pPr>
        <w:ind w:left="2160"/>
        <w:rPr>
          <w:i/>
          <w:iCs/>
        </w:rPr>
      </w:pPr>
      <w:r w:rsidRPr="0029273D">
        <w:rPr>
          <w:i/>
          <w:iCs/>
        </w:rPr>
        <w:t xml:space="preserve">             Fig </w:t>
      </w:r>
      <w:r w:rsidR="00944AE7">
        <w:rPr>
          <w:i/>
          <w:iCs/>
        </w:rPr>
        <w:t>48</w:t>
      </w:r>
      <w:r w:rsidRPr="0029273D">
        <w:rPr>
          <w:i/>
          <w:iCs/>
        </w:rPr>
        <w:t>: Semiconductor laser, cf. [43].</w:t>
      </w:r>
    </w:p>
    <w:p w14:paraId="1A93A906" w14:textId="2A38F445" w:rsidR="001F7C9A" w:rsidRPr="00664CEB" w:rsidRDefault="001F7C9A" w:rsidP="00664CEB">
      <w:pPr>
        <w:pStyle w:val="2"/>
        <w:numPr>
          <w:ilvl w:val="2"/>
          <w:numId w:val="113"/>
        </w:numPr>
        <w:spacing w:before="0" w:after="120" w:line="20" w:lineRule="atLeast"/>
        <w:rPr>
          <w:rFonts w:asciiTheme="minorHAnsi" w:hAnsiTheme="minorHAnsi"/>
          <w:b/>
          <w:bCs/>
        </w:rPr>
      </w:pPr>
      <w:r w:rsidRPr="00664CEB">
        <w:rPr>
          <w:rFonts w:asciiTheme="minorHAnsi" w:hAnsiTheme="minorHAnsi"/>
          <w:b/>
          <w:bCs/>
          <w:color w:val="auto"/>
          <w:sz w:val="22"/>
          <w:szCs w:val="22"/>
        </w:rPr>
        <w:t>Uses</w:t>
      </w:r>
    </w:p>
    <w:p w14:paraId="2DC81164" w14:textId="77777777" w:rsidR="001F7C9A" w:rsidRPr="0029273D" w:rsidRDefault="001F7C9A" w:rsidP="001F7C9A">
      <w:pPr>
        <w:rPr>
          <w:rFonts w:cstheme="majorBidi"/>
        </w:rPr>
      </w:pPr>
      <w:r w:rsidRPr="0029273D">
        <w:rPr>
          <w:rFonts w:cstheme="majorBidi"/>
        </w:rPr>
        <w:t xml:space="preserve">      When lasers were invented in 1960, they were called "a solution looking for a problem". Since then, they have become ubiquitous, finding utility in thousands of highly varied applications in every section of modern society, including consumer electronics, information technology, science, medicine, industry, law enforcement, entertainment, and the military. Fiber-optic communication using lasers is a key technology in modern communications, allowing services such as the Internet.</w:t>
      </w:r>
    </w:p>
    <w:p w14:paraId="6F4FE45E" w14:textId="77777777" w:rsidR="001F7C9A" w:rsidRPr="0029273D" w:rsidRDefault="001F7C9A" w:rsidP="001F7C9A">
      <w:pPr>
        <w:rPr>
          <w:rFonts w:cstheme="majorBidi"/>
        </w:rPr>
      </w:pPr>
      <w:r w:rsidRPr="0029273D">
        <w:rPr>
          <w:rFonts w:cstheme="majorBidi"/>
        </w:rPr>
        <w:t>Some uses are:</w:t>
      </w:r>
    </w:p>
    <w:p w14:paraId="66F8EF72" w14:textId="77777777" w:rsidR="001F7C9A" w:rsidRPr="0029273D" w:rsidRDefault="001F7C9A" w:rsidP="001F7C9A">
      <w:pPr>
        <w:pStyle w:val="a4"/>
        <w:numPr>
          <w:ilvl w:val="0"/>
          <w:numId w:val="78"/>
        </w:numPr>
        <w:spacing w:before="0" w:line="20" w:lineRule="atLeast"/>
        <w:jc w:val="left"/>
        <w:rPr>
          <w:rFonts w:cstheme="majorBidi"/>
        </w:rPr>
      </w:pPr>
      <w:r w:rsidRPr="0029273D">
        <w:rPr>
          <w:rFonts w:asciiTheme="majorBidi" w:hAnsiTheme="majorBidi" w:cstheme="majorBidi"/>
        </w:rPr>
        <w:t>Communications: besides fiber-optic communication, lasers are used for free-space optical communication, including laser communication in space.</w:t>
      </w:r>
    </w:p>
    <w:p w14:paraId="7706C7A5" w14:textId="77777777" w:rsidR="001F7C9A" w:rsidRPr="0029273D" w:rsidRDefault="001F7C9A" w:rsidP="001F7C9A">
      <w:pPr>
        <w:pStyle w:val="a4"/>
        <w:numPr>
          <w:ilvl w:val="0"/>
          <w:numId w:val="78"/>
        </w:numPr>
        <w:spacing w:before="0" w:line="20" w:lineRule="atLeast"/>
        <w:jc w:val="left"/>
        <w:rPr>
          <w:rFonts w:asciiTheme="majorBidi" w:hAnsiTheme="majorBidi" w:cstheme="majorBidi"/>
        </w:rPr>
      </w:pPr>
      <w:r w:rsidRPr="0029273D">
        <w:rPr>
          <w:rFonts w:asciiTheme="majorBidi" w:hAnsiTheme="majorBidi" w:cstheme="majorBidi"/>
        </w:rPr>
        <w:t xml:space="preserve">   In medicine: Lasers have many uses in medicine, including laser surgery (particularly eye surgery), laser healing, kidney stone treatment, ophthalmoscopy, and cosmetic skin treatments such as acne treatment, cellulite and striae reduction, and hair removal</w:t>
      </w:r>
    </w:p>
    <w:p w14:paraId="5A25FFF9" w14:textId="77777777" w:rsidR="001F7C9A" w:rsidRPr="0029273D" w:rsidRDefault="001F7C9A" w:rsidP="001F7C9A">
      <w:pPr>
        <w:pStyle w:val="a4"/>
        <w:numPr>
          <w:ilvl w:val="0"/>
          <w:numId w:val="78"/>
        </w:numPr>
        <w:spacing w:before="0" w:afterLines="120" w:after="288" w:line="20" w:lineRule="atLeast"/>
        <w:jc w:val="left"/>
        <w:rPr>
          <w:rFonts w:asciiTheme="majorBidi" w:hAnsiTheme="majorBidi" w:cstheme="majorBidi"/>
        </w:rPr>
      </w:pPr>
      <w:r w:rsidRPr="0029273D">
        <w:rPr>
          <w:rFonts w:asciiTheme="majorBidi" w:hAnsiTheme="majorBidi" w:cstheme="majorBidi"/>
        </w:rPr>
        <w:t xml:space="preserve">   Industry: cutting including converting thin materials, welding, material heat treatment, marking parts (engraving and bonding), additive manufacturing or 3D printing processes such as selective laser sintering and selective laser melting, non-contact measurement of parts and 3D scanning, and Laser cleaning.</w:t>
      </w:r>
    </w:p>
    <w:p w14:paraId="7ED9D72F" w14:textId="77777777" w:rsidR="001F7C9A" w:rsidRPr="0029273D" w:rsidRDefault="001F7C9A" w:rsidP="001F7C9A">
      <w:pPr>
        <w:pStyle w:val="a4"/>
        <w:numPr>
          <w:ilvl w:val="0"/>
          <w:numId w:val="79"/>
        </w:numPr>
        <w:spacing w:before="0" w:afterLines="120" w:after="288" w:line="20" w:lineRule="atLeast"/>
        <w:ind w:left="357" w:hanging="357"/>
        <w:jc w:val="left"/>
        <w:rPr>
          <w:rFonts w:asciiTheme="majorBidi" w:hAnsiTheme="majorBidi" w:cstheme="majorBidi"/>
        </w:rPr>
      </w:pPr>
      <w:r w:rsidRPr="0029273D">
        <w:rPr>
          <w:rFonts w:asciiTheme="majorBidi" w:hAnsiTheme="majorBidi" w:cstheme="majorBidi"/>
        </w:rPr>
        <w:t xml:space="preserve">   Military: marking targets, guiding munitions, missile defense, electro-optical countermeasures (EOCM), lidar, blinding troops.</w:t>
      </w:r>
    </w:p>
    <w:p w14:paraId="06211D37" w14:textId="77777777" w:rsidR="001F7C9A" w:rsidRPr="0029273D" w:rsidRDefault="001F7C9A" w:rsidP="001F7C9A">
      <w:pPr>
        <w:pStyle w:val="a4"/>
        <w:numPr>
          <w:ilvl w:val="0"/>
          <w:numId w:val="79"/>
        </w:numPr>
        <w:spacing w:before="0" w:afterLines="120" w:after="288" w:line="20" w:lineRule="atLeast"/>
        <w:ind w:left="357" w:hanging="357"/>
        <w:jc w:val="left"/>
        <w:rPr>
          <w:rFonts w:asciiTheme="majorBidi" w:hAnsiTheme="majorBidi" w:cstheme="majorBidi"/>
        </w:rPr>
      </w:pPr>
      <w:r w:rsidRPr="0029273D">
        <w:rPr>
          <w:rFonts w:asciiTheme="majorBidi" w:hAnsiTheme="majorBidi" w:cstheme="majorBidi"/>
        </w:rPr>
        <w:t xml:space="preserve">   Research: spectroscopy, laser ablation, laser annealing, laser scattering, laser interferometry, lidar, laser capture microdissection, fluorescence microscopy, metrology, laser cooling.</w:t>
      </w:r>
    </w:p>
    <w:p w14:paraId="3F6A7343" w14:textId="77777777" w:rsidR="001F7C9A" w:rsidRPr="0029273D" w:rsidRDefault="001F7C9A" w:rsidP="001F7C9A">
      <w:pPr>
        <w:pStyle w:val="a4"/>
        <w:numPr>
          <w:ilvl w:val="0"/>
          <w:numId w:val="79"/>
        </w:numPr>
        <w:spacing w:before="0" w:afterLines="120" w:after="288" w:line="20" w:lineRule="atLeast"/>
        <w:ind w:left="357" w:hanging="357"/>
        <w:jc w:val="left"/>
        <w:rPr>
          <w:rFonts w:asciiTheme="majorBidi" w:hAnsiTheme="majorBidi" w:cstheme="majorBidi"/>
        </w:rPr>
      </w:pPr>
      <w:r w:rsidRPr="0029273D">
        <w:rPr>
          <w:rFonts w:asciiTheme="majorBidi" w:hAnsiTheme="majorBidi" w:cstheme="majorBidi"/>
        </w:rPr>
        <w:t xml:space="preserve">   Commercial products: laser printers, barcode scanners, thermometers, laser pointers, holograms, bubble grams.</w:t>
      </w:r>
    </w:p>
    <w:p w14:paraId="71D4B897" w14:textId="77777777" w:rsidR="001F7C9A" w:rsidRPr="0029273D" w:rsidRDefault="001F7C9A" w:rsidP="001F7C9A">
      <w:pPr>
        <w:pStyle w:val="a4"/>
        <w:numPr>
          <w:ilvl w:val="0"/>
          <w:numId w:val="79"/>
        </w:numPr>
        <w:spacing w:before="0" w:afterLines="120" w:after="288" w:line="20" w:lineRule="atLeast"/>
        <w:ind w:left="357" w:hanging="357"/>
        <w:jc w:val="left"/>
        <w:rPr>
          <w:rFonts w:asciiTheme="majorBidi" w:hAnsiTheme="majorBidi" w:cstheme="majorBidi"/>
        </w:rPr>
      </w:pPr>
      <w:r w:rsidRPr="0029273D">
        <w:rPr>
          <w:rFonts w:asciiTheme="majorBidi" w:hAnsiTheme="majorBidi" w:cstheme="majorBidi"/>
        </w:rPr>
        <w:t xml:space="preserve">   Entertainment: optical discs, laser lighting displays, laser turntables.</w:t>
      </w:r>
    </w:p>
    <w:p w14:paraId="08BA5E3D" w14:textId="54AA2322" w:rsidR="001F7C9A" w:rsidRPr="00664CEB" w:rsidRDefault="001F7C9A" w:rsidP="00664CEB">
      <w:pPr>
        <w:pStyle w:val="1"/>
        <w:rPr>
          <w:rFonts w:asciiTheme="minorHAnsi" w:hAnsiTheme="minorHAnsi"/>
          <w:b/>
          <w:bCs/>
        </w:rPr>
      </w:pPr>
      <w:r w:rsidRPr="0029273D">
        <w:t xml:space="preserve"> </w:t>
      </w:r>
      <w:r w:rsidRPr="00664CEB">
        <w:rPr>
          <w:rFonts w:asciiTheme="minorHAnsi" w:hAnsiTheme="minorHAnsi"/>
          <w:b/>
          <w:bCs/>
        </w:rPr>
        <w:t>Power</w:t>
      </w:r>
    </w:p>
    <w:p w14:paraId="70BDF47E" w14:textId="77777777" w:rsidR="001F7C9A" w:rsidRPr="0029273D" w:rsidRDefault="001F7C9A" w:rsidP="001F7C9A">
      <w:pPr>
        <w:spacing w:afterLines="120" w:after="288"/>
        <w:rPr>
          <w:rFonts w:cstheme="majorBidi"/>
        </w:rPr>
      </w:pPr>
      <w:r w:rsidRPr="0029273D">
        <w:rPr>
          <w:rFonts w:cstheme="majorBidi"/>
        </w:rPr>
        <w:t xml:space="preserve">      Different applications need lasers with different output powers. Lasers that produce a continuous beam or a series of short pulses can be compared on the basis of their average power. Lasers that produce pulses can also be characterized based on the peak power of each pulse. The peak power of a pulsed laser is many orders of magnitude greater than its average power. The average output power is always less than the power consumed. </w:t>
      </w:r>
    </w:p>
    <w:p w14:paraId="425977AA" w14:textId="1533CE43" w:rsidR="001F7C9A" w:rsidRPr="0029273D" w:rsidRDefault="001F7C9A" w:rsidP="001F7C9A">
      <w:pPr>
        <w:spacing w:afterLines="120" w:after="288"/>
        <w:rPr>
          <w:rFonts w:cstheme="majorBidi"/>
        </w:rPr>
      </w:pPr>
      <w:r w:rsidRPr="0029273D">
        <w:rPr>
          <w:rFonts w:cstheme="majorBidi"/>
        </w:rPr>
        <w:lastRenderedPageBreak/>
        <w:t xml:space="preserve">      The continuous or average power required for some uses in the following Table </w:t>
      </w:r>
      <w:r w:rsidR="001E55F3">
        <w:rPr>
          <w:rFonts w:cstheme="majorBidi"/>
        </w:rPr>
        <w:t>6</w:t>
      </w:r>
      <w:r w:rsidRPr="0029273D">
        <w:rPr>
          <w:rFonts w:cstheme="majorBidi"/>
        </w:rPr>
        <w:t>:</w:t>
      </w:r>
    </w:p>
    <w:tbl>
      <w:tblPr>
        <w:tblStyle w:val="af2"/>
        <w:tblW w:w="0" w:type="auto"/>
        <w:tblInd w:w="108" w:type="dxa"/>
        <w:tblLook w:val="04A0" w:firstRow="1" w:lastRow="0" w:firstColumn="1" w:lastColumn="0" w:noHBand="0" w:noVBand="1"/>
      </w:tblPr>
      <w:tblGrid>
        <w:gridCol w:w="1867"/>
        <w:gridCol w:w="7041"/>
      </w:tblGrid>
      <w:tr w:rsidR="001F7C9A" w:rsidRPr="0029273D" w14:paraId="41B652E8" w14:textId="77777777" w:rsidTr="001F7C9A">
        <w:tc>
          <w:tcPr>
            <w:tcW w:w="1872" w:type="dxa"/>
          </w:tcPr>
          <w:p w14:paraId="7D509231" w14:textId="77777777" w:rsidR="001F7C9A" w:rsidRPr="0029273D" w:rsidRDefault="001F7C9A" w:rsidP="001F7C9A">
            <w:r w:rsidRPr="0029273D">
              <w:t>Power</w:t>
            </w:r>
          </w:p>
        </w:tc>
        <w:tc>
          <w:tcPr>
            <w:tcW w:w="7080" w:type="dxa"/>
          </w:tcPr>
          <w:p w14:paraId="17054F0D" w14:textId="77777777" w:rsidR="001F7C9A" w:rsidRPr="0029273D" w:rsidRDefault="001F7C9A" w:rsidP="001F7C9A">
            <w:r w:rsidRPr="0029273D">
              <w:t xml:space="preserve">Use </w:t>
            </w:r>
          </w:p>
        </w:tc>
      </w:tr>
      <w:tr w:rsidR="001F7C9A" w:rsidRPr="0029273D" w14:paraId="686B8090" w14:textId="77777777" w:rsidTr="001F7C9A">
        <w:tc>
          <w:tcPr>
            <w:tcW w:w="1872" w:type="dxa"/>
          </w:tcPr>
          <w:p w14:paraId="0A975611" w14:textId="77777777" w:rsidR="001F7C9A" w:rsidRPr="0029273D" w:rsidRDefault="001F7C9A" w:rsidP="001F7C9A">
            <w:r w:rsidRPr="0029273D">
              <w:t>1–5mW</w:t>
            </w:r>
          </w:p>
        </w:tc>
        <w:tc>
          <w:tcPr>
            <w:tcW w:w="7080" w:type="dxa"/>
          </w:tcPr>
          <w:p w14:paraId="6ACD7E19" w14:textId="77777777" w:rsidR="001F7C9A" w:rsidRPr="0029273D" w:rsidRDefault="001F7C9A" w:rsidP="001F7C9A">
            <w:r w:rsidRPr="0029273D">
              <w:t>Laser pointers</w:t>
            </w:r>
          </w:p>
        </w:tc>
      </w:tr>
      <w:tr w:rsidR="001F7C9A" w:rsidRPr="0029273D" w14:paraId="57CB2166" w14:textId="77777777" w:rsidTr="001F7C9A">
        <w:tc>
          <w:tcPr>
            <w:tcW w:w="1872" w:type="dxa"/>
          </w:tcPr>
          <w:p w14:paraId="7F2FFB56" w14:textId="77777777" w:rsidR="001F7C9A" w:rsidRPr="0029273D" w:rsidRDefault="001F7C9A" w:rsidP="001F7C9A">
            <w:r w:rsidRPr="0029273D">
              <w:t>5mW</w:t>
            </w:r>
          </w:p>
        </w:tc>
        <w:tc>
          <w:tcPr>
            <w:tcW w:w="7080" w:type="dxa"/>
          </w:tcPr>
          <w:p w14:paraId="6ECA0913" w14:textId="77777777" w:rsidR="001F7C9A" w:rsidRPr="0029273D" w:rsidRDefault="001F7C9A" w:rsidP="001F7C9A">
            <w:r w:rsidRPr="0029273D">
              <w:t>CD-ROM drive</w:t>
            </w:r>
          </w:p>
        </w:tc>
      </w:tr>
      <w:tr w:rsidR="001F7C9A" w:rsidRPr="0029273D" w14:paraId="504F1CF0" w14:textId="77777777" w:rsidTr="001F7C9A">
        <w:tc>
          <w:tcPr>
            <w:tcW w:w="1872" w:type="dxa"/>
          </w:tcPr>
          <w:p w14:paraId="26CD3DDE" w14:textId="77777777" w:rsidR="001F7C9A" w:rsidRPr="0029273D" w:rsidRDefault="001F7C9A" w:rsidP="001F7C9A">
            <w:r w:rsidRPr="0029273D">
              <w:t>5–10mW</w:t>
            </w:r>
          </w:p>
        </w:tc>
        <w:tc>
          <w:tcPr>
            <w:tcW w:w="7080" w:type="dxa"/>
          </w:tcPr>
          <w:p w14:paraId="2ACB3222" w14:textId="77777777" w:rsidR="001F7C9A" w:rsidRPr="0029273D" w:rsidRDefault="001F7C9A" w:rsidP="001F7C9A">
            <w:r w:rsidRPr="0029273D">
              <w:t>DVD player or DVD-ROM drive</w:t>
            </w:r>
          </w:p>
        </w:tc>
      </w:tr>
      <w:tr w:rsidR="001F7C9A" w:rsidRPr="0029273D" w14:paraId="5F1D3295" w14:textId="77777777" w:rsidTr="001F7C9A">
        <w:tc>
          <w:tcPr>
            <w:tcW w:w="1872" w:type="dxa"/>
          </w:tcPr>
          <w:p w14:paraId="0616142F" w14:textId="77777777" w:rsidR="001F7C9A" w:rsidRPr="0029273D" w:rsidRDefault="001F7C9A" w:rsidP="001F7C9A">
            <w:r w:rsidRPr="0029273D">
              <w:t>1W</w:t>
            </w:r>
          </w:p>
        </w:tc>
        <w:tc>
          <w:tcPr>
            <w:tcW w:w="7080" w:type="dxa"/>
          </w:tcPr>
          <w:p w14:paraId="1810FF42" w14:textId="77777777" w:rsidR="001F7C9A" w:rsidRPr="0029273D" w:rsidRDefault="001F7C9A" w:rsidP="001F7C9A">
            <w:pPr>
              <w:rPr>
                <w:rtl/>
              </w:rPr>
            </w:pPr>
            <w:r w:rsidRPr="0029273D">
              <w:t>Green laser in Holographic Versatile Disc prototype development</w:t>
            </w:r>
          </w:p>
        </w:tc>
      </w:tr>
    </w:tbl>
    <w:p w14:paraId="7E2A7363" w14:textId="7F7CA366" w:rsidR="001F7C9A" w:rsidRPr="0029273D" w:rsidRDefault="001F7C9A" w:rsidP="001F7C9A">
      <w:r w:rsidRPr="0029273D">
        <w:rPr>
          <w:rFonts w:cstheme="majorBidi"/>
          <w:i/>
          <w:iCs/>
        </w:rPr>
        <w:tab/>
      </w:r>
      <w:r w:rsidRPr="0029273D">
        <w:rPr>
          <w:rFonts w:cstheme="majorBidi"/>
          <w:i/>
          <w:iCs/>
        </w:rPr>
        <w:tab/>
      </w:r>
      <w:r w:rsidRPr="0029273D">
        <w:rPr>
          <w:rFonts w:cstheme="majorBidi"/>
          <w:i/>
          <w:iCs/>
        </w:rPr>
        <w:tab/>
      </w:r>
      <w:r w:rsidRPr="0029273D">
        <w:rPr>
          <w:rFonts w:cstheme="majorBidi"/>
          <w:i/>
          <w:iCs/>
        </w:rPr>
        <w:tab/>
        <w:t xml:space="preserve">Table </w:t>
      </w:r>
      <w:r w:rsidR="001E55F3">
        <w:rPr>
          <w:rFonts w:cstheme="majorBidi"/>
          <w:i/>
          <w:iCs/>
        </w:rPr>
        <w:t>6</w:t>
      </w:r>
      <w:r w:rsidRPr="0029273D">
        <w:rPr>
          <w:rFonts w:cstheme="majorBidi"/>
          <w:i/>
          <w:iCs/>
        </w:rPr>
        <w:t>. Average power required.</w:t>
      </w:r>
    </w:p>
    <w:p w14:paraId="3D99A76F" w14:textId="48A151E3" w:rsidR="001F7C9A" w:rsidRPr="00664CEB" w:rsidRDefault="001F7C9A" w:rsidP="00664CEB">
      <w:pPr>
        <w:pStyle w:val="2"/>
        <w:numPr>
          <w:ilvl w:val="2"/>
          <w:numId w:val="113"/>
        </w:numPr>
        <w:spacing w:line="20" w:lineRule="atLeast"/>
        <w:rPr>
          <w:rFonts w:asciiTheme="minorHAnsi" w:hAnsiTheme="minorHAnsi"/>
          <w:b/>
          <w:bCs/>
          <w:color w:val="auto"/>
          <w:sz w:val="22"/>
          <w:szCs w:val="22"/>
        </w:rPr>
      </w:pPr>
      <w:r w:rsidRPr="00664CEB">
        <w:rPr>
          <w:rFonts w:asciiTheme="minorHAnsi" w:hAnsiTheme="minorHAnsi"/>
          <w:color w:val="auto"/>
          <w:sz w:val="22"/>
          <w:szCs w:val="22"/>
        </w:rPr>
        <w:t xml:space="preserve"> </w:t>
      </w:r>
      <w:r w:rsidRPr="00664CEB">
        <w:rPr>
          <w:rFonts w:asciiTheme="minorHAnsi" w:hAnsiTheme="minorHAnsi"/>
          <w:b/>
          <w:bCs/>
          <w:color w:val="auto"/>
          <w:sz w:val="22"/>
          <w:szCs w:val="22"/>
        </w:rPr>
        <w:t>Market survey</w:t>
      </w:r>
    </w:p>
    <w:p w14:paraId="4AB91A93" w14:textId="77777777" w:rsidR="001F7C9A" w:rsidRPr="0029273D" w:rsidRDefault="001F7C9A" w:rsidP="001F7C9A">
      <w:pPr>
        <w:spacing w:line="22" w:lineRule="atLeast"/>
        <w:rPr>
          <w:rFonts w:cstheme="majorBidi"/>
        </w:rPr>
      </w:pPr>
    </w:p>
    <w:p w14:paraId="3A3D5DA8" w14:textId="77777777" w:rsidR="001F7C9A" w:rsidRPr="0029273D" w:rsidRDefault="001F7C9A" w:rsidP="001F7C9A">
      <w:pPr>
        <w:pStyle w:val="a4"/>
        <w:numPr>
          <w:ilvl w:val="0"/>
          <w:numId w:val="80"/>
        </w:numPr>
        <w:spacing w:before="0" w:line="22" w:lineRule="atLeast"/>
        <w:jc w:val="left"/>
        <w:rPr>
          <w:rFonts w:asciiTheme="majorBidi" w:hAnsiTheme="majorBidi" w:cstheme="majorBidi"/>
        </w:rPr>
      </w:pPr>
      <w:r w:rsidRPr="0029273D">
        <w:rPr>
          <w:rFonts w:asciiTheme="majorBidi" w:hAnsiTheme="majorBidi" w:cstheme="majorBidi"/>
        </w:rPr>
        <w:t>We are limited with the drone weight, the maximum weight that our drone able to suffer is 300g (we tested it physically). So, we are looking for a suitable laser with lightweight.</w:t>
      </w:r>
    </w:p>
    <w:p w14:paraId="5F3ED138" w14:textId="77777777" w:rsidR="001F7C9A" w:rsidRPr="0029273D" w:rsidRDefault="001F7C9A" w:rsidP="001F7C9A">
      <w:pPr>
        <w:pStyle w:val="a4"/>
        <w:numPr>
          <w:ilvl w:val="0"/>
          <w:numId w:val="80"/>
        </w:numPr>
        <w:spacing w:before="0" w:line="22" w:lineRule="atLeast"/>
        <w:jc w:val="left"/>
        <w:rPr>
          <w:rFonts w:asciiTheme="majorBidi" w:hAnsiTheme="majorBidi" w:cstheme="majorBidi"/>
        </w:rPr>
      </w:pPr>
      <w:r w:rsidRPr="0029273D">
        <w:rPr>
          <w:rFonts w:asciiTheme="majorBidi" w:hAnsiTheme="majorBidi" w:cstheme="majorBidi"/>
        </w:rPr>
        <w:t>The laser must be in enough power that can be able to destroy a specific point that we will get from the parallel project.</w:t>
      </w:r>
    </w:p>
    <w:p w14:paraId="07ED2D5C" w14:textId="77777777" w:rsidR="001F7C9A" w:rsidRPr="0029273D" w:rsidRDefault="001F7C9A" w:rsidP="001F7C9A">
      <w:pPr>
        <w:spacing w:line="22" w:lineRule="atLeast"/>
      </w:pPr>
      <w:r w:rsidRPr="0029273D">
        <w:t xml:space="preserve">      Market survey is the survey research and analysis of the market for a product/service which includes the investigation into customer inclinations. Market surveys are tools to directly collect feedback from the target audience to understand their characteristics, expectations, and requirements, cf. [21].  </w:t>
      </w:r>
    </w:p>
    <w:p w14:paraId="30F1D7FF" w14:textId="77777777" w:rsidR="001F7C9A" w:rsidRPr="0029273D" w:rsidRDefault="001F7C9A" w:rsidP="001F7C9A">
      <w:pPr>
        <w:spacing w:line="22" w:lineRule="atLeast"/>
      </w:pPr>
      <w:r w:rsidRPr="0029273D">
        <w:t xml:space="preserve">      The purpose is to gather data on customers and potential customers. The collected data aids business decision making. This reduces the risks involved in making these decisions.</w:t>
      </w:r>
    </w:p>
    <w:p w14:paraId="48F8269B" w14:textId="77777777" w:rsidR="001F7C9A" w:rsidRPr="0029273D" w:rsidRDefault="001F7C9A" w:rsidP="001F7C9A">
      <w:pPr>
        <w:spacing w:line="22" w:lineRule="atLeast"/>
      </w:pPr>
      <w:r w:rsidRPr="0029273D">
        <w:t xml:space="preserve">      The requirements for the project:</w:t>
      </w:r>
    </w:p>
    <w:p w14:paraId="72EDE165" w14:textId="6B956FB2" w:rsidR="001F7C9A" w:rsidRPr="0029273D" w:rsidRDefault="001F7C9A" w:rsidP="001F7C9A">
      <w:pPr>
        <w:rPr>
          <w:rFonts w:cstheme="majorBidi"/>
        </w:rPr>
      </w:pPr>
      <w:r w:rsidRPr="0029273D">
        <w:t xml:space="preserve">      We made a market survey to decide which laser is suitable to our project, in the following Table </w:t>
      </w:r>
      <w:r w:rsidR="001E55F3">
        <w:t>7</w:t>
      </w:r>
      <w:r w:rsidR="001E55F3" w:rsidRPr="0029273D">
        <w:t xml:space="preserve"> </w:t>
      </w:r>
      <w:r w:rsidRPr="0029273D">
        <w:t>we will introduce the laser types we found and if it suitable to the project according to its specification:</w:t>
      </w:r>
    </w:p>
    <w:p w14:paraId="2AECDEC5" w14:textId="77777777" w:rsidR="001F7C9A" w:rsidRPr="0029273D" w:rsidRDefault="001F7C9A" w:rsidP="001F7C9A">
      <w:pPr>
        <w:rPr>
          <w:rFonts w:cstheme="majorBidi"/>
        </w:rPr>
      </w:pPr>
    </w:p>
    <w:p w14:paraId="5C2B07CD" w14:textId="77777777" w:rsidR="001F7C9A" w:rsidRPr="0029273D" w:rsidRDefault="001F7C9A" w:rsidP="001F7C9A">
      <w:pPr>
        <w:rPr>
          <w:rFonts w:cstheme="majorBidi"/>
        </w:rPr>
      </w:pPr>
    </w:p>
    <w:p w14:paraId="23BE5C49" w14:textId="77777777" w:rsidR="001F7C9A" w:rsidRPr="0029273D" w:rsidRDefault="001F7C9A" w:rsidP="0046023B">
      <w:pPr>
        <w:ind w:firstLine="0"/>
        <w:rPr>
          <w:rFonts w:cstheme="majorBidi"/>
        </w:rPr>
      </w:pPr>
    </w:p>
    <w:tbl>
      <w:tblPr>
        <w:tblStyle w:val="af2"/>
        <w:tblpPr w:leftFromText="180" w:rightFromText="180" w:vertAnchor="text" w:horzAnchor="margin" w:tblpY="-312"/>
        <w:tblW w:w="8188" w:type="dxa"/>
        <w:tblInd w:w="0" w:type="dxa"/>
        <w:tblLayout w:type="fixed"/>
        <w:tblLook w:val="04A0" w:firstRow="1" w:lastRow="0" w:firstColumn="1" w:lastColumn="0" w:noHBand="0" w:noVBand="1"/>
      </w:tblPr>
      <w:tblGrid>
        <w:gridCol w:w="2103"/>
        <w:gridCol w:w="6085"/>
      </w:tblGrid>
      <w:tr w:rsidR="001F7C9A" w:rsidRPr="0029273D" w14:paraId="74B92BD8" w14:textId="77777777" w:rsidTr="001F7C9A">
        <w:trPr>
          <w:trHeight w:val="416"/>
        </w:trPr>
        <w:tc>
          <w:tcPr>
            <w:tcW w:w="2103" w:type="dxa"/>
          </w:tcPr>
          <w:p w14:paraId="58E71D2E" w14:textId="77777777" w:rsidR="001F7C9A" w:rsidRPr="0029273D" w:rsidRDefault="001F7C9A" w:rsidP="001F7C9A">
            <w:pPr>
              <w:rPr>
                <w:rFonts w:cstheme="majorBidi"/>
              </w:rPr>
            </w:pPr>
            <w:r w:rsidRPr="0029273D">
              <w:rPr>
                <w:rFonts w:cstheme="majorBidi"/>
              </w:rPr>
              <w:t>Laser name</w:t>
            </w:r>
          </w:p>
        </w:tc>
        <w:tc>
          <w:tcPr>
            <w:tcW w:w="6085" w:type="dxa"/>
          </w:tcPr>
          <w:p w14:paraId="3557648C" w14:textId="77777777" w:rsidR="001F7C9A" w:rsidRPr="0029273D" w:rsidRDefault="001F7C9A" w:rsidP="001F7C9A">
            <w:pPr>
              <w:rPr>
                <w:rFonts w:cstheme="majorBidi"/>
              </w:rPr>
            </w:pPr>
            <w:r w:rsidRPr="0029273D">
              <w:rPr>
                <w:rFonts w:cstheme="majorBidi"/>
              </w:rPr>
              <w:t xml:space="preserve">Speciation </w:t>
            </w:r>
          </w:p>
        </w:tc>
      </w:tr>
      <w:tr w:rsidR="001F7C9A" w:rsidRPr="0029273D" w14:paraId="20F6D7EC" w14:textId="77777777" w:rsidTr="001F7C9A">
        <w:trPr>
          <w:trHeight w:val="1836"/>
        </w:trPr>
        <w:tc>
          <w:tcPr>
            <w:tcW w:w="2103" w:type="dxa"/>
          </w:tcPr>
          <w:p w14:paraId="7ED3E744" w14:textId="77777777" w:rsidR="001F7C9A" w:rsidRPr="0029273D" w:rsidRDefault="001F7C9A" w:rsidP="001F7C9A">
            <w:pPr>
              <w:rPr>
                <w:rFonts w:cstheme="majorBidi"/>
              </w:rPr>
            </w:pPr>
          </w:p>
          <w:p w14:paraId="225C07D4" w14:textId="77777777" w:rsidR="001F7C9A" w:rsidRPr="0029273D" w:rsidRDefault="001F7C9A" w:rsidP="001F7C9A">
            <w:pPr>
              <w:rPr>
                <w:rFonts w:cstheme="majorBidi"/>
              </w:rPr>
            </w:pPr>
          </w:p>
          <w:p w14:paraId="3FA507B0" w14:textId="77777777" w:rsidR="001F7C9A" w:rsidRPr="0029273D" w:rsidRDefault="001F7C9A" w:rsidP="001F7C9A">
            <w:pPr>
              <w:rPr>
                <w:rFonts w:cstheme="majorBidi"/>
              </w:rPr>
            </w:pPr>
          </w:p>
          <w:p w14:paraId="3924C334" w14:textId="77777777" w:rsidR="001F7C9A" w:rsidRPr="0029273D" w:rsidRDefault="001F7C9A" w:rsidP="001F7C9A">
            <w:pPr>
              <w:rPr>
                <w:rFonts w:cstheme="majorBidi"/>
              </w:rPr>
            </w:pPr>
            <w:r w:rsidRPr="0029273D">
              <w:rPr>
                <w:rFonts w:cstheme="majorBidi"/>
              </w:rPr>
              <w:t>Green laser pen cf.[35].</w:t>
            </w:r>
          </w:p>
        </w:tc>
        <w:tc>
          <w:tcPr>
            <w:tcW w:w="6085" w:type="dxa"/>
          </w:tcPr>
          <w:p w14:paraId="52617AAE" w14:textId="77777777" w:rsidR="001F7C9A" w:rsidRPr="0029273D" w:rsidRDefault="001F7C9A" w:rsidP="001F7C9A">
            <w:pPr>
              <w:jc w:val="left"/>
              <w:rPr>
                <w:rFonts w:cstheme="majorBidi"/>
                <w:noProof/>
              </w:rPr>
            </w:pPr>
            <w:r w:rsidRPr="0029273D">
              <w:rPr>
                <w:rFonts w:cstheme="majorBidi"/>
                <w:noProof/>
              </w:rPr>
              <w:drawing>
                <wp:anchor distT="0" distB="0" distL="114300" distR="114300" simplePos="0" relativeHeight="251674624" behindDoc="0" locked="0" layoutInCell="1" allowOverlap="1" wp14:anchorId="5B24F6C0" wp14:editId="4D9FB364">
                  <wp:simplePos x="0" y="0"/>
                  <wp:positionH relativeFrom="column">
                    <wp:posOffset>2349500</wp:posOffset>
                  </wp:positionH>
                  <wp:positionV relativeFrom="paragraph">
                    <wp:posOffset>115570</wp:posOffset>
                  </wp:positionV>
                  <wp:extent cx="1236980" cy="933450"/>
                  <wp:effectExtent l="0" t="0" r="1270" b="0"/>
                  <wp:wrapNone/>
                  <wp:docPr id="97" name="Picture 14" descr=" עט לייזר ירוק  100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עט לייזר ירוק  100MW"/>
                          <pic:cNvPicPr>
                            <a:picLocks noChangeAspect="1" noChangeArrowheads="1"/>
                          </pic:cNvPicPr>
                        </pic:nvPicPr>
                        <pic:blipFill rotWithShape="1">
                          <a:blip r:embed="rId105">
                            <a:extLst>
                              <a:ext uri="{28A0092B-C50C-407E-A947-70E740481C1C}">
                                <a14:useLocalDpi xmlns:a14="http://schemas.microsoft.com/office/drawing/2010/main" val="0"/>
                              </a:ext>
                            </a:extLst>
                          </a:blip>
                          <a:srcRect l="7444" b="6925"/>
                          <a:stretch/>
                        </pic:blipFill>
                        <pic:spPr bwMode="auto">
                          <a:xfrm>
                            <a:off x="0" y="0"/>
                            <a:ext cx="1236980" cy="933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AC486C" w14:textId="77777777" w:rsidR="001F7C9A" w:rsidRPr="0029273D" w:rsidRDefault="001F7C9A" w:rsidP="001F7C9A">
            <w:pPr>
              <w:jc w:val="left"/>
              <w:rPr>
                <w:rFonts w:cstheme="majorBidi"/>
              </w:rPr>
            </w:pPr>
            <w:r w:rsidRPr="0029273D">
              <w:rPr>
                <w:rFonts w:cstheme="majorBidi"/>
              </w:rPr>
              <w:t>Power: 100mW.</w:t>
            </w:r>
          </w:p>
          <w:p w14:paraId="6C62F73A" w14:textId="77777777" w:rsidR="001F7C9A" w:rsidRPr="0029273D" w:rsidRDefault="001F7C9A" w:rsidP="001F7C9A">
            <w:pPr>
              <w:jc w:val="left"/>
              <w:rPr>
                <w:rFonts w:cstheme="majorBidi"/>
              </w:rPr>
            </w:pPr>
            <w:r w:rsidRPr="0029273D">
              <w:rPr>
                <w:rFonts w:cstheme="majorBidi"/>
              </w:rPr>
              <w:t>Having sub-head shapes.</w:t>
            </w:r>
          </w:p>
          <w:p w14:paraId="2BB35B6B" w14:textId="77777777" w:rsidR="001F7C9A" w:rsidRPr="0029273D" w:rsidRDefault="001F7C9A" w:rsidP="001F7C9A">
            <w:pPr>
              <w:jc w:val="left"/>
              <w:rPr>
                <w:rFonts w:cstheme="majorBidi"/>
              </w:rPr>
            </w:pPr>
            <w:r w:rsidRPr="0029273D">
              <w:rPr>
                <w:rFonts w:cstheme="majorBidi"/>
              </w:rPr>
              <w:t>Wavelength:  532nm.</w:t>
            </w:r>
          </w:p>
          <w:p w14:paraId="1AC6D3BE" w14:textId="77777777" w:rsidR="001F7C9A" w:rsidRPr="0029273D" w:rsidRDefault="001F7C9A" w:rsidP="001F7C9A">
            <w:pPr>
              <w:jc w:val="left"/>
              <w:rPr>
                <w:rFonts w:cstheme="majorBidi"/>
              </w:rPr>
            </w:pPr>
            <w:r w:rsidRPr="0029273D">
              <w:rPr>
                <w:rFonts w:cstheme="majorBidi"/>
              </w:rPr>
              <w:t>Weight: 75 gr.</w:t>
            </w:r>
          </w:p>
          <w:p w14:paraId="58B5D885" w14:textId="77777777" w:rsidR="001F7C9A" w:rsidRPr="0029273D" w:rsidRDefault="001F7C9A" w:rsidP="001F7C9A">
            <w:pPr>
              <w:jc w:val="left"/>
              <w:rPr>
                <w:rFonts w:cstheme="majorBidi"/>
              </w:rPr>
            </w:pPr>
            <w:r w:rsidRPr="0029273D">
              <w:rPr>
                <w:rFonts w:cstheme="majorBidi"/>
              </w:rPr>
              <w:t>Max range: 5000m.</w:t>
            </w:r>
          </w:p>
          <w:p w14:paraId="53403E82" w14:textId="77777777" w:rsidR="001F7C9A" w:rsidRPr="0029273D" w:rsidRDefault="001F7C9A" w:rsidP="001F7C9A">
            <w:pPr>
              <w:jc w:val="left"/>
              <w:rPr>
                <w:rFonts w:cstheme="majorBidi"/>
                <w:i/>
                <w:iCs/>
              </w:rPr>
            </w:pPr>
            <w:r w:rsidRPr="0029273D">
              <w:rPr>
                <w:rFonts w:cstheme="majorBidi"/>
              </w:rPr>
              <w:t>Price:130</w:t>
            </w:r>
            <w:r w:rsidRPr="0029273D">
              <w:rPr>
                <w:rFonts w:cstheme="majorBidi" w:hint="eastAsia"/>
                <w:rtl/>
              </w:rPr>
              <w:t>₪</w:t>
            </w:r>
            <w:r w:rsidRPr="0029273D">
              <w:rPr>
                <w:rFonts w:cstheme="majorBidi"/>
              </w:rPr>
              <w:t>.</w:t>
            </w:r>
          </w:p>
          <w:p w14:paraId="62AAD30C" w14:textId="5EEAF23A" w:rsidR="001F7C9A" w:rsidRPr="0029273D" w:rsidRDefault="001F7C9A" w:rsidP="001F7C9A">
            <w:pPr>
              <w:jc w:val="left"/>
              <w:rPr>
                <w:rFonts w:cstheme="majorBidi"/>
                <w:i/>
                <w:iCs/>
              </w:rPr>
            </w:pPr>
            <w:r w:rsidRPr="0029273D">
              <w:rPr>
                <w:rFonts w:cstheme="majorBidi"/>
                <w:i/>
                <w:iCs/>
              </w:rPr>
              <w:t xml:space="preserve">                                                             Fig </w:t>
            </w:r>
            <w:r w:rsidR="00944AE7">
              <w:rPr>
                <w:rFonts w:cstheme="majorBidi"/>
                <w:i/>
                <w:iCs/>
              </w:rPr>
              <w:t>49</w:t>
            </w:r>
            <w:r w:rsidRPr="0029273D">
              <w:rPr>
                <w:rFonts w:cstheme="majorBidi"/>
                <w:i/>
                <w:iCs/>
              </w:rPr>
              <w:t xml:space="preserve">: Green laser pen </w:t>
            </w:r>
          </w:p>
          <w:p w14:paraId="4E6F5AAF" w14:textId="77777777" w:rsidR="001F7C9A" w:rsidRPr="0029273D" w:rsidRDefault="001F7C9A" w:rsidP="001F7C9A">
            <w:pPr>
              <w:jc w:val="left"/>
              <w:rPr>
                <w:rFonts w:cstheme="majorBidi"/>
              </w:rPr>
            </w:pPr>
            <w:r w:rsidRPr="0029273D">
              <w:rPr>
                <w:rFonts w:cstheme="majorBidi"/>
                <w:i/>
                <w:iCs/>
              </w:rPr>
              <w:t xml:space="preserve">                                                                            cf. [35].                                                                                                                                     </w:t>
            </w:r>
          </w:p>
        </w:tc>
      </w:tr>
      <w:tr w:rsidR="001F7C9A" w:rsidRPr="0029273D" w14:paraId="01BB9CD5" w14:textId="77777777" w:rsidTr="001F7C9A">
        <w:trPr>
          <w:trHeight w:val="2346"/>
        </w:trPr>
        <w:tc>
          <w:tcPr>
            <w:tcW w:w="2103" w:type="dxa"/>
          </w:tcPr>
          <w:p w14:paraId="38C6453D" w14:textId="77777777" w:rsidR="001F7C9A" w:rsidRPr="0029273D" w:rsidRDefault="001F7C9A" w:rsidP="001F7C9A">
            <w:pPr>
              <w:rPr>
                <w:rFonts w:cstheme="majorBidi"/>
              </w:rPr>
            </w:pPr>
          </w:p>
          <w:p w14:paraId="295AFA19" w14:textId="77777777" w:rsidR="001F7C9A" w:rsidRPr="0029273D" w:rsidRDefault="001F7C9A" w:rsidP="001F7C9A">
            <w:pPr>
              <w:rPr>
                <w:rFonts w:cstheme="majorBidi"/>
              </w:rPr>
            </w:pPr>
          </w:p>
          <w:p w14:paraId="223948C2" w14:textId="77777777" w:rsidR="001F7C9A" w:rsidRPr="0029273D" w:rsidRDefault="001F7C9A" w:rsidP="001F7C9A">
            <w:pPr>
              <w:rPr>
                <w:rFonts w:cstheme="majorBidi"/>
              </w:rPr>
            </w:pPr>
          </w:p>
          <w:p w14:paraId="0AA8EC62" w14:textId="77777777" w:rsidR="001F7C9A" w:rsidRPr="0029273D" w:rsidRDefault="001F7C9A" w:rsidP="001F7C9A">
            <w:pPr>
              <w:rPr>
                <w:rFonts w:cstheme="majorBidi"/>
              </w:rPr>
            </w:pPr>
            <w:r w:rsidRPr="0029273D">
              <w:rPr>
                <w:rFonts w:cstheme="majorBidi"/>
              </w:rPr>
              <w:t>A super strong red laser cf. [36].</w:t>
            </w:r>
          </w:p>
        </w:tc>
        <w:tc>
          <w:tcPr>
            <w:tcW w:w="6085" w:type="dxa"/>
          </w:tcPr>
          <w:p w14:paraId="0D811E08" w14:textId="77777777" w:rsidR="001F7C9A" w:rsidRPr="0029273D" w:rsidRDefault="001F7C9A" w:rsidP="001F7C9A">
            <w:pPr>
              <w:rPr>
                <w:rFonts w:cstheme="majorBidi"/>
              </w:rPr>
            </w:pPr>
            <w:r w:rsidRPr="0029273D">
              <w:rPr>
                <w:rFonts w:cstheme="majorBidi"/>
                <w:noProof/>
              </w:rPr>
              <w:drawing>
                <wp:anchor distT="0" distB="0" distL="114300" distR="114300" simplePos="0" relativeHeight="251677696" behindDoc="0" locked="0" layoutInCell="1" allowOverlap="1" wp14:anchorId="0A17E030" wp14:editId="02B1D561">
                  <wp:simplePos x="0" y="0"/>
                  <wp:positionH relativeFrom="column">
                    <wp:posOffset>2508885</wp:posOffset>
                  </wp:positionH>
                  <wp:positionV relativeFrom="paragraph">
                    <wp:posOffset>146685</wp:posOffset>
                  </wp:positionV>
                  <wp:extent cx="941070" cy="941070"/>
                  <wp:effectExtent l="0" t="0" r="0" b="0"/>
                  <wp:wrapNone/>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941070" cy="941070"/>
                          </a:xfrm>
                          <a:prstGeom prst="rect">
                            <a:avLst/>
                          </a:prstGeom>
                        </pic:spPr>
                      </pic:pic>
                    </a:graphicData>
                  </a:graphic>
                  <wp14:sizeRelH relativeFrom="margin">
                    <wp14:pctWidth>0</wp14:pctWidth>
                  </wp14:sizeRelH>
                  <wp14:sizeRelV relativeFrom="margin">
                    <wp14:pctHeight>0</wp14:pctHeight>
                  </wp14:sizeRelV>
                </wp:anchor>
              </w:drawing>
            </w:r>
          </w:p>
          <w:p w14:paraId="2D69D5C0" w14:textId="77777777" w:rsidR="001F7C9A" w:rsidRPr="0029273D" w:rsidRDefault="001F7C9A" w:rsidP="001F7C9A">
            <w:pPr>
              <w:jc w:val="left"/>
              <w:rPr>
                <w:rFonts w:cstheme="majorBidi"/>
              </w:rPr>
            </w:pPr>
          </w:p>
          <w:p w14:paraId="5039ED1B" w14:textId="77777777" w:rsidR="001F7C9A" w:rsidRPr="0029273D" w:rsidRDefault="001F7C9A" w:rsidP="001F7C9A">
            <w:pPr>
              <w:jc w:val="left"/>
              <w:rPr>
                <w:rFonts w:cstheme="majorBidi"/>
              </w:rPr>
            </w:pPr>
          </w:p>
          <w:p w14:paraId="594A1427" w14:textId="77777777" w:rsidR="001F7C9A" w:rsidRPr="0029273D" w:rsidRDefault="001F7C9A" w:rsidP="001F7C9A">
            <w:pPr>
              <w:jc w:val="left"/>
              <w:rPr>
                <w:rFonts w:cstheme="majorBidi"/>
              </w:rPr>
            </w:pPr>
            <w:r w:rsidRPr="0029273D">
              <w:rPr>
                <w:rFonts w:cstheme="majorBidi"/>
              </w:rPr>
              <w:t>Power: 200mW.</w:t>
            </w:r>
          </w:p>
          <w:p w14:paraId="09F3F2DD" w14:textId="77777777" w:rsidR="001F7C9A" w:rsidRPr="0029273D" w:rsidRDefault="001F7C9A" w:rsidP="001F7C9A">
            <w:pPr>
              <w:jc w:val="left"/>
              <w:rPr>
                <w:rFonts w:cstheme="majorBidi"/>
              </w:rPr>
            </w:pPr>
            <w:r w:rsidRPr="0029273D">
              <w:rPr>
                <w:rFonts w:cstheme="majorBidi"/>
              </w:rPr>
              <w:t>Weight: 182 gr.</w:t>
            </w:r>
          </w:p>
          <w:p w14:paraId="6EB8C1D4" w14:textId="77777777" w:rsidR="001F7C9A" w:rsidRPr="0029273D" w:rsidRDefault="001F7C9A" w:rsidP="001F7C9A">
            <w:pPr>
              <w:jc w:val="left"/>
              <w:rPr>
                <w:rFonts w:cstheme="majorBidi"/>
              </w:rPr>
            </w:pPr>
            <w:r w:rsidRPr="0029273D">
              <w:rPr>
                <w:rFonts w:cstheme="majorBidi"/>
              </w:rPr>
              <w:t>Max range: 5000m.</w:t>
            </w:r>
            <w:r w:rsidRPr="0029273D">
              <w:rPr>
                <w:rFonts w:cstheme="majorBidi"/>
                <w:noProof/>
              </w:rPr>
              <w:t xml:space="preserve"> </w:t>
            </w:r>
          </w:p>
          <w:p w14:paraId="40F0CF09" w14:textId="77777777" w:rsidR="001F7C9A" w:rsidRPr="0029273D" w:rsidRDefault="001F7C9A" w:rsidP="001F7C9A">
            <w:pPr>
              <w:jc w:val="left"/>
              <w:rPr>
                <w:rFonts w:cstheme="majorBidi"/>
              </w:rPr>
            </w:pPr>
            <w:r w:rsidRPr="0029273D">
              <w:rPr>
                <w:rFonts w:cstheme="majorBidi"/>
              </w:rPr>
              <w:t>Price:199</w:t>
            </w:r>
            <w:r w:rsidRPr="0029273D">
              <w:rPr>
                <w:rFonts w:cstheme="majorBidi" w:hint="eastAsia"/>
                <w:rtl/>
              </w:rPr>
              <w:t>₪</w:t>
            </w:r>
            <w:r w:rsidRPr="0029273D">
              <w:rPr>
                <w:rFonts w:cstheme="majorBidi"/>
              </w:rPr>
              <w:t>.</w:t>
            </w:r>
          </w:p>
          <w:p w14:paraId="71437132" w14:textId="765B90EE" w:rsidR="001F7C9A" w:rsidRPr="0029273D" w:rsidRDefault="001F7C9A" w:rsidP="001F7C9A">
            <w:pPr>
              <w:jc w:val="left"/>
              <w:rPr>
                <w:rFonts w:cstheme="majorBidi"/>
                <w:i/>
                <w:iCs/>
              </w:rPr>
            </w:pPr>
            <w:r w:rsidRPr="0029273D">
              <w:rPr>
                <w:rFonts w:cstheme="majorBidi"/>
                <w:i/>
                <w:iCs/>
              </w:rPr>
              <w:t xml:space="preserve">                                                               Fig </w:t>
            </w:r>
            <w:r w:rsidR="00944AE7">
              <w:rPr>
                <w:rFonts w:cstheme="majorBidi"/>
                <w:i/>
                <w:iCs/>
              </w:rPr>
              <w:t>50</w:t>
            </w:r>
            <w:r w:rsidRPr="0029273D">
              <w:rPr>
                <w:rFonts w:cstheme="majorBidi"/>
                <w:i/>
                <w:iCs/>
              </w:rPr>
              <w:t>: A super strong</w:t>
            </w:r>
          </w:p>
          <w:p w14:paraId="435A7EB4" w14:textId="77777777" w:rsidR="001F7C9A" w:rsidRPr="0029273D" w:rsidRDefault="001F7C9A" w:rsidP="001F7C9A">
            <w:pPr>
              <w:jc w:val="left"/>
              <w:rPr>
                <w:rFonts w:cstheme="majorBidi"/>
                <w:i/>
                <w:iCs/>
              </w:rPr>
            </w:pPr>
            <w:r w:rsidRPr="0029273D">
              <w:rPr>
                <w:rFonts w:cstheme="majorBidi"/>
                <w:i/>
                <w:iCs/>
              </w:rPr>
              <w:t xml:space="preserve">                                                                    red laser cf. [36].</w:t>
            </w:r>
          </w:p>
        </w:tc>
      </w:tr>
      <w:tr w:rsidR="001F7C9A" w:rsidRPr="0029273D" w14:paraId="2F35021E" w14:textId="77777777" w:rsidTr="001F7C9A">
        <w:trPr>
          <w:trHeight w:val="2306"/>
        </w:trPr>
        <w:tc>
          <w:tcPr>
            <w:tcW w:w="2103" w:type="dxa"/>
          </w:tcPr>
          <w:p w14:paraId="157C37E7" w14:textId="77777777" w:rsidR="001F7C9A" w:rsidRPr="0029273D" w:rsidRDefault="001F7C9A" w:rsidP="001F7C9A">
            <w:pPr>
              <w:rPr>
                <w:rFonts w:cstheme="majorBidi"/>
              </w:rPr>
            </w:pPr>
          </w:p>
          <w:p w14:paraId="597945F3" w14:textId="77777777" w:rsidR="001F7C9A" w:rsidRPr="0029273D" w:rsidRDefault="001F7C9A" w:rsidP="001F7C9A">
            <w:pPr>
              <w:rPr>
                <w:rFonts w:cstheme="majorBidi"/>
              </w:rPr>
            </w:pPr>
          </w:p>
          <w:p w14:paraId="1C7D727E" w14:textId="77777777" w:rsidR="001F7C9A" w:rsidRPr="0029273D" w:rsidRDefault="001F7C9A" w:rsidP="001F7C9A">
            <w:pPr>
              <w:rPr>
                <w:rFonts w:cstheme="majorBidi"/>
              </w:rPr>
            </w:pPr>
          </w:p>
          <w:p w14:paraId="139DFEE1" w14:textId="77777777" w:rsidR="001F7C9A" w:rsidRPr="0029273D" w:rsidRDefault="001F7C9A" w:rsidP="001F7C9A">
            <w:pPr>
              <w:rPr>
                <w:rFonts w:cstheme="majorBidi"/>
              </w:rPr>
            </w:pPr>
            <w:r w:rsidRPr="0029273D">
              <w:rPr>
                <w:rFonts w:cstheme="majorBidi"/>
              </w:rPr>
              <w:t>Green laser head effects cf. [37].</w:t>
            </w:r>
          </w:p>
        </w:tc>
        <w:tc>
          <w:tcPr>
            <w:tcW w:w="6085" w:type="dxa"/>
          </w:tcPr>
          <w:p w14:paraId="2F47AC92" w14:textId="77777777" w:rsidR="001F7C9A" w:rsidRPr="0029273D" w:rsidRDefault="001F7C9A" w:rsidP="001F7C9A">
            <w:pPr>
              <w:jc w:val="left"/>
              <w:rPr>
                <w:rFonts w:cstheme="majorBidi"/>
              </w:rPr>
            </w:pPr>
            <w:r w:rsidRPr="0029273D">
              <w:rPr>
                <w:rFonts w:cstheme="majorBidi"/>
                <w:noProof/>
              </w:rPr>
              <w:drawing>
                <wp:anchor distT="0" distB="0" distL="114300" distR="114300" simplePos="0" relativeHeight="251678720" behindDoc="0" locked="0" layoutInCell="1" allowOverlap="1" wp14:anchorId="118BE041" wp14:editId="7B5399BD">
                  <wp:simplePos x="0" y="0"/>
                  <wp:positionH relativeFrom="column">
                    <wp:posOffset>2564130</wp:posOffset>
                  </wp:positionH>
                  <wp:positionV relativeFrom="paragraph">
                    <wp:posOffset>146050</wp:posOffset>
                  </wp:positionV>
                  <wp:extent cx="887730" cy="887730"/>
                  <wp:effectExtent l="0" t="0" r="7620" b="7620"/>
                  <wp:wrapNone/>
                  <wp:docPr id="99" name="Picture 18" descr="לייזר ירוק 50mw ראש אפקט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לייזר ירוק 50mw ראש אפקטים"/>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887730" cy="887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B424AB" w14:textId="77777777" w:rsidR="001F7C9A" w:rsidRPr="0029273D" w:rsidRDefault="001F7C9A" w:rsidP="001F7C9A">
            <w:pPr>
              <w:jc w:val="left"/>
              <w:rPr>
                <w:rFonts w:cstheme="majorBidi"/>
              </w:rPr>
            </w:pPr>
          </w:p>
          <w:p w14:paraId="78EFA6D5" w14:textId="77777777" w:rsidR="001F7C9A" w:rsidRPr="0029273D" w:rsidRDefault="001F7C9A" w:rsidP="001F7C9A">
            <w:pPr>
              <w:jc w:val="left"/>
              <w:rPr>
                <w:rFonts w:cstheme="majorBidi"/>
              </w:rPr>
            </w:pPr>
          </w:p>
          <w:p w14:paraId="1CE03D2E" w14:textId="77777777" w:rsidR="001F7C9A" w:rsidRPr="0029273D" w:rsidRDefault="001F7C9A" w:rsidP="001F7C9A">
            <w:pPr>
              <w:jc w:val="left"/>
              <w:rPr>
                <w:rFonts w:cstheme="majorBidi"/>
              </w:rPr>
            </w:pPr>
            <w:r w:rsidRPr="0029273D">
              <w:rPr>
                <w:rFonts w:cstheme="majorBidi"/>
              </w:rPr>
              <w:t>Power: 50mW.</w:t>
            </w:r>
          </w:p>
          <w:p w14:paraId="6197D4AB" w14:textId="77777777" w:rsidR="001F7C9A" w:rsidRPr="0029273D" w:rsidRDefault="001F7C9A" w:rsidP="001F7C9A">
            <w:pPr>
              <w:jc w:val="left"/>
              <w:rPr>
                <w:rFonts w:cstheme="majorBidi"/>
              </w:rPr>
            </w:pPr>
            <w:r w:rsidRPr="0029273D">
              <w:rPr>
                <w:rFonts w:cstheme="majorBidi"/>
              </w:rPr>
              <w:t>Weight: 75 gr.</w:t>
            </w:r>
          </w:p>
          <w:p w14:paraId="18C67E7D" w14:textId="77777777" w:rsidR="001F7C9A" w:rsidRPr="0029273D" w:rsidRDefault="001F7C9A" w:rsidP="001F7C9A">
            <w:pPr>
              <w:jc w:val="left"/>
              <w:rPr>
                <w:rFonts w:cstheme="majorBidi"/>
                <w:rtl/>
              </w:rPr>
            </w:pPr>
            <w:r w:rsidRPr="0029273D">
              <w:rPr>
                <w:rFonts w:cstheme="majorBidi"/>
              </w:rPr>
              <w:t>Max range: 5000m.</w:t>
            </w:r>
          </w:p>
          <w:p w14:paraId="11EF3723" w14:textId="77777777" w:rsidR="001F7C9A" w:rsidRPr="0029273D" w:rsidRDefault="001F7C9A" w:rsidP="001F7C9A">
            <w:pPr>
              <w:jc w:val="left"/>
              <w:rPr>
                <w:rFonts w:cstheme="majorBidi"/>
                <w:i/>
                <w:iCs/>
              </w:rPr>
            </w:pPr>
            <w:r w:rsidRPr="0029273D">
              <w:rPr>
                <w:rFonts w:cstheme="majorBidi"/>
              </w:rPr>
              <w:t>Price:</w:t>
            </w:r>
            <w:r w:rsidRPr="0029273D">
              <w:rPr>
                <w:rFonts w:cstheme="majorBidi"/>
                <w:rtl/>
              </w:rPr>
              <w:t xml:space="preserve"> </w:t>
            </w:r>
            <w:r w:rsidRPr="0029273D">
              <w:rPr>
                <w:rFonts w:cstheme="majorBidi"/>
              </w:rPr>
              <w:t>159</w:t>
            </w:r>
            <w:r w:rsidRPr="0029273D">
              <w:rPr>
                <w:rFonts w:cstheme="majorBidi" w:hint="eastAsia"/>
                <w:rtl/>
              </w:rPr>
              <w:t>₪</w:t>
            </w:r>
            <w:r w:rsidRPr="0029273D">
              <w:rPr>
                <w:rFonts w:cstheme="majorBidi"/>
              </w:rPr>
              <w:t xml:space="preserve">. </w:t>
            </w:r>
          </w:p>
          <w:p w14:paraId="2122F642" w14:textId="31D3EFF3" w:rsidR="001F7C9A" w:rsidRPr="0029273D" w:rsidRDefault="001F7C9A" w:rsidP="001F7C9A">
            <w:pPr>
              <w:jc w:val="left"/>
              <w:rPr>
                <w:rFonts w:cstheme="majorBidi"/>
                <w:i/>
                <w:iCs/>
              </w:rPr>
            </w:pPr>
            <w:r w:rsidRPr="0029273D">
              <w:rPr>
                <w:rFonts w:cstheme="majorBidi"/>
                <w:i/>
                <w:iCs/>
              </w:rPr>
              <w:t xml:space="preserve">                                                           Fig </w:t>
            </w:r>
            <w:r w:rsidR="00944AE7">
              <w:rPr>
                <w:rFonts w:cstheme="majorBidi"/>
                <w:i/>
                <w:iCs/>
              </w:rPr>
              <w:t>51</w:t>
            </w:r>
            <w:r w:rsidRPr="0029273D">
              <w:rPr>
                <w:rFonts w:cstheme="majorBidi"/>
                <w:i/>
                <w:iCs/>
              </w:rPr>
              <w:t xml:space="preserve">: Green laser head                  </w:t>
            </w:r>
          </w:p>
          <w:p w14:paraId="554E12D3" w14:textId="77777777" w:rsidR="001F7C9A" w:rsidRPr="0029273D" w:rsidRDefault="001F7C9A" w:rsidP="001F7C9A">
            <w:pPr>
              <w:jc w:val="left"/>
              <w:rPr>
                <w:rFonts w:cstheme="majorBidi"/>
                <w:i/>
                <w:iCs/>
              </w:rPr>
            </w:pPr>
            <w:r w:rsidRPr="0029273D">
              <w:rPr>
                <w:rFonts w:cstheme="majorBidi"/>
                <w:i/>
                <w:iCs/>
              </w:rPr>
              <w:t xml:space="preserve">                                                           laser head effects cf. [37].</w:t>
            </w:r>
          </w:p>
        </w:tc>
      </w:tr>
      <w:tr w:rsidR="001F7C9A" w:rsidRPr="0029273D" w14:paraId="10AD9D21" w14:textId="77777777" w:rsidTr="001F7C9A">
        <w:trPr>
          <w:trHeight w:val="2112"/>
        </w:trPr>
        <w:tc>
          <w:tcPr>
            <w:tcW w:w="2103" w:type="dxa"/>
          </w:tcPr>
          <w:p w14:paraId="1F9F0E18" w14:textId="77777777" w:rsidR="001F7C9A" w:rsidRPr="0029273D" w:rsidRDefault="001F7C9A" w:rsidP="001F7C9A">
            <w:pPr>
              <w:rPr>
                <w:rFonts w:cstheme="majorBidi"/>
              </w:rPr>
            </w:pPr>
          </w:p>
          <w:p w14:paraId="33EC765A" w14:textId="77777777" w:rsidR="001F7C9A" w:rsidRPr="0029273D" w:rsidRDefault="001F7C9A" w:rsidP="001F7C9A">
            <w:pPr>
              <w:rPr>
                <w:rFonts w:cstheme="majorBidi"/>
              </w:rPr>
            </w:pPr>
          </w:p>
          <w:p w14:paraId="1185270D" w14:textId="77777777" w:rsidR="001F7C9A" w:rsidRPr="0029273D" w:rsidRDefault="001F7C9A" w:rsidP="001F7C9A">
            <w:pPr>
              <w:rPr>
                <w:rFonts w:cstheme="majorBidi"/>
              </w:rPr>
            </w:pPr>
          </w:p>
          <w:p w14:paraId="3C37D4B8" w14:textId="77777777" w:rsidR="001F7C9A" w:rsidRPr="0029273D" w:rsidRDefault="001F7C9A" w:rsidP="001F7C9A">
            <w:pPr>
              <w:rPr>
                <w:rFonts w:cstheme="majorBidi"/>
              </w:rPr>
            </w:pPr>
            <w:r w:rsidRPr="0029273D">
              <w:rPr>
                <w:rFonts w:cstheme="majorBidi"/>
              </w:rPr>
              <w:t>Green Laser Module 3V cf. [39].</w:t>
            </w:r>
          </w:p>
        </w:tc>
        <w:tc>
          <w:tcPr>
            <w:tcW w:w="6085" w:type="dxa"/>
          </w:tcPr>
          <w:p w14:paraId="44E87D1F" w14:textId="77777777" w:rsidR="001F7C9A" w:rsidRPr="0029273D" w:rsidRDefault="001F7C9A" w:rsidP="001F7C9A">
            <w:pPr>
              <w:jc w:val="left"/>
              <w:rPr>
                <w:rFonts w:cstheme="majorBidi"/>
              </w:rPr>
            </w:pPr>
          </w:p>
          <w:p w14:paraId="2614E5C8" w14:textId="77777777" w:rsidR="001F7C9A" w:rsidRPr="0029273D" w:rsidRDefault="001F7C9A" w:rsidP="001F7C9A">
            <w:pPr>
              <w:jc w:val="left"/>
              <w:rPr>
                <w:rFonts w:cstheme="majorBidi"/>
              </w:rPr>
            </w:pPr>
            <w:r w:rsidRPr="0029273D">
              <w:rPr>
                <w:rFonts w:cstheme="majorBidi"/>
                <w:noProof/>
                <w:color w:val="000000"/>
                <w:shd w:val="clear" w:color="auto" w:fill="FFFFFF"/>
              </w:rPr>
              <w:drawing>
                <wp:anchor distT="0" distB="0" distL="114300" distR="114300" simplePos="0" relativeHeight="251667456" behindDoc="0" locked="0" layoutInCell="1" allowOverlap="1" wp14:anchorId="71D4352A" wp14:editId="513DEE02">
                  <wp:simplePos x="0" y="0"/>
                  <wp:positionH relativeFrom="column">
                    <wp:posOffset>2543810</wp:posOffset>
                  </wp:positionH>
                  <wp:positionV relativeFrom="paragraph">
                    <wp:posOffset>1270</wp:posOffset>
                  </wp:positionV>
                  <wp:extent cx="996315" cy="796925"/>
                  <wp:effectExtent l="0" t="0" r="0" b="3175"/>
                  <wp:wrapNone/>
                  <wp:docPr id="1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996315" cy="796925"/>
                          </a:xfrm>
                          <a:prstGeom prst="rect">
                            <a:avLst/>
                          </a:prstGeom>
                        </pic:spPr>
                      </pic:pic>
                    </a:graphicData>
                  </a:graphic>
                  <wp14:sizeRelH relativeFrom="margin">
                    <wp14:pctWidth>0</wp14:pctWidth>
                  </wp14:sizeRelH>
                  <wp14:sizeRelV relativeFrom="margin">
                    <wp14:pctHeight>0</wp14:pctHeight>
                  </wp14:sizeRelV>
                </wp:anchor>
              </w:drawing>
            </w:r>
          </w:p>
          <w:p w14:paraId="0ABFE321" w14:textId="77777777" w:rsidR="001F7C9A" w:rsidRPr="0029273D" w:rsidRDefault="001F7C9A" w:rsidP="001F7C9A">
            <w:pPr>
              <w:jc w:val="left"/>
              <w:rPr>
                <w:rFonts w:cstheme="majorBidi"/>
              </w:rPr>
            </w:pPr>
            <w:r w:rsidRPr="0029273D">
              <w:rPr>
                <w:rFonts w:cstheme="majorBidi"/>
              </w:rPr>
              <w:t xml:space="preserve">Power: 100mW. </w:t>
            </w:r>
          </w:p>
          <w:p w14:paraId="7E7928AD" w14:textId="77777777" w:rsidR="001F7C9A" w:rsidRPr="0029273D" w:rsidRDefault="001F7C9A" w:rsidP="001F7C9A">
            <w:pPr>
              <w:jc w:val="left"/>
              <w:rPr>
                <w:rFonts w:cstheme="majorBidi"/>
                <w:color w:val="000000"/>
                <w:shd w:val="clear" w:color="auto" w:fill="FFFFFF"/>
              </w:rPr>
            </w:pPr>
            <w:r w:rsidRPr="0029273D">
              <w:rPr>
                <w:rFonts w:cstheme="majorBidi"/>
                <w:color w:val="000000"/>
                <w:shd w:val="clear" w:color="auto" w:fill="FFFFFF"/>
              </w:rPr>
              <w:t>Size:3.5cm x 1.2cm x 1.2cm.</w:t>
            </w:r>
          </w:p>
          <w:p w14:paraId="091A5DD3" w14:textId="77777777" w:rsidR="001F7C9A" w:rsidRPr="0029273D" w:rsidRDefault="001F7C9A" w:rsidP="001F7C9A">
            <w:pPr>
              <w:jc w:val="left"/>
              <w:rPr>
                <w:rFonts w:cstheme="majorBidi"/>
                <w:color w:val="000000"/>
                <w:shd w:val="clear" w:color="auto" w:fill="FFFFFF"/>
              </w:rPr>
            </w:pPr>
            <w:r w:rsidRPr="0029273D">
              <w:rPr>
                <w:rFonts w:cstheme="majorBidi"/>
                <w:color w:val="000000"/>
                <w:shd w:val="clear" w:color="auto" w:fill="FFFFFF"/>
              </w:rPr>
              <w:t>Weight: 18gr.</w:t>
            </w:r>
          </w:p>
          <w:p w14:paraId="538E2D8F" w14:textId="77777777" w:rsidR="001F7C9A" w:rsidRPr="0029273D" w:rsidRDefault="001F7C9A" w:rsidP="001F7C9A">
            <w:pPr>
              <w:jc w:val="left"/>
              <w:rPr>
                <w:rFonts w:cstheme="majorBidi"/>
                <w:color w:val="000000"/>
                <w:shd w:val="clear" w:color="auto" w:fill="FFFFFF"/>
              </w:rPr>
            </w:pPr>
            <w:r w:rsidRPr="0029273D">
              <w:rPr>
                <w:rFonts w:cstheme="majorBidi"/>
                <w:color w:val="000000"/>
                <w:shd w:val="clear" w:color="auto" w:fill="FFFFFF"/>
              </w:rPr>
              <w:t>Price: 27$.</w:t>
            </w:r>
          </w:p>
          <w:p w14:paraId="1076B2D9" w14:textId="2AA90FED" w:rsidR="001F7C9A" w:rsidRPr="0029273D" w:rsidRDefault="001F7C9A" w:rsidP="001F7C9A">
            <w:pPr>
              <w:jc w:val="left"/>
              <w:rPr>
                <w:rFonts w:cstheme="majorBidi"/>
                <w:i/>
                <w:iCs/>
              </w:rPr>
            </w:pPr>
            <w:r w:rsidRPr="0029273D">
              <w:rPr>
                <w:rFonts w:cstheme="majorBidi"/>
                <w:i/>
                <w:iCs/>
              </w:rPr>
              <w:t xml:space="preserve">                                                                   Fig </w:t>
            </w:r>
            <w:r w:rsidR="00944AE7">
              <w:rPr>
                <w:rFonts w:cstheme="majorBidi"/>
                <w:i/>
                <w:iCs/>
              </w:rPr>
              <w:t>52</w:t>
            </w:r>
            <w:r w:rsidRPr="0029273D">
              <w:rPr>
                <w:rFonts w:cstheme="majorBidi"/>
                <w:i/>
                <w:iCs/>
              </w:rPr>
              <w:t xml:space="preserve">: </w:t>
            </w:r>
            <w:r w:rsidRPr="0029273D">
              <w:rPr>
                <w:rFonts w:cstheme="majorBidi"/>
              </w:rPr>
              <w:t>Green</w:t>
            </w:r>
            <w:r w:rsidRPr="0029273D">
              <w:rPr>
                <w:rFonts w:cstheme="majorBidi"/>
                <w:i/>
                <w:iCs/>
              </w:rPr>
              <w:t xml:space="preserve"> Laser</w:t>
            </w:r>
          </w:p>
          <w:p w14:paraId="34B7F7E3" w14:textId="77777777" w:rsidR="001F7C9A" w:rsidRPr="0029273D" w:rsidRDefault="001F7C9A" w:rsidP="001F7C9A">
            <w:pPr>
              <w:jc w:val="left"/>
              <w:rPr>
                <w:rFonts w:cstheme="majorBidi"/>
                <w:rtl/>
              </w:rPr>
            </w:pPr>
            <w:r w:rsidRPr="0029273D">
              <w:rPr>
                <w:rFonts w:cstheme="majorBidi"/>
                <w:i/>
                <w:iCs/>
              </w:rPr>
              <w:t xml:space="preserve">                                                                   Module 3V cf. [39].</w:t>
            </w:r>
          </w:p>
        </w:tc>
      </w:tr>
      <w:tr w:rsidR="001F7C9A" w:rsidRPr="0029273D" w14:paraId="4B37D79F" w14:textId="77777777" w:rsidTr="001F7C9A">
        <w:trPr>
          <w:trHeight w:val="2381"/>
        </w:trPr>
        <w:tc>
          <w:tcPr>
            <w:tcW w:w="2103" w:type="dxa"/>
          </w:tcPr>
          <w:p w14:paraId="6F71B069" w14:textId="77777777" w:rsidR="001F7C9A" w:rsidRPr="0029273D" w:rsidRDefault="001F7C9A" w:rsidP="001F7C9A">
            <w:pPr>
              <w:rPr>
                <w:rFonts w:cstheme="majorBidi"/>
                <w:lang w:bidi="ar-AE"/>
              </w:rPr>
            </w:pPr>
          </w:p>
          <w:p w14:paraId="77899989" w14:textId="77777777" w:rsidR="001F7C9A" w:rsidRPr="0029273D" w:rsidRDefault="001F7C9A" w:rsidP="001F7C9A">
            <w:pPr>
              <w:rPr>
                <w:rFonts w:cstheme="majorBidi"/>
                <w:lang w:bidi="ar-AE"/>
              </w:rPr>
            </w:pPr>
          </w:p>
          <w:p w14:paraId="74D42476" w14:textId="77777777" w:rsidR="001F7C9A" w:rsidRPr="0029273D" w:rsidRDefault="001F7C9A" w:rsidP="001F7C9A">
            <w:pPr>
              <w:rPr>
                <w:rFonts w:cstheme="majorBidi"/>
              </w:rPr>
            </w:pPr>
            <w:r w:rsidRPr="0029273D">
              <w:rPr>
                <w:rFonts w:cstheme="majorBidi"/>
              </w:rPr>
              <w:t xml:space="preserve">Green Laser Diode Module Line </w:t>
            </w:r>
          </w:p>
          <w:p w14:paraId="0987C146" w14:textId="77777777" w:rsidR="001F7C9A" w:rsidRPr="0029273D" w:rsidRDefault="001F7C9A" w:rsidP="001F7C9A">
            <w:pPr>
              <w:rPr>
                <w:rFonts w:cstheme="majorBidi"/>
                <w:rtl/>
              </w:rPr>
            </w:pPr>
            <w:r w:rsidRPr="0029273D">
              <w:rPr>
                <w:rFonts w:cstheme="majorBidi"/>
              </w:rPr>
              <w:t>cf. [40].</w:t>
            </w:r>
          </w:p>
        </w:tc>
        <w:tc>
          <w:tcPr>
            <w:tcW w:w="6085" w:type="dxa"/>
          </w:tcPr>
          <w:p w14:paraId="380E5E64" w14:textId="77777777" w:rsidR="001F7C9A" w:rsidRPr="0029273D" w:rsidRDefault="001F7C9A" w:rsidP="001F7C9A">
            <w:pPr>
              <w:jc w:val="left"/>
              <w:rPr>
                <w:rFonts w:cstheme="majorBidi"/>
              </w:rPr>
            </w:pPr>
          </w:p>
          <w:p w14:paraId="1A47F281" w14:textId="77777777" w:rsidR="001F7C9A" w:rsidRPr="0029273D" w:rsidRDefault="001F7C9A" w:rsidP="001F7C9A">
            <w:pPr>
              <w:jc w:val="left"/>
              <w:rPr>
                <w:rFonts w:cstheme="majorBidi"/>
                <w:noProof/>
              </w:rPr>
            </w:pPr>
            <w:r w:rsidRPr="0029273D">
              <w:rPr>
                <w:rFonts w:cstheme="majorBidi"/>
                <w:noProof/>
              </w:rPr>
              <w:drawing>
                <wp:anchor distT="0" distB="0" distL="114300" distR="114300" simplePos="0" relativeHeight="251664384" behindDoc="0" locked="0" layoutInCell="1" allowOverlap="1" wp14:anchorId="60B442A2" wp14:editId="4FE0A75B">
                  <wp:simplePos x="0" y="0"/>
                  <wp:positionH relativeFrom="column">
                    <wp:posOffset>2474595</wp:posOffset>
                  </wp:positionH>
                  <wp:positionV relativeFrom="paragraph">
                    <wp:posOffset>5080</wp:posOffset>
                  </wp:positionV>
                  <wp:extent cx="1058545" cy="866775"/>
                  <wp:effectExtent l="0" t="0" r="8255" b="9525"/>
                  <wp:wrapNone/>
                  <wp:docPr id="1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cstate="print">
                            <a:extLst>
                              <a:ext uri="{28A0092B-C50C-407E-A947-70E740481C1C}">
                                <a14:useLocalDpi xmlns:a14="http://schemas.microsoft.com/office/drawing/2010/main" val="0"/>
                              </a:ext>
                            </a:extLst>
                          </a:blip>
                          <a:srcRect l="6096" t="10388"/>
                          <a:stretch/>
                        </pic:blipFill>
                        <pic:spPr bwMode="auto">
                          <a:xfrm>
                            <a:off x="0" y="0"/>
                            <a:ext cx="1058545" cy="866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2EFFFA" w14:textId="77777777" w:rsidR="001F7C9A" w:rsidRPr="0029273D" w:rsidRDefault="001F7C9A" w:rsidP="001F7C9A">
            <w:pPr>
              <w:jc w:val="left"/>
              <w:rPr>
                <w:rFonts w:cstheme="majorBidi"/>
              </w:rPr>
            </w:pPr>
          </w:p>
          <w:p w14:paraId="071EEDBE" w14:textId="77777777" w:rsidR="001F7C9A" w:rsidRPr="0029273D" w:rsidRDefault="001F7C9A" w:rsidP="001F7C9A">
            <w:pPr>
              <w:jc w:val="left"/>
              <w:rPr>
                <w:rFonts w:cstheme="majorBidi"/>
              </w:rPr>
            </w:pPr>
            <w:r w:rsidRPr="0029273D">
              <w:rPr>
                <w:rFonts w:cstheme="majorBidi"/>
              </w:rPr>
              <w:t>Wavelength: 532nm</w:t>
            </w:r>
          </w:p>
          <w:p w14:paraId="48935648" w14:textId="77777777" w:rsidR="001F7C9A" w:rsidRPr="0029273D" w:rsidRDefault="001F7C9A" w:rsidP="001F7C9A">
            <w:pPr>
              <w:jc w:val="left"/>
              <w:rPr>
                <w:rFonts w:cstheme="majorBidi"/>
              </w:rPr>
            </w:pPr>
            <w:r w:rsidRPr="0029273D">
              <w:rPr>
                <w:rFonts w:cstheme="majorBidi"/>
              </w:rPr>
              <w:t>Power: 50mW</w:t>
            </w:r>
          </w:p>
          <w:p w14:paraId="5761F434" w14:textId="77777777" w:rsidR="001F7C9A" w:rsidRPr="0029273D" w:rsidRDefault="001F7C9A" w:rsidP="001F7C9A">
            <w:pPr>
              <w:jc w:val="left"/>
              <w:rPr>
                <w:rFonts w:cstheme="majorBidi"/>
              </w:rPr>
            </w:pPr>
            <w:r w:rsidRPr="0029273D">
              <w:rPr>
                <w:rFonts w:cstheme="majorBidi"/>
              </w:rPr>
              <w:t>Cross Section size: 21x21mm.</w:t>
            </w:r>
          </w:p>
          <w:p w14:paraId="63E245E1" w14:textId="77777777" w:rsidR="001F7C9A" w:rsidRPr="0029273D" w:rsidRDefault="001F7C9A" w:rsidP="001F7C9A">
            <w:pPr>
              <w:jc w:val="left"/>
              <w:rPr>
                <w:rFonts w:cstheme="majorBidi"/>
              </w:rPr>
            </w:pPr>
            <w:r w:rsidRPr="0029273D">
              <w:rPr>
                <w:rFonts w:cstheme="majorBidi"/>
              </w:rPr>
              <w:t>Price:  25.37$.</w:t>
            </w:r>
          </w:p>
          <w:p w14:paraId="7A9FC484" w14:textId="32D4B7FD" w:rsidR="001F7C9A" w:rsidRPr="0029273D" w:rsidRDefault="001F7C9A" w:rsidP="001F7C9A">
            <w:pPr>
              <w:jc w:val="left"/>
              <w:rPr>
                <w:rFonts w:cstheme="majorBidi"/>
                <w:i/>
                <w:iCs/>
              </w:rPr>
            </w:pPr>
            <w:r w:rsidRPr="0029273D">
              <w:rPr>
                <w:rFonts w:cstheme="majorBidi"/>
                <w:i/>
                <w:iCs/>
              </w:rPr>
              <w:t xml:space="preserve">                                                        Fig </w:t>
            </w:r>
            <w:r w:rsidR="00944AE7">
              <w:rPr>
                <w:rFonts w:cstheme="majorBidi"/>
                <w:i/>
                <w:iCs/>
              </w:rPr>
              <w:t>53</w:t>
            </w:r>
            <w:r w:rsidRPr="0029273D">
              <w:rPr>
                <w:rFonts w:cstheme="majorBidi"/>
                <w:i/>
                <w:iCs/>
              </w:rPr>
              <w:t xml:space="preserve">: Green Laser Diode </w:t>
            </w:r>
          </w:p>
          <w:p w14:paraId="5E42FEDA" w14:textId="77777777" w:rsidR="001F7C9A" w:rsidRPr="0029273D" w:rsidRDefault="001F7C9A" w:rsidP="001F7C9A">
            <w:pPr>
              <w:rPr>
                <w:rFonts w:cstheme="majorBidi"/>
              </w:rPr>
            </w:pPr>
            <w:r w:rsidRPr="0029273D">
              <w:rPr>
                <w:rFonts w:cstheme="majorBidi"/>
                <w:i/>
                <w:iCs/>
              </w:rPr>
              <w:t xml:space="preserve">                                                             Module Line cf. [40]</w:t>
            </w:r>
            <w:r w:rsidRPr="0029273D">
              <w:rPr>
                <w:rFonts w:cstheme="majorBidi"/>
              </w:rPr>
              <w:t>.</w:t>
            </w:r>
          </w:p>
        </w:tc>
      </w:tr>
      <w:tr w:rsidR="001F7C9A" w:rsidRPr="0029273D" w14:paraId="7666D008" w14:textId="77777777" w:rsidTr="001F7C9A">
        <w:trPr>
          <w:trHeight w:val="2272"/>
        </w:trPr>
        <w:tc>
          <w:tcPr>
            <w:tcW w:w="2103" w:type="dxa"/>
          </w:tcPr>
          <w:p w14:paraId="3857D437" w14:textId="77777777" w:rsidR="001F7C9A" w:rsidRPr="0029273D" w:rsidRDefault="001F7C9A" w:rsidP="001F7C9A">
            <w:pPr>
              <w:rPr>
                <w:rFonts w:cstheme="majorBidi"/>
              </w:rPr>
            </w:pPr>
          </w:p>
          <w:p w14:paraId="1C751993" w14:textId="77777777" w:rsidR="001F7C9A" w:rsidRPr="0029273D" w:rsidRDefault="001F7C9A" w:rsidP="001F7C9A">
            <w:pPr>
              <w:rPr>
                <w:rFonts w:cstheme="majorBidi"/>
              </w:rPr>
            </w:pPr>
          </w:p>
          <w:p w14:paraId="5362DCD7" w14:textId="77777777" w:rsidR="001F7C9A" w:rsidRPr="0029273D" w:rsidRDefault="001F7C9A" w:rsidP="001F7C9A">
            <w:pPr>
              <w:rPr>
                <w:rFonts w:cstheme="majorBidi"/>
              </w:rPr>
            </w:pPr>
          </w:p>
          <w:p w14:paraId="12BF060A" w14:textId="77777777" w:rsidR="001F7C9A" w:rsidRPr="0029273D" w:rsidRDefault="001F7C9A" w:rsidP="001F7C9A">
            <w:pPr>
              <w:rPr>
                <w:rFonts w:cstheme="majorBidi"/>
                <w:lang w:bidi="ar-AE"/>
              </w:rPr>
            </w:pPr>
            <w:r w:rsidRPr="0029273D">
              <w:rPr>
                <w:rFonts w:cstheme="majorBidi"/>
              </w:rPr>
              <w:t>Green laser cf.[16]</w:t>
            </w:r>
          </w:p>
        </w:tc>
        <w:tc>
          <w:tcPr>
            <w:tcW w:w="6085" w:type="dxa"/>
          </w:tcPr>
          <w:p w14:paraId="4557709E" w14:textId="77777777" w:rsidR="001F7C9A" w:rsidRPr="0029273D" w:rsidRDefault="001F7C9A" w:rsidP="001F7C9A">
            <w:pPr>
              <w:jc w:val="left"/>
              <w:rPr>
                <w:rFonts w:cstheme="majorBidi"/>
              </w:rPr>
            </w:pPr>
            <w:r w:rsidRPr="0029273D">
              <w:rPr>
                <w:rFonts w:cstheme="majorBidi"/>
                <w:noProof/>
              </w:rPr>
              <w:drawing>
                <wp:anchor distT="0" distB="0" distL="114300" distR="114300" simplePos="0" relativeHeight="251673600" behindDoc="0" locked="0" layoutInCell="1" allowOverlap="1" wp14:anchorId="3EFB580E" wp14:editId="788125B9">
                  <wp:simplePos x="0" y="0"/>
                  <wp:positionH relativeFrom="column">
                    <wp:posOffset>2346325</wp:posOffset>
                  </wp:positionH>
                  <wp:positionV relativeFrom="paragraph">
                    <wp:posOffset>79375</wp:posOffset>
                  </wp:positionV>
                  <wp:extent cx="1129030" cy="958850"/>
                  <wp:effectExtent l="133350" t="114300" r="128270" b="146050"/>
                  <wp:wrapSquare wrapText="bothSides"/>
                  <wp:docPr id="102" name="Picture 1" descr="לייזר ירוק 5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לייזר ירוק 5mw"/>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129030" cy="958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6884613" w14:textId="77777777" w:rsidR="001F7C9A" w:rsidRPr="0029273D" w:rsidRDefault="001F7C9A" w:rsidP="001F7C9A">
            <w:pPr>
              <w:jc w:val="left"/>
              <w:rPr>
                <w:rFonts w:cstheme="majorBidi"/>
              </w:rPr>
            </w:pPr>
          </w:p>
          <w:p w14:paraId="74F51739" w14:textId="77777777" w:rsidR="001F7C9A" w:rsidRPr="0029273D" w:rsidRDefault="001F7C9A" w:rsidP="001F7C9A">
            <w:pPr>
              <w:jc w:val="left"/>
              <w:rPr>
                <w:rFonts w:cstheme="majorBidi"/>
              </w:rPr>
            </w:pPr>
          </w:p>
          <w:p w14:paraId="7988DB1E" w14:textId="77777777" w:rsidR="001F7C9A" w:rsidRPr="0029273D" w:rsidRDefault="001F7C9A" w:rsidP="001F7C9A">
            <w:pPr>
              <w:jc w:val="left"/>
              <w:rPr>
                <w:rFonts w:cstheme="majorBidi"/>
              </w:rPr>
            </w:pPr>
            <w:r w:rsidRPr="0029273D">
              <w:rPr>
                <w:rFonts w:cstheme="majorBidi"/>
              </w:rPr>
              <w:t>Power: 2.5mW.</w:t>
            </w:r>
          </w:p>
          <w:p w14:paraId="124B0004" w14:textId="77777777" w:rsidR="001F7C9A" w:rsidRPr="0029273D" w:rsidRDefault="001F7C9A" w:rsidP="001F7C9A">
            <w:pPr>
              <w:jc w:val="left"/>
              <w:rPr>
                <w:rFonts w:cstheme="majorBidi"/>
              </w:rPr>
            </w:pPr>
            <w:r w:rsidRPr="0029273D">
              <w:rPr>
                <w:rFonts w:cstheme="majorBidi"/>
              </w:rPr>
              <w:t>Wright: 110 gr.</w:t>
            </w:r>
          </w:p>
          <w:p w14:paraId="624C6581" w14:textId="77777777" w:rsidR="001F7C9A" w:rsidRPr="0029273D" w:rsidRDefault="001F7C9A" w:rsidP="001F7C9A">
            <w:pPr>
              <w:jc w:val="left"/>
              <w:rPr>
                <w:rFonts w:cstheme="majorBidi"/>
              </w:rPr>
            </w:pPr>
            <w:r w:rsidRPr="0029273D">
              <w:rPr>
                <w:rFonts w:cstheme="majorBidi"/>
              </w:rPr>
              <w:t>Max range: 2000m.</w:t>
            </w:r>
          </w:p>
          <w:p w14:paraId="27DEEDB7" w14:textId="77777777" w:rsidR="001F7C9A" w:rsidRPr="0029273D" w:rsidRDefault="001F7C9A" w:rsidP="001F7C9A">
            <w:pPr>
              <w:jc w:val="left"/>
              <w:rPr>
                <w:rFonts w:cstheme="majorBidi"/>
              </w:rPr>
            </w:pPr>
            <w:r w:rsidRPr="0029273D">
              <w:rPr>
                <w:rFonts w:cstheme="majorBidi"/>
              </w:rPr>
              <w:t>Price: 11$.</w:t>
            </w:r>
          </w:p>
          <w:p w14:paraId="2E5255E1" w14:textId="77777777" w:rsidR="001F7C9A" w:rsidRPr="0029273D" w:rsidRDefault="001F7C9A" w:rsidP="001F7C9A">
            <w:pPr>
              <w:jc w:val="left"/>
              <w:rPr>
                <w:rFonts w:cstheme="majorBidi"/>
              </w:rPr>
            </w:pPr>
          </w:p>
          <w:p w14:paraId="27B56EC2" w14:textId="25A323ED" w:rsidR="001F7C9A" w:rsidRPr="0029273D" w:rsidRDefault="001F7C9A" w:rsidP="001F7C9A">
            <w:pPr>
              <w:jc w:val="left"/>
              <w:rPr>
                <w:rFonts w:cstheme="majorBidi"/>
                <w:b/>
                <w:bCs/>
              </w:rPr>
            </w:pPr>
            <w:r w:rsidRPr="0029273D">
              <w:rPr>
                <w:rFonts w:cstheme="majorBidi"/>
              </w:rPr>
              <w:t xml:space="preserve">                                                     </w:t>
            </w:r>
            <w:r w:rsidRPr="0029273D">
              <w:rPr>
                <w:rFonts w:cstheme="majorBidi"/>
                <w:i/>
                <w:iCs/>
              </w:rPr>
              <w:t xml:space="preserve">Fig </w:t>
            </w:r>
            <w:r w:rsidR="00944AE7">
              <w:rPr>
                <w:rFonts w:cstheme="majorBidi"/>
                <w:i/>
                <w:iCs/>
              </w:rPr>
              <w:t>54</w:t>
            </w:r>
            <w:r w:rsidRPr="0029273D">
              <w:rPr>
                <w:rFonts w:cstheme="majorBidi"/>
                <w:i/>
                <w:iCs/>
              </w:rPr>
              <w:t>: Green Laser cf. [16].</w:t>
            </w:r>
          </w:p>
        </w:tc>
      </w:tr>
      <w:tr w:rsidR="001F7C9A" w:rsidRPr="0029273D" w14:paraId="53949F5F" w14:textId="77777777" w:rsidTr="001F7C9A">
        <w:trPr>
          <w:trHeight w:val="2832"/>
        </w:trPr>
        <w:tc>
          <w:tcPr>
            <w:tcW w:w="2103" w:type="dxa"/>
          </w:tcPr>
          <w:p w14:paraId="6147AEA7" w14:textId="77777777" w:rsidR="001F7C9A" w:rsidRPr="0029273D" w:rsidRDefault="001F7C9A" w:rsidP="001F7C9A">
            <w:pPr>
              <w:rPr>
                <w:rFonts w:cstheme="majorBidi"/>
                <w:color w:val="000000"/>
                <w:shd w:val="clear" w:color="auto" w:fill="FFFFFF"/>
              </w:rPr>
            </w:pPr>
          </w:p>
          <w:p w14:paraId="16041E4D" w14:textId="77777777" w:rsidR="001F7C9A" w:rsidRPr="0029273D" w:rsidRDefault="001F7C9A" w:rsidP="001F7C9A">
            <w:pPr>
              <w:rPr>
                <w:rFonts w:cstheme="majorBidi"/>
                <w:color w:val="000000"/>
                <w:shd w:val="clear" w:color="auto" w:fill="FFFFFF"/>
              </w:rPr>
            </w:pPr>
          </w:p>
          <w:p w14:paraId="370B3D73" w14:textId="77777777" w:rsidR="001F7C9A" w:rsidRPr="0029273D" w:rsidRDefault="001F7C9A" w:rsidP="001F7C9A">
            <w:pPr>
              <w:rPr>
                <w:rFonts w:cstheme="majorBidi"/>
                <w:color w:val="000000"/>
                <w:shd w:val="clear" w:color="auto" w:fill="FFFFFF"/>
              </w:rPr>
            </w:pPr>
          </w:p>
          <w:p w14:paraId="45413793" w14:textId="77777777" w:rsidR="001F7C9A" w:rsidRPr="0029273D" w:rsidRDefault="001F7C9A" w:rsidP="001F7C9A">
            <w:pPr>
              <w:rPr>
                <w:rFonts w:cstheme="majorBidi"/>
                <w:lang w:bidi="ar-AE"/>
              </w:rPr>
            </w:pPr>
            <w:r w:rsidRPr="0029273D">
              <w:rPr>
                <w:rFonts w:cstheme="majorBidi"/>
                <w:color w:val="000000"/>
                <w:shd w:val="clear" w:color="auto" w:fill="FFFFFF"/>
              </w:rPr>
              <w:t>EASYIDEA </w:t>
            </w:r>
            <w:r w:rsidRPr="0029273D">
              <w:rPr>
                <w:rFonts w:cstheme="majorBidi"/>
              </w:rPr>
              <w:t>laser cf.[17]</w:t>
            </w:r>
          </w:p>
        </w:tc>
        <w:tc>
          <w:tcPr>
            <w:tcW w:w="6085" w:type="dxa"/>
          </w:tcPr>
          <w:p w14:paraId="71FDD139" w14:textId="77777777" w:rsidR="001F7C9A" w:rsidRPr="0029273D" w:rsidRDefault="001F7C9A" w:rsidP="001F7C9A">
            <w:pPr>
              <w:jc w:val="left"/>
              <w:rPr>
                <w:rFonts w:cstheme="majorBidi"/>
              </w:rPr>
            </w:pPr>
          </w:p>
          <w:p w14:paraId="31507B35" w14:textId="77777777" w:rsidR="001F7C9A" w:rsidRPr="0029273D" w:rsidRDefault="001F7C9A" w:rsidP="001F7C9A">
            <w:pPr>
              <w:jc w:val="left"/>
              <w:rPr>
                <w:rFonts w:cstheme="majorBidi"/>
              </w:rPr>
            </w:pPr>
            <w:r w:rsidRPr="0029273D">
              <w:rPr>
                <w:rFonts w:cstheme="majorBidi"/>
                <w:noProof/>
              </w:rPr>
              <w:drawing>
                <wp:anchor distT="0" distB="0" distL="114300" distR="114300" simplePos="0" relativeHeight="251683840" behindDoc="0" locked="0" layoutInCell="1" allowOverlap="1" wp14:anchorId="501CF753" wp14:editId="0D9117FB">
                  <wp:simplePos x="0" y="0"/>
                  <wp:positionH relativeFrom="column">
                    <wp:posOffset>2371090</wp:posOffset>
                  </wp:positionH>
                  <wp:positionV relativeFrom="paragraph">
                    <wp:posOffset>5715</wp:posOffset>
                  </wp:positionV>
                  <wp:extent cx="1063625" cy="1104900"/>
                  <wp:effectExtent l="133350" t="114300" r="136525" b="171450"/>
                  <wp:wrapSquare wrapText="bothSides"/>
                  <wp:docPr id="103" name="Picture 2" descr="ZK283601-ALL-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K283601-ALL-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063625" cy="1104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79371B3" w14:textId="77777777" w:rsidR="001F7C9A" w:rsidRPr="0029273D" w:rsidRDefault="001F7C9A" w:rsidP="001F7C9A">
            <w:pPr>
              <w:jc w:val="left"/>
              <w:rPr>
                <w:rFonts w:cstheme="majorBidi"/>
              </w:rPr>
            </w:pPr>
          </w:p>
          <w:p w14:paraId="6E7DCADF" w14:textId="77777777" w:rsidR="001F7C9A" w:rsidRPr="0029273D" w:rsidRDefault="001F7C9A" w:rsidP="001F7C9A">
            <w:pPr>
              <w:jc w:val="left"/>
              <w:rPr>
                <w:rFonts w:cstheme="majorBidi"/>
              </w:rPr>
            </w:pPr>
            <w:r w:rsidRPr="0029273D">
              <w:rPr>
                <w:rFonts w:cstheme="majorBidi"/>
              </w:rPr>
              <w:t>Power: 5mW.</w:t>
            </w:r>
          </w:p>
          <w:p w14:paraId="6ADCCE1C" w14:textId="77777777" w:rsidR="001F7C9A" w:rsidRPr="0029273D" w:rsidRDefault="001F7C9A" w:rsidP="001F7C9A">
            <w:pPr>
              <w:jc w:val="left"/>
              <w:rPr>
                <w:rFonts w:cstheme="majorBidi"/>
              </w:rPr>
            </w:pPr>
            <w:r w:rsidRPr="0029273D">
              <w:rPr>
                <w:rFonts w:cstheme="majorBidi"/>
              </w:rPr>
              <w:t>Weight: 100 gr.</w:t>
            </w:r>
          </w:p>
          <w:p w14:paraId="33DC072D" w14:textId="77777777" w:rsidR="001F7C9A" w:rsidRPr="0029273D" w:rsidRDefault="001F7C9A" w:rsidP="001F7C9A">
            <w:pPr>
              <w:jc w:val="left"/>
              <w:rPr>
                <w:rFonts w:cstheme="majorBidi"/>
              </w:rPr>
            </w:pPr>
            <w:r w:rsidRPr="0029273D">
              <w:rPr>
                <w:rFonts w:cstheme="majorBidi"/>
              </w:rPr>
              <w:t>Max range: 5000m.</w:t>
            </w:r>
          </w:p>
          <w:p w14:paraId="1B0C1EB2" w14:textId="77777777" w:rsidR="001F7C9A" w:rsidRPr="0029273D" w:rsidRDefault="001F7C9A" w:rsidP="001F7C9A">
            <w:pPr>
              <w:jc w:val="left"/>
              <w:rPr>
                <w:rFonts w:cstheme="majorBidi"/>
              </w:rPr>
            </w:pPr>
            <w:r w:rsidRPr="0029273D">
              <w:rPr>
                <w:rFonts w:cstheme="majorBidi"/>
              </w:rPr>
              <w:t>Price: 7.72$</w:t>
            </w:r>
          </w:p>
          <w:p w14:paraId="3B0241DF" w14:textId="7EA60BB8" w:rsidR="001F7C9A" w:rsidRPr="0029273D" w:rsidRDefault="001F7C9A" w:rsidP="001F7C9A">
            <w:pPr>
              <w:jc w:val="left"/>
              <w:rPr>
                <w:rFonts w:cstheme="majorBidi"/>
                <w:i/>
                <w:iCs/>
              </w:rPr>
            </w:pPr>
            <w:r w:rsidRPr="0029273D">
              <w:rPr>
                <w:rFonts w:cstheme="majorBidi"/>
                <w:i/>
                <w:iCs/>
              </w:rPr>
              <w:t xml:space="preserve">                                                               Fig </w:t>
            </w:r>
            <w:r w:rsidR="00944AE7">
              <w:rPr>
                <w:rFonts w:cstheme="majorBidi"/>
                <w:i/>
                <w:iCs/>
              </w:rPr>
              <w:t>55</w:t>
            </w:r>
            <w:r w:rsidRPr="0029273D">
              <w:rPr>
                <w:rFonts w:cstheme="majorBidi"/>
                <w:i/>
                <w:iCs/>
              </w:rPr>
              <w:t>: EASYDEA laser</w:t>
            </w:r>
          </w:p>
          <w:p w14:paraId="60A5CC1F" w14:textId="77777777" w:rsidR="001F7C9A" w:rsidRPr="0029273D" w:rsidRDefault="001F7C9A" w:rsidP="001F7C9A">
            <w:pPr>
              <w:jc w:val="left"/>
              <w:rPr>
                <w:rFonts w:cstheme="majorBidi"/>
                <w:i/>
                <w:iCs/>
              </w:rPr>
            </w:pPr>
            <w:r w:rsidRPr="0029273D">
              <w:rPr>
                <w:rFonts w:cstheme="majorBidi"/>
                <w:i/>
                <w:iCs/>
              </w:rPr>
              <w:t xml:space="preserve">                                                                           cf. [17].</w:t>
            </w:r>
          </w:p>
        </w:tc>
      </w:tr>
      <w:tr w:rsidR="001F7C9A" w:rsidRPr="0029273D" w14:paraId="6DA34C12" w14:textId="77777777" w:rsidTr="001F7C9A">
        <w:trPr>
          <w:trHeight w:val="2389"/>
        </w:trPr>
        <w:tc>
          <w:tcPr>
            <w:tcW w:w="2103" w:type="dxa"/>
          </w:tcPr>
          <w:p w14:paraId="07B2DEC0" w14:textId="77777777" w:rsidR="001F7C9A" w:rsidRPr="0029273D" w:rsidRDefault="001F7C9A" w:rsidP="001F7C9A">
            <w:pPr>
              <w:rPr>
                <w:rFonts w:cstheme="majorBidi"/>
              </w:rPr>
            </w:pPr>
          </w:p>
          <w:p w14:paraId="74181A0E" w14:textId="77777777" w:rsidR="001F7C9A" w:rsidRPr="0029273D" w:rsidRDefault="001F7C9A" w:rsidP="001F7C9A">
            <w:pPr>
              <w:rPr>
                <w:rFonts w:cstheme="majorBidi"/>
              </w:rPr>
            </w:pPr>
          </w:p>
          <w:p w14:paraId="5BAC6EAA" w14:textId="77777777" w:rsidR="001F7C9A" w:rsidRPr="0029273D" w:rsidRDefault="001F7C9A" w:rsidP="001F7C9A">
            <w:pPr>
              <w:rPr>
                <w:rFonts w:cstheme="majorBidi"/>
              </w:rPr>
            </w:pPr>
          </w:p>
          <w:p w14:paraId="011E5909" w14:textId="77777777" w:rsidR="001F7C9A" w:rsidRPr="0029273D" w:rsidRDefault="001F7C9A" w:rsidP="001F7C9A">
            <w:pPr>
              <w:rPr>
                <w:rFonts w:cstheme="majorBidi"/>
                <w:lang w:bidi="ar-AE"/>
              </w:rPr>
            </w:pPr>
            <w:r w:rsidRPr="0029273D">
              <w:rPr>
                <w:rFonts w:cstheme="majorBidi"/>
              </w:rPr>
              <w:t>Pointer Pen Laser cf.[18]</w:t>
            </w:r>
          </w:p>
        </w:tc>
        <w:tc>
          <w:tcPr>
            <w:tcW w:w="6085" w:type="dxa"/>
          </w:tcPr>
          <w:p w14:paraId="044A699E" w14:textId="77777777" w:rsidR="001F7C9A" w:rsidRPr="0029273D" w:rsidRDefault="001F7C9A" w:rsidP="001F7C9A">
            <w:pPr>
              <w:rPr>
                <w:rFonts w:cstheme="majorBidi"/>
              </w:rPr>
            </w:pPr>
            <w:r w:rsidRPr="0029273D">
              <w:rPr>
                <w:rFonts w:cstheme="majorBidi"/>
                <w:noProof/>
              </w:rPr>
              <w:drawing>
                <wp:anchor distT="0" distB="0" distL="114300" distR="114300" simplePos="0" relativeHeight="251665408" behindDoc="0" locked="0" layoutInCell="1" allowOverlap="1" wp14:anchorId="477688C1" wp14:editId="1251AFB5">
                  <wp:simplePos x="0" y="0"/>
                  <wp:positionH relativeFrom="column">
                    <wp:posOffset>2538095</wp:posOffset>
                  </wp:positionH>
                  <wp:positionV relativeFrom="paragraph">
                    <wp:posOffset>115570</wp:posOffset>
                  </wp:positionV>
                  <wp:extent cx="871855" cy="871855"/>
                  <wp:effectExtent l="133350" t="114300" r="137795" b="156845"/>
                  <wp:wrapNone/>
                  <wp:docPr id="1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871855" cy="8718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5C2807B" w14:textId="77777777" w:rsidR="001F7C9A" w:rsidRPr="0029273D" w:rsidRDefault="001F7C9A" w:rsidP="001F7C9A">
            <w:pPr>
              <w:jc w:val="left"/>
              <w:rPr>
                <w:rFonts w:cstheme="majorBidi"/>
              </w:rPr>
            </w:pPr>
            <w:r w:rsidRPr="0029273D">
              <w:rPr>
                <w:rFonts w:cstheme="majorBidi"/>
              </w:rPr>
              <w:t>Power: 0.5mW.</w:t>
            </w:r>
          </w:p>
          <w:p w14:paraId="01C7C8DC" w14:textId="77777777" w:rsidR="001F7C9A" w:rsidRPr="0029273D" w:rsidRDefault="001F7C9A" w:rsidP="001F7C9A">
            <w:pPr>
              <w:jc w:val="left"/>
              <w:rPr>
                <w:rFonts w:cstheme="majorBidi"/>
              </w:rPr>
            </w:pPr>
            <w:r w:rsidRPr="0029273D">
              <w:rPr>
                <w:rFonts w:cstheme="majorBidi"/>
              </w:rPr>
              <w:t>Weight: 90gr.</w:t>
            </w:r>
          </w:p>
          <w:p w14:paraId="68714FCD" w14:textId="77777777" w:rsidR="001F7C9A" w:rsidRPr="0029273D" w:rsidRDefault="001F7C9A" w:rsidP="001F7C9A">
            <w:pPr>
              <w:jc w:val="left"/>
              <w:rPr>
                <w:rFonts w:cstheme="majorBidi"/>
              </w:rPr>
            </w:pPr>
            <w:r w:rsidRPr="0029273D">
              <w:rPr>
                <w:rFonts w:cstheme="majorBidi"/>
              </w:rPr>
              <w:t>Max range: 2000m.</w:t>
            </w:r>
          </w:p>
          <w:p w14:paraId="5E0F47EF" w14:textId="77777777" w:rsidR="001F7C9A" w:rsidRPr="0029273D" w:rsidRDefault="001F7C9A" w:rsidP="001F7C9A">
            <w:pPr>
              <w:jc w:val="left"/>
              <w:rPr>
                <w:rFonts w:cstheme="majorBidi"/>
              </w:rPr>
            </w:pPr>
            <w:r w:rsidRPr="0029273D">
              <w:rPr>
                <w:rFonts w:cstheme="majorBidi"/>
              </w:rPr>
              <w:t>Price: 11,99$.</w:t>
            </w:r>
          </w:p>
          <w:p w14:paraId="0B479237" w14:textId="77777777" w:rsidR="001F7C9A" w:rsidRPr="0029273D" w:rsidRDefault="001F7C9A" w:rsidP="001F7C9A">
            <w:pPr>
              <w:jc w:val="left"/>
              <w:rPr>
                <w:rFonts w:cstheme="majorBidi"/>
              </w:rPr>
            </w:pPr>
          </w:p>
          <w:p w14:paraId="53C0FB28" w14:textId="77777777" w:rsidR="001F7C9A" w:rsidRPr="0029273D" w:rsidRDefault="001F7C9A" w:rsidP="001F7C9A">
            <w:pPr>
              <w:jc w:val="left"/>
              <w:rPr>
                <w:rFonts w:cstheme="majorBidi"/>
              </w:rPr>
            </w:pPr>
          </w:p>
          <w:p w14:paraId="3E30B52D" w14:textId="431C7CC4" w:rsidR="001F7C9A" w:rsidRPr="0029273D" w:rsidRDefault="001F7C9A" w:rsidP="00166264">
            <w:pPr>
              <w:ind w:firstLine="0"/>
              <w:jc w:val="left"/>
              <w:rPr>
                <w:rFonts w:cstheme="majorBidi"/>
              </w:rPr>
            </w:pPr>
            <w:r w:rsidRPr="0029273D">
              <w:rPr>
                <w:rFonts w:cstheme="majorBidi"/>
              </w:rPr>
              <w:t xml:space="preserve">                                               </w:t>
            </w:r>
            <w:r w:rsidR="005B5E5B" w:rsidRPr="0029273D">
              <w:rPr>
                <w:rFonts w:cstheme="majorBidi"/>
              </w:rPr>
              <w:t xml:space="preserve">        </w:t>
            </w:r>
            <w:r w:rsidRPr="0029273D">
              <w:rPr>
                <w:rFonts w:cstheme="majorBidi"/>
                <w:i/>
                <w:iCs/>
              </w:rPr>
              <w:t xml:space="preserve"> Fig </w:t>
            </w:r>
            <w:r w:rsidR="00944AE7">
              <w:rPr>
                <w:rFonts w:cstheme="majorBidi"/>
                <w:i/>
                <w:iCs/>
              </w:rPr>
              <w:t>56</w:t>
            </w:r>
            <w:r w:rsidRPr="0029273D">
              <w:rPr>
                <w:rFonts w:cstheme="majorBidi"/>
                <w:i/>
                <w:iCs/>
              </w:rPr>
              <w:t>: pointer laser  cf. [18].</w:t>
            </w:r>
          </w:p>
        </w:tc>
      </w:tr>
      <w:tr w:rsidR="001F7C9A" w:rsidRPr="0029273D" w14:paraId="01ADF97C" w14:textId="77777777" w:rsidTr="001F7C9A">
        <w:trPr>
          <w:trHeight w:val="2409"/>
        </w:trPr>
        <w:tc>
          <w:tcPr>
            <w:tcW w:w="2103" w:type="dxa"/>
          </w:tcPr>
          <w:p w14:paraId="2CAA4EBE" w14:textId="77777777" w:rsidR="001F7C9A" w:rsidRPr="0029273D" w:rsidRDefault="001F7C9A" w:rsidP="001F7C9A">
            <w:pPr>
              <w:rPr>
                <w:rFonts w:cstheme="majorBidi"/>
              </w:rPr>
            </w:pPr>
          </w:p>
          <w:p w14:paraId="1C9BA0C6" w14:textId="77777777" w:rsidR="001F7C9A" w:rsidRPr="0029273D" w:rsidRDefault="001F7C9A" w:rsidP="001F7C9A">
            <w:pPr>
              <w:rPr>
                <w:rFonts w:cstheme="majorBidi"/>
              </w:rPr>
            </w:pPr>
          </w:p>
          <w:p w14:paraId="197385ED" w14:textId="77777777" w:rsidR="001F7C9A" w:rsidRPr="0029273D" w:rsidRDefault="001F7C9A" w:rsidP="001F7C9A">
            <w:pPr>
              <w:rPr>
                <w:rFonts w:cstheme="majorBidi"/>
              </w:rPr>
            </w:pPr>
          </w:p>
          <w:p w14:paraId="7FE59F33" w14:textId="77777777" w:rsidR="001F7C9A" w:rsidRPr="0029273D" w:rsidRDefault="001F7C9A" w:rsidP="001F7C9A">
            <w:pPr>
              <w:rPr>
                <w:rFonts w:cstheme="majorBidi"/>
                <w:lang w:bidi="ar-AE"/>
              </w:rPr>
            </w:pPr>
            <w:r w:rsidRPr="0029273D">
              <w:rPr>
                <w:rFonts w:cstheme="majorBidi"/>
              </w:rPr>
              <w:t>KELUSHI laser cf.[29]</w:t>
            </w:r>
          </w:p>
        </w:tc>
        <w:tc>
          <w:tcPr>
            <w:tcW w:w="6085" w:type="dxa"/>
          </w:tcPr>
          <w:p w14:paraId="27195A05" w14:textId="77777777" w:rsidR="001F7C9A" w:rsidRPr="0029273D" w:rsidRDefault="001F7C9A" w:rsidP="001F7C9A">
            <w:pPr>
              <w:jc w:val="left"/>
              <w:rPr>
                <w:rFonts w:cstheme="majorBidi"/>
              </w:rPr>
            </w:pPr>
            <w:r w:rsidRPr="0029273D">
              <w:rPr>
                <w:i/>
                <w:iCs/>
                <w:noProof/>
              </w:rPr>
              <w:drawing>
                <wp:anchor distT="0" distB="0" distL="114300" distR="114300" simplePos="0" relativeHeight="251663360" behindDoc="0" locked="0" layoutInCell="1" allowOverlap="1" wp14:anchorId="4342D03F" wp14:editId="62CE7D15">
                  <wp:simplePos x="0" y="0"/>
                  <wp:positionH relativeFrom="column">
                    <wp:posOffset>2529840</wp:posOffset>
                  </wp:positionH>
                  <wp:positionV relativeFrom="paragraph">
                    <wp:posOffset>86995</wp:posOffset>
                  </wp:positionV>
                  <wp:extent cx="965835" cy="965835"/>
                  <wp:effectExtent l="0" t="0" r="5715" b="5715"/>
                  <wp:wrapNone/>
                  <wp:docPr id="1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965835" cy="965835"/>
                          </a:xfrm>
                          <a:prstGeom prst="rect">
                            <a:avLst/>
                          </a:prstGeom>
                        </pic:spPr>
                      </pic:pic>
                    </a:graphicData>
                  </a:graphic>
                  <wp14:sizeRelH relativeFrom="margin">
                    <wp14:pctWidth>0</wp14:pctWidth>
                  </wp14:sizeRelH>
                  <wp14:sizeRelV relativeFrom="margin">
                    <wp14:pctHeight>0</wp14:pctHeight>
                  </wp14:sizeRelV>
                </wp:anchor>
              </w:drawing>
            </w:r>
          </w:p>
          <w:p w14:paraId="129F3A46" w14:textId="77777777" w:rsidR="001F7C9A" w:rsidRPr="0029273D" w:rsidRDefault="001F7C9A" w:rsidP="001F7C9A">
            <w:pPr>
              <w:jc w:val="left"/>
              <w:rPr>
                <w:rFonts w:cstheme="majorBidi"/>
              </w:rPr>
            </w:pPr>
            <w:r w:rsidRPr="0029273D">
              <w:rPr>
                <w:rFonts w:cstheme="majorBidi"/>
              </w:rPr>
              <w:t>Power: 5mW.</w:t>
            </w:r>
          </w:p>
          <w:p w14:paraId="018B5BB6" w14:textId="77777777" w:rsidR="001F7C9A" w:rsidRPr="0029273D" w:rsidRDefault="001F7C9A" w:rsidP="001F7C9A">
            <w:pPr>
              <w:jc w:val="left"/>
              <w:rPr>
                <w:rFonts w:cstheme="majorBidi"/>
              </w:rPr>
            </w:pPr>
            <w:r w:rsidRPr="0029273D">
              <w:rPr>
                <w:rFonts w:cstheme="majorBidi"/>
              </w:rPr>
              <w:t>Weight: 47gr.</w:t>
            </w:r>
          </w:p>
          <w:p w14:paraId="5A4A0525" w14:textId="77777777" w:rsidR="001F7C9A" w:rsidRPr="0029273D" w:rsidRDefault="001F7C9A" w:rsidP="001F7C9A">
            <w:pPr>
              <w:jc w:val="left"/>
              <w:rPr>
                <w:rFonts w:cstheme="majorBidi"/>
              </w:rPr>
            </w:pPr>
            <w:r w:rsidRPr="0029273D">
              <w:rPr>
                <w:rFonts w:cstheme="majorBidi"/>
              </w:rPr>
              <w:t>(without battery)</w:t>
            </w:r>
          </w:p>
          <w:p w14:paraId="64B446D7" w14:textId="77777777" w:rsidR="001F7C9A" w:rsidRPr="0029273D" w:rsidRDefault="001F7C9A" w:rsidP="001F7C9A">
            <w:pPr>
              <w:jc w:val="left"/>
              <w:rPr>
                <w:rFonts w:cstheme="majorBidi"/>
              </w:rPr>
            </w:pPr>
            <w:r w:rsidRPr="0029273D">
              <w:rPr>
                <w:rFonts w:cstheme="majorBidi"/>
              </w:rPr>
              <w:t>With 47+11=58gr.</w:t>
            </w:r>
          </w:p>
          <w:p w14:paraId="730E88B5" w14:textId="77777777" w:rsidR="001F7C9A" w:rsidRPr="0029273D" w:rsidRDefault="001F7C9A" w:rsidP="001F7C9A">
            <w:pPr>
              <w:jc w:val="left"/>
              <w:rPr>
                <w:rFonts w:cstheme="majorBidi"/>
              </w:rPr>
            </w:pPr>
            <w:r w:rsidRPr="0029273D">
              <w:rPr>
                <w:rFonts w:cstheme="majorBidi"/>
              </w:rPr>
              <w:t>Max range: 5000m.</w:t>
            </w:r>
          </w:p>
          <w:p w14:paraId="0F9F8975" w14:textId="77777777" w:rsidR="001F7C9A" w:rsidRPr="0029273D" w:rsidRDefault="001F7C9A" w:rsidP="001F7C9A">
            <w:pPr>
              <w:jc w:val="left"/>
              <w:rPr>
                <w:rFonts w:cstheme="majorBidi"/>
              </w:rPr>
            </w:pPr>
            <w:r w:rsidRPr="0029273D">
              <w:rPr>
                <w:rFonts w:cstheme="majorBidi"/>
              </w:rPr>
              <w:t>Price: 14.9$.</w:t>
            </w:r>
          </w:p>
          <w:p w14:paraId="76691129" w14:textId="36EB4CD6" w:rsidR="001F7C9A" w:rsidRPr="0029273D" w:rsidRDefault="001F7C9A" w:rsidP="001F7C9A">
            <w:pPr>
              <w:jc w:val="left"/>
              <w:rPr>
                <w:rFonts w:cstheme="majorBidi"/>
                <w:i/>
                <w:iCs/>
              </w:rPr>
            </w:pPr>
            <w:r w:rsidRPr="0029273D">
              <w:rPr>
                <w:rFonts w:cstheme="majorBidi"/>
                <w:i/>
                <w:iCs/>
              </w:rPr>
              <w:t xml:space="preserve">                                                             Fig </w:t>
            </w:r>
            <w:r w:rsidR="00944AE7">
              <w:rPr>
                <w:rFonts w:cstheme="majorBidi"/>
                <w:i/>
                <w:iCs/>
              </w:rPr>
              <w:t>57</w:t>
            </w:r>
            <w:r w:rsidRPr="0029273D">
              <w:rPr>
                <w:rFonts w:cstheme="majorBidi"/>
                <w:i/>
                <w:iCs/>
              </w:rPr>
              <w:t xml:space="preserve">: KELUSHI laser </w:t>
            </w:r>
          </w:p>
          <w:p w14:paraId="37C452EC" w14:textId="77777777" w:rsidR="001F7C9A" w:rsidRPr="0029273D" w:rsidRDefault="001F7C9A" w:rsidP="001F7C9A">
            <w:pPr>
              <w:jc w:val="left"/>
              <w:rPr>
                <w:rFonts w:cstheme="majorBidi"/>
                <w:i/>
                <w:iCs/>
              </w:rPr>
            </w:pPr>
            <w:r w:rsidRPr="0029273D">
              <w:rPr>
                <w:rFonts w:cstheme="majorBidi"/>
                <w:i/>
                <w:iCs/>
              </w:rPr>
              <w:t xml:space="preserve">                                                                                cf. [29].</w:t>
            </w:r>
          </w:p>
        </w:tc>
      </w:tr>
    </w:tbl>
    <w:p w14:paraId="0A48C40C" w14:textId="77777777" w:rsidR="001F7C9A" w:rsidRPr="0029273D" w:rsidRDefault="001F7C9A" w:rsidP="001F7C9A">
      <w:pPr>
        <w:rPr>
          <w:rFonts w:cstheme="majorBidi"/>
        </w:rPr>
      </w:pPr>
      <w:r w:rsidRPr="0029273D">
        <w:rPr>
          <w:rFonts w:cstheme="majorBidi"/>
        </w:rPr>
        <w:t xml:space="preserve"> </w:t>
      </w:r>
    </w:p>
    <w:p w14:paraId="2495A41B" w14:textId="77777777" w:rsidR="001F7C9A" w:rsidRPr="0029273D" w:rsidRDefault="001F7C9A" w:rsidP="001F7C9A">
      <w:pPr>
        <w:ind w:left="1440" w:firstLine="720"/>
        <w:rPr>
          <w:rFonts w:cstheme="majorBidi"/>
        </w:rPr>
      </w:pPr>
    </w:p>
    <w:p w14:paraId="1BC55C92" w14:textId="77777777" w:rsidR="001F7C9A" w:rsidRPr="0029273D" w:rsidRDefault="001F7C9A" w:rsidP="001F7C9A">
      <w:pPr>
        <w:rPr>
          <w:rFonts w:cstheme="majorBidi"/>
        </w:rPr>
      </w:pPr>
    </w:p>
    <w:p w14:paraId="5DB60BF9" w14:textId="77777777" w:rsidR="001F7C9A" w:rsidRPr="0029273D" w:rsidRDefault="001F7C9A" w:rsidP="00166264">
      <w:pPr>
        <w:ind w:firstLine="0"/>
        <w:jc w:val="both"/>
        <w:rPr>
          <w:rFonts w:cstheme="majorBidi"/>
        </w:rPr>
      </w:pPr>
    </w:p>
    <w:p w14:paraId="2BF64459" w14:textId="7BEF7B37" w:rsidR="001F7C9A" w:rsidRPr="0029273D" w:rsidRDefault="001F7C9A" w:rsidP="001F7C9A">
      <w:pPr>
        <w:ind w:firstLine="0"/>
        <w:jc w:val="center"/>
        <w:rPr>
          <w:i/>
          <w:iCs/>
        </w:rPr>
      </w:pPr>
      <w:r w:rsidRPr="0029273D">
        <w:rPr>
          <w:rFonts w:cstheme="majorBidi"/>
          <w:i/>
          <w:iCs/>
        </w:rPr>
        <w:t xml:space="preserve">Table </w:t>
      </w:r>
      <w:r w:rsidR="001E55F3">
        <w:rPr>
          <w:rFonts w:cstheme="majorBidi"/>
          <w:i/>
          <w:iCs/>
        </w:rPr>
        <w:t>7</w:t>
      </w:r>
      <w:r w:rsidRPr="0029273D">
        <w:rPr>
          <w:rFonts w:cstheme="majorBidi"/>
          <w:i/>
          <w:iCs/>
        </w:rPr>
        <w:t>. Lasers</w:t>
      </w:r>
      <w:r w:rsidRPr="0029273D">
        <w:rPr>
          <w:rFonts w:eastAsia="Microsoft YaHei" w:cstheme="majorBidi"/>
          <w:i/>
          <w:iCs/>
          <w:shd w:val="clear" w:color="auto" w:fill="FFFFFF"/>
        </w:rPr>
        <w:t xml:space="preserve"> </w:t>
      </w:r>
      <w:r w:rsidRPr="0029273D">
        <w:rPr>
          <w:rFonts w:eastAsia="Times New Roman" w:cstheme="majorBidi"/>
          <w:i/>
          <w:iCs/>
        </w:rPr>
        <w:t>Specification</w:t>
      </w:r>
      <w:r w:rsidRPr="0029273D">
        <w:rPr>
          <w:rFonts w:cstheme="majorBidi"/>
          <w:i/>
          <w:iCs/>
        </w:rPr>
        <w:t>.</w:t>
      </w:r>
    </w:p>
    <w:p w14:paraId="6AC024AA" w14:textId="77777777" w:rsidR="0046023B" w:rsidRDefault="001F7C9A" w:rsidP="001F7C9A">
      <w:pPr>
        <w:spacing w:line="22" w:lineRule="atLeast"/>
        <w:rPr>
          <w:rFonts w:cstheme="majorBidi"/>
          <w:lang w:bidi="ar-AE"/>
        </w:rPr>
      </w:pPr>
      <w:r w:rsidRPr="0029273D">
        <w:rPr>
          <w:rFonts w:cstheme="majorBidi"/>
          <w:lang w:bidi="ar-AE"/>
        </w:rPr>
        <w:t xml:space="preserve">       </w:t>
      </w:r>
    </w:p>
    <w:p w14:paraId="4CC46FDE" w14:textId="77777777" w:rsidR="0046023B" w:rsidRDefault="0046023B" w:rsidP="001F7C9A">
      <w:pPr>
        <w:spacing w:line="22" w:lineRule="atLeast"/>
        <w:rPr>
          <w:rFonts w:cstheme="majorBidi"/>
          <w:lang w:bidi="ar-AE"/>
        </w:rPr>
      </w:pPr>
    </w:p>
    <w:p w14:paraId="5237BFDD" w14:textId="77777777" w:rsidR="0046023B" w:rsidRDefault="0046023B" w:rsidP="001F7C9A">
      <w:pPr>
        <w:spacing w:line="22" w:lineRule="atLeast"/>
        <w:rPr>
          <w:rFonts w:cstheme="majorBidi"/>
          <w:lang w:bidi="ar-AE"/>
        </w:rPr>
      </w:pPr>
    </w:p>
    <w:p w14:paraId="22CB7378" w14:textId="77777777" w:rsidR="0046023B" w:rsidRDefault="0046023B" w:rsidP="001F7C9A">
      <w:pPr>
        <w:spacing w:line="22" w:lineRule="atLeast"/>
        <w:rPr>
          <w:rFonts w:cstheme="majorBidi"/>
          <w:lang w:bidi="ar-AE"/>
        </w:rPr>
      </w:pPr>
    </w:p>
    <w:p w14:paraId="13D2ACE0" w14:textId="77777777" w:rsidR="0046023B" w:rsidRDefault="0046023B" w:rsidP="001F7C9A">
      <w:pPr>
        <w:spacing w:line="22" w:lineRule="atLeast"/>
        <w:rPr>
          <w:rFonts w:cstheme="majorBidi"/>
          <w:lang w:bidi="ar-AE"/>
        </w:rPr>
      </w:pPr>
    </w:p>
    <w:p w14:paraId="02AE451D" w14:textId="77777777" w:rsidR="0046023B" w:rsidRDefault="0046023B" w:rsidP="001F7C9A">
      <w:pPr>
        <w:spacing w:line="22" w:lineRule="atLeast"/>
        <w:rPr>
          <w:rFonts w:cstheme="majorBidi"/>
          <w:lang w:bidi="ar-AE"/>
        </w:rPr>
      </w:pPr>
    </w:p>
    <w:p w14:paraId="313B8732" w14:textId="77777777" w:rsidR="0046023B" w:rsidRDefault="0046023B" w:rsidP="001F7C9A">
      <w:pPr>
        <w:spacing w:line="22" w:lineRule="atLeast"/>
        <w:rPr>
          <w:rFonts w:cstheme="majorBidi"/>
          <w:lang w:bidi="ar-AE"/>
        </w:rPr>
      </w:pPr>
    </w:p>
    <w:p w14:paraId="61E4527D" w14:textId="77777777" w:rsidR="0046023B" w:rsidRDefault="0046023B" w:rsidP="001F7C9A">
      <w:pPr>
        <w:spacing w:line="22" w:lineRule="atLeast"/>
        <w:rPr>
          <w:rFonts w:cstheme="majorBidi"/>
          <w:lang w:bidi="ar-AE"/>
        </w:rPr>
      </w:pPr>
    </w:p>
    <w:p w14:paraId="33480CA4" w14:textId="77777777" w:rsidR="0046023B" w:rsidRDefault="0046023B" w:rsidP="001F7C9A">
      <w:pPr>
        <w:spacing w:line="22" w:lineRule="atLeast"/>
        <w:rPr>
          <w:rFonts w:cstheme="majorBidi"/>
          <w:lang w:bidi="ar-AE"/>
        </w:rPr>
      </w:pPr>
    </w:p>
    <w:p w14:paraId="113C3CF8" w14:textId="77777777" w:rsidR="0046023B" w:rsidRDefault="0046023B" w:rsidP="001F7C9A">
      <w:pPr>
        <w:spacing w:line="22" w:lineRule="atLeast"/>
        <w:rPr>
          <w:rFonts w:cstheme="majorBidi"/>
          <w:lang w:bidi="ar-AE"/>
        </w:rPr>
      </w:pPr>
    </w:p>
    <w:p w14:paraId="3B48D169" w14:textId="77777777" w:rsidR="0046023B" w:rsidRDefault="0046023B" w:rsidP="001F7C9A">
      <w:pPr>
        <w:spacing w:line="22" w:lineRule="atLeast"/>
        <w:rPr>
          <w:rFonts w:cstheme="majorBidi"/>
          <w:lang w:bidi="ar-AE"/>
        </w:rPr>
      </w:pPr>
    </w:p>
    <w:p w14:paraId="09BCABE5" w14:textId="77777777" w:rsidR="0046023B" w:rsidRDefault="0046023B" w:rsidP="001F7C9A">
      <w:pPr>
        <w:spacing w:line="22" w:lineRule="atLeast"/>
        <w:rPr>
          <w:rFonts w:cstheme="majorBidi"/>
          <w:lang w:bidi="ar-AE"/>
        </w:rPr>
      </w:pPr>
    </w:p>
    <w:p w14:paraId="0F261458" w14:textId="77777777" w:rsidR="0046023B" w:rsidRDefault="0046023B" w:rsidP="001F7C9A">
      <w:pPr>
        <w:spacing w:line="22" w:lineRule="atLeast"/>
        <w:rPr>
          <w:rFonts w:cstheme="majorBidi"/>
          <w:lang w:bidi="ar-AE"/>
        </w:rPr>
      </w:pPr>
    </w:p>
    <w:p w14:paraId="5A1E0047" w14:textId="77777777" w:rsidR="0046023B" w:rsidRDefault="0046023B" w:rsidP="001F7C9A">
      <w:pPr>
        <w:spacing w:line="22" w:lineRule="atLeast"/>
        <w:rPr>
          <w:rFonts w:cstheme="majorBidi"/>
          <w:lang w:bidi="ar-AE"/>
        </w:rPr>
      </w:pPr>
    </w:p>
    <w:p w14:paraId="6C70C67B" w14:textId="77777777" w:rsidR="0046023B" w:rsidRDefault="0046023B" w:rsidP="001F7C9A">
      <w:pPr>
        <w:spacing w:line="22" w:lineRule="atLeast"/>
        <w:rPr>
          <w:rFonts w:cstheme="majorBidi"/>
          <w:lang w:bidi="ar-AE"/>
        </w:rPr>
      </w:pPr>
    </w:p>
    <w:p w14:paraId="61143775" w14:textId="77777777" w:rsidR="0046023B" w:rsidRDefault="0046023B" w:rsidP="001F7C9A">
      <w:pPr>
        <w:spacing w:line="22" w:lineRule="atLeast"/>
        <w:rPr>
          <w:rFonts w:cstheme="majorBidi"/>
          <w:lang w:bidi="ar-AE"/>
        </w:rPr>
      </w:pPr>
    </w:p>
    <w:p w14:paraId="223EC620" w14:textId="77777777" w:rsidR="0046023B" w:rsidRDefault="0046023B" w:rsidP="001F7C9A">
      <w:pPr>
        <w:spacing w:line="22" w:lineRule="atLeast"/>
        <w:rPr>
          <w:rFonts w:cstheme="majorBidi"/>
          <w:lang w:bidi="ar-AE"/>
        </w:rPr>
      </w:pPr>
    </w:p>
    <w:p w14:paraId="07E76AED" w14:textId="77777777" w:rsidR="0046023B" w:rsidRDefault="0046023B" w:rsidP="001F7C9A">
      <w:pPr>
        <w:spacing w:line="22" w:lineRule="atLeast"/>
        <w:rPr>
          <w:rFonts w:cstheme="majorBidi"/>
          <w:lang w:bidi="ar-AE"/>
        </w:rPr>
      </w:pPr>
    </w:p>
    <w:p w14:paraId="386444F1" w14:textId="77777777" w:rsidR="0046023B" w:rsidRDefault="0046023B" w:rsidP="001F7C9A">
      <w:pPr>
        <w:spacing w:line="22" w:lineRule="atLeast"/>
        <w:rPr>
          <w:rFonts w:cstheme="majorBidi"/>
          <w:lang w:bidi="ar-AE"/>
        </w:rPr>
      </w:pPr>
    </w:p>
    <w:p w14:paraId="426F1127" w14:textId="77777777" w:rsidR="0046023B" w:rsidRDefault="0046023B" w:rsidP="001F7C9A">
      <w:pPr>
        <w:spacing w:line="22" w:lineRule="atLeast"/>
        <w:rPr>
          <w:rFonts w:cstheme="majorBidi"/>
          <w:lang w:bidi="ar-AE"/>
        </w:rPr>
      </w:pPr>
    </w:p>
    <w:p w14:paraId="2EDEDB6F" w14:textId="77777777" w:rsidR="0046023B" w:rsidRDefault="0046023B" w:rsidP="001F7C9A">
      <w:pPr>
        <w:spacing w:line="22" w:lineRule="atLeast"/>
        <w:rPr>
          <w:rFonts w:cstheme="majorBidi"/>
          <w:lang w:bidi="ar-AE"/>
        </w:rPr>
      </w:pPr>
    </w:p>
    <w:p w14:paraId="73B4C485" w14:textId="77777777" w:rsidR="0046023B" w:rsidRDefault="0046023B" w:rsidP="001F7C9A">
      <w:pPr>
        <w:spacing w:line="22" w:lineRule="atLeast"/>
        <w:rPr>
          <w:rFonts w:cstheme="majorBidi"/>
          <w:lang w:bidi="ar-AE"/>
        </w:rPr>
      </w:pPr>
    </w:p>
    <w:p w14:paraId="10EA214E" w14:textId="77777777" w:rsidR="0046023B" w:rsidRDefault="0046023B" w:rsidP="001F7C9A">
      <w:pPr>
        <w:spacing w:line="22" w:lineRule="atLeast"/>
        <w:rPr>
          <w:rFonts w:cstheme="majorBidi"/>
          <w:lang w:bidi="ar-AE"/>
        </w:rPr>
      </w:pPr>
    </w:p>
    <w:p w14:paraId="456F12F4" w14:textId="77777777" w:rsidR="0046023B" w:rsidRDefault="0046023B" w:rsidP="001F7C9A">
      <w:pPr>
        <w:spacing w:line="22" w:lineRule="atLeast"/>
        <w:rPr>
          <w:rFonts w:cstheme="majorBidi"/>
          <w:lang w:bidi="ar-AE"/>
        </w:rPr>
      </w:pPr>
    </w:p>
    <w:p w14:paraId="7042F166" w14:textId="77777777" w:rsidR="0046023B" w:rsidRDefault="0046023B" w:rsidP="001F7C9A">
      <w:pPr>
        <w:spacing w:line="22" w:lineRule="atLeast"/>
        <w:rPr>
          <w:rFonts w:cstheme="majorBidi"/>
          <w:lang w:bidi="ar-AE"/>
        </w:rPr>
      </w:pPr>
    </w:p>
    <w:p w14:paraId="4C3BF44D" w14:textId="77777777" w:rsidR="0046023B" w:rsidRDefault="0046023B" w:rsidP="001F7C9A">
      <w:pPr>
        <w:spacing w:line="22" w:lineRule="atLeast"/>
        <w:rPr>
          <w:rFonts w:cstheme="majorBidi"/>
          <w:lang w:bidi="ar-AE"/>
        </w:rPr>
      </w:pPr>
    </w:p>
    <w:p w14:paraId="49162EC6" w14:textId="77777777" w:rsidR="0046023B" w:rsidRDefault="0046023B" w:rsidP="001F7C9A">
      <w:pPr>
        <w:spacing w:line="22" w:lineRule="atLeast"/>
        <w:rPr>
          <w:rFonts w:cstheme="majorBidi"/>
          <w:lang w:bidi="ar-AE"/>
        </w:rPr>
      </w:pPr>
    </w:p>
    <w:p w14:paraId="56ED6748" w14:textId="77777777" w:rsidR="0046023B" w:rsidRDefault="0046023B" w:rsidP="001F7C9A">
      <w:pPr>
        <w:spacing w:line="22" w:lineRule="atLeast"/>
        <w:rPr>
          <w:rFonts w:cstheme="majorBidi"/>
          <w:lang w:bidi="ar-AE"/>
        </w:rPr>
      </w:pPr>
    </w:p>
    <w:p w14:paraId="4A516513" w14:textId="77777777" w:rsidR="0046023B" w:rsidRDefault="0046023B" w:rsidP="001F7C9A">
      <w:pPr>
        <w:spacing w:line="22" w:lineRule="atLeast"/>
        <w:rPr>
          <w:rFonts w:cstheme="majorBidi"/>
          <w:lang w:bidi="ar-AE"/>
        </w:rPr>
      </w:pPr>
    </w:p>
    <w:p w14:paraId="7EEF6225" w14:textId="77777777" w:rsidR="0046023B" w:rsidRDefault="0046023B" w:rsidP="001F7C9A">
      <w:pPr>
        <w:spacing w:line="22" w:lineRule="atLeast"/>
        <w:rPr>
          <w:rFonts w:cstheme="majorBidi"/>
          <w:lang w:bidi="ar-AE"/>
        </w:rPr>
      </w:pPr>
    </w:p>
    <w:p w14:paraId="21A8D710" w14:textId="10A4020D" w:rsidR="001F7C9A" w:rsidRPr="0029273D" w:rsidRDefault="001F7C9A" w:rsidP="001F7C9A">
      <w:pPr>
        <w:spacing w:line="22" w:lineRule="atLeast"/>
        <w:rPr>
          <w:rFonts w:cstheme="majorBidi"/>
          <w:lang w:bidi="ar-AE"/>
        </w:rPr>
      </w:pPr>
      <w:r w:rsidRPr="0029273D">
        <w:rPr>
          <w:rFonts w:cstheme="majorBidi"/>
          <w:lang w:bidi="ar-AE"/>
        </w:rPr>
        <w:lastRenderedPageBreak/>
        <w:t>Initially, we thought that 5mW is enough power to destroy an object like a balloon. So, we chose a laser-based on this thought. Then, we decided to choose KELUSHI laser (see, Fig.</w:t>
      </w:r>
      <w:r w:rsidR="001E55F3">
        <w:rPr>
          <w:rFonts w:cstheme="majorBidi"/>
          <w:lang w:bidi="ar-AE"/>
        </w:rPr>
        <w:t>57</w:t>
      </w:r>
      <w:r w:rsidRPr="0029273D">
        <w:rPr>
          <w:rFonts w:cstheme="majorBidi"/>
          <w:lang w:bidi="ar-AE"/>
        </w:rPr>
        <w:t xml:space="preserve">) as the official laser that we will use in the project because the KELUSHI laser has more advantages than the others. In fact, its weight is suitable to what the drone can suffer, it is powerful, and the maximum range can be up to 5000m. So, this laser is the perfect and the most suitable to our project. </w:t>
      </w:r>
    </w:p>
    <w:p w14:paraId="1273A70D" w14:textId="750F0CBA" w:rsidR="0006785B" w:rsidRPr="0029273D" w:rsidRDefault="001F7C9A" w:rsidP="0006785B">
      <w:pPr>
        <w:spacing w:line="22" w:lineRule="atLeast"/>
        <w:rPr>
          <w:rFonts w:cstheme="majorBidi"/>
          <w:lang w:bidi="ar-AE"/>
        </w:rPr>
      </w:pPr>
      <w:r w:rsidRPr="0029273D">
        <w:rPr>
          <w:rFonts w:cstheme="majorBidi"/>
          <w:lang w:bidi="ar-AE"/>
        </w:rPr>
        <w:t xml:space="preserve">      However, after we made many types of research about lasers we found that 5mW isn’t enough, and the minimum power that the laser should be is 50mW to destroy an object. So, we searched more lasers with minimum 50mW power, and we added them to </w:t>
      </w:r>
      <w:r w:rsidRPr="0029273D">
        <w:rPr>
          <w:rFonts w:cstheme="majorBidi"/>
        </w:rPr>
        <w:t>Table 2</w:t>
      </w:r>
      <w:r w:rsidRPr="0029273D">
        <w:rPr>
          <w:rFonts w:cstheme="majorBidi"/>
          <w:lang w:bidi="ar-AE"/>
        </w:rPr>
        <w:t>. Now, we have to decide which laser is the most suitable to this project. We found that the green laser module 3v is the most suitable one, according to its specification. In fact, one can make the laser turn on/off without a button. So, we can apply the second solution that we mention on item 10 in 1.6 section. Moreover, also the green laser module 3v power is 100mW that more than the minimum power that laser can destroy a balloon, (the minimum is 50mW), and this laser has 100mW. In addition, its weight is completely suitable because it has lightweight. Finally, this laser has a reasonable price. So, according to all this laser specification, we can assume that all our project requirements will succeed without any doubt.</w:t>
      </w:r>
    </w:p>
    <w:p w14:paraId="41F82EA9" w14:textId="4EBC45AA" w:rsidR="00C905B3" w:rsidRPr="00664CEB" w:rsidRDefault="00C905B3" w:rsidP="002E0D6B">
      <w:pPr>
        <w:pStyle w:val="a4"/>
        <w:numPr>
          <w:ilvl w:val="2"/>
          <w:numId w:val="113"/>
        </w:numPr>
        <w:spacing w:before="240" w:line="22" w:lineRule="atLeast"/>
        <w:jc w:val="both"/>
        <w:rPr>
          <w:rFonts w:cstheme="majorBidi"/>
          <w:b/>
          <w:bCs/>
          <w:color w:val="333333"/>
          <w:shd w:val="clear" w:color="auto" w:fill="FFFFFF"/>
        </w:rPr>
      </w:pPr>
      <w:r w:rsidRPr="00664CEB">
        <w:rPr>
          <w:rFonts w:cstheme="majorBidi"/>
          <w:b/>
          <w:bCs/>
        </w:rPr>
        <w:t xml:space="preserve">A </w:t>
      </w:r>
      <w:r w:rsidRPr="00664CEB">
        <w:rPr>
          <w:rFonts w:cstheme="majorBidi"/>
          <w:b/>
          <w:bCs/>
          <w:color w:val="333333"/>
          <w:shd w:val="clear" w:color="auto" w:fill="FFFFFF"/>
        </w:rPr>
        <w:t>mechanism to connect a laser to the drone</w:t>
      </w:r>
    </w:p>
    <w:p w14:paraId="6922DA51" w14:textId="1EB2CADC" w:rsidR="00C905B3" w:rsidRPr="0029273D" w:rsidRDefault="00C905B3" w:rsidP="00C905B3">
      <w:pPr>
        <w:rPr>
          <w:rFonts w:cstheme="majorBidi"/>
        </w:rPr>
      </w:pPr>
      <w:r w:rsidRPr="0029273D">
        <w:rPr>
          <w:rFonts w:cstheme="majorBidi"/>
        </w:rPr>
        <w:t xml:space="preserve">      According to the criteria, which we mentioned above, we must have a mechanism that connects the laser to the drone. Also, this laser should rotate about two axes: vertical and horizontal. </w:t>
      </w:r>
    </w:p>
    <w:p w14:paraId="791E35DB" w14:textId="25DC9011" w:rsidR="00C905B3" w:rsidRDefault="00C905B3" w:rsidP="00C905B3">
      <w:pPr>
        <w:spacing w:line="22" w:lineRule="atLeast"/>
        <w:rPr>
          <w:rFonts w:cstheme="majorBidi"/>
        </w:rPr>
      </w:pPr>
      <w:r w:rsidRPr="0029273D">
        <w:rPr>
          <w:rFonts w:cstheme="majorBidi"/>
        </w:rPr>
        <w:t xml:space="preserve">      Our mechanism, described below, allows rotation of a laser about those two axes. The chosen mechanism is presented on Fig </w:t>
      </w:r>
      <w:r w:rsidR="001E55F3">
        <w:rPr>
          <w:rFonts w:cstheme="majorBidi"/>
        </w:rPr>
        <w:t>58</w:t>
      </w:r>
      <w:r w:rsidRPr="0029273D">
        <w:rPr>
          <w:rFonts w:cstheme="majorBidi"/>
        </w:rPr>
        <w:t>.</w:t>
      </w:r>
    </w:p>
    <w:p w14:paraId="198FB139" w14:textId="77777777" w:rsidR="0006785B" w:rsidRPr="0029273D" w:rsidRDefault="0006785B" w:rsidP="00C905B3">
      <w:pPr>
        <w:spacing w:line="22" w:lineRule="atLeast"/>
        <w:rPr>
          <w:rFonts w:cstheme="majorBidi"/>
        </w:rPr>
      </w:pPr>
    </w:p>
    <w:p w14:paraId="44583E1E" w14:textId="771F7BF6" w:rsidR="005B5E5B" w:rsidRPr="0029273D" w:rsidRDefault="00BB52DF" w:rsidP="00221744">
      <w:pPr>
        <w:spacing w:line="22" w:lineRule="atLeast"/>
        <w:ind w:firstLine="0"/>
        <w:rPr>
          <w:rFonts w:cstheme="majorBidi"/>
        </w:rPr>
      </w:pPr>
      <w:r w:rsidRPr="0029273D">
        <w:rPr>
          <w:noProof/>
        </w:rPr>
        <mc:AlternateContent>
          <mc:Choice Requires="wps">
            <w:drawing>
              <wp:anchor distT="0" distB="0" distL="114300" distR="114300" simplePos="0" relativeHeight="251685888" behindDoc="0" locked="0" layoutInCell="1" allowOverlap="1" wp14:anchorId="1166A8A2" wp14:editId="26A16FAA">
                <wp:simplePos x="0" y="0"/>
                <wp:positionH relativeFrom="margin">
                  <wp:align>center</wp:align>
                </wp:positionH>
                <wp:positionV relativeFrom="paragraph">
                  <wp:posOffset>-665480</wp:posOffset>
                </wp:positionV>
                <wp:extent cx="1218565" cy="1600200"/>
                <wp:effectExtent l="0" t="0" r="19685" b="0"/>
                <wp:wrapNone/>
                <wp:docPr id="121" name="חץ: מעגלי 121"/>
                <wp:cNvGraphicFramePr/>
                <a:graphic xmlns:a="http://schemas.openxmlformats.org/drawingml/2006/main">
                  <a:graphicData uri="http://schemas.microsoft.com/office/word/2010/wordprocessingShape">
                    <wps:wsp>
                      <wps:cNvSpPr/>
                      <wps:spPr>
                        <a:xfrm>
                          <a:off x="0" y="0"/>
                          <a:ext cx="1218565" cy="1600200"/>
                        </a:xfrm>
                        <a:prstGeom prst="circularArrow">
                          <a:avLst>
                            <a:gd name="adj1" fmla="val 0"/>
                            <a:gd name="adj2" fmla="val 1142319"/>
                            <a:gd name="adj3" fmla="val 20565402"/>
                            <a:gd name="adj4" fmla="val 11109209"/>
                            <a:gd name="adj5" fmla="val 16307"/>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DCD7B73" id="חץ: מעגלי 121" o:spid="_x0000_s1026" style="position:absolute;left:0;text-align:left;margin-left:0;margin-top:-52.4pt;width:95.95pt;height:126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middle" coordsize="1218565,1600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" path="m199487,763141c211344,481064,355690,249136,546349,205818v215419,-48944,419396,157242,464585,469617l1209549,681661,1019760,812966,812322,669209r198613,6226c965746,363060,761769,156874,546350,205818,355690,249137,211345,481065,199488,763141r-1,xe" fillcolor="#4472c4 [3204]" strokecolor="#1f3763 [1604]" strokeweight="1pt">
                <v:stroke joinstyle="miter"/>
                <v:path arrowok="t" o:connecttype="custom" o:connectlocs="199487,763141;546349,205818;1010934,675435;1209549,681661;1019760,812966;812322,669209;1010935,675435;546350,205818;199488,763141;199487,763141" o:connectangles="0,0,0,0,0,0,0,0,0,0"/>
                <w10:wrap anchorx="margin"/>
              </v:shape>
            </w:pict>
          </mc:Fallback>
        </mc:AlternateContent>
      </w:r>
      <w:r w:rsidRPr="0029273D">
        <w:rPr>
          <w:noProof/>
        </w:rPr>
        <w:drawing>
          <wp:anchor distT="0" distB="0" distL="114300" distR="114300" simplePos="0" relativeHeight="251686912" behindDoc="1" locked="0" layoutInCell="1" allowOverlap="1" wp14:anchorId="593E218D" wp14:editId="1A4588DA">
            <wp:simplePos x="0" y="0"/>
            <wp:positionH relativeFrom="margin">
              <wp:posOffset>2045335</wp:posOffset>
            </wp:positionH>
            <wp:positionV relativeFrom="paragraph">
              <wp:posOffset>-66040</wp:posOffset>
            </wp:positionV>
            <wp:extent cx="1689100" cy="2032000"/>
            <wp:effectExtent l="0" t="0" r="6350" b="6350"/>
            <wp:wrapNone/>
            <wp:docPr id="123" name="תמונה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689100" cy="2032000"/>
                    </a:xfrm>
                    <a:prstGeom prst="rect">
                      <a:avLst/>
                    </a:prstGeom>
                    <a:noFill/>
                  </pic:spPr>
                </pic:pic>
              </a:graphicData>
            </a:graphic>
            <wp14:sizeRelH relativeFrom="margin">
              <wp14:pctWidth>0</wp14:pctWidth>
            </wp14:sizeRelH>
            <wp14:sizeRelV relativeFrom="margin">
              <wp14:pctHeight>0</wp14:pctHeight>
            </wp14:sizeRelV>
          </wp:anchor>
        </w:drawing>
      </w:r>
    </w:p>
    <w:p w14:paraId="170509FF" w14:textId="0322238B" w:rsidR="00C905B3" w:rsidRPr="0029273D" w:rsidRDefault="00C905B3" w:rsidP="00C905B3">
      <w:pPr>
        <w:spacing w:line="22" w:lineRule="atLeast"/>
        <w:rPr>
          <w:rFonts w:cstheme="majorBidi"/>
        </w:rPr>
      </w:pPr>
    </w:p>
    <w:p w14:paraId="375D43CB" w14:textId="4FBA487D" w:rsidR="00C905B3" w:rsidRPr="0029273D" w:rsidRDefault="00BB52DF" w:rsidP="00C905B3">
      <w:pPr>
        <w:spacing w:line="22" w:lineRule="atLeast"/>
        <w:rPr>
          <w:rFonts w:cstheme="majorBidi"/>
        </w:rPr>
      </w:pPr>
      <w:r w:rsidRPr="0029273D">
        <w:rPr>
          <w:noProof/>
        </w:rPr>
        <mc:AlternateContent>
          <mc:Choice Requires="wps">
            <w:drawing>
              <wp:anchor distT="0" distB="0" distL="114300" distR="114300" simplePos="0" relativeHeight="251688960" behindDoc="0" locked="0" layoutInCell="1" allowOverlap="1" wp14:anchorId="3F99FC09" wp14:editId="789FE098">
                <wp:simplePos x="0" y="0"/>
                <wp:positionH relativeFrom="column">
                  <wp:posOffset>3378835</wp:posOffset>
                </wp:positionH>
                <wp:positionV relativeFrom="paragraph">
                  <wp:posOffset>3175</wp:posOffset>
                </wp:positionV>
                <wp:extent cx="1064260" cy="596265"/>
                <wp:effectExtent l="38100" t="0" r="21590" b="32385"/>
                <wp:wrapNone/>
                <wp:docPr id="122" name="חץ: מעוקל שמאלה 122"/>
                <wp:cNvGraphicFramePr/>
                <a:graphic xmlns:a="http://schemas.openxmlformats.org/drawingml/2006/main">
                  <a:graphicData uri="http://schemas.microsoft.com/office/word/2010/wordprocessingShape">
                    <wps:wsp>
                      <wps:cNvSpPr/>
                      <wps:spPr>
                        <a:xfrm>
                          <a:off x="0" y="0"/>
                          <a:ext cx="1064260" cy="596265"/>
                        </a:xfrm>
                        <a:prstGeom prst="curvedLeftArrow">
                          <a:avLst>
                            <a:gd name="adj1" fmla="val 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63D1446"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חץ: מעוקל שמאלה 122" o:spid="_x0000_s1026" type="#_x0000_t103" style="position:absolute;left:0;text-align:left;margin-left:266.05pt;margin-top:.25pt;width:83.8pt;height:46.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" adj="10800,16200,3025" fillcolor="#4472c4 [3204]" strokecolor="#1f3763 [1604]" strokeweight="1pt"/>
            </w:pict>
          </mc:Fallback>
        </mc:AlternateContent>
      </w:r>
    </w:p>
    <w:p w14:paraId="0FFE9984" w14:textId="77777777" w:rsidR="00C905B3" w:rsidRPr="0029273D" w:rsidRDefault="00C905B3" w:rsidP="00C905B3">
      <w:pPr>
        <w:spacing w:line="22" w:lineRule="atLeast"/>
        <w:rPr>
          <w:rFonts w:cstheme="majorBidi"/>
        </w:rPr>
      </w:pPr>
    </w:p>
    <w:p w14:paraId="35541D78" w14:textId="562A7ACD" w:rsidR="00C905B3" w:rsidRPr="0029273D" w:rsidRDefault="00C905B3" w:rsidP="00C905B3">
      <w:pPr>
        <w:spacing w:line="22" w:lineRule="atLeast"/>
        <w:rPr>
          <w:rFonts w:cstheme="majorBidi"/>
        </w:rPr>
      </w:pPr>
    </w:p>
    <w:p w14:paraId="0E41A681" w14:textId="77777777" w:rsidR="00221744" w:rsidRPr="0029273D" w:rsidRDefault="00221744" w:rsidP="00C90961">
      <w:pPr>
        <w:ind w:firstLine="0"/>
        <w:jc w:val="center"/>
        <w:rPr>
          <w:rFonts w:cstheme="majorBidi"/>
          <w:i/>
          <w:iCs/>
        </w:rPr>
      </w:pPr>
    </w:p>
    <w:p w14:paraId="079D616F" w14:textId="0A0C543F" w:rsidR="00221744" w:rsidRPr="0029273D" w:rsidRDefault="00221744" w:rsidP="00C90961">
      <w:pPr>
        <w:ind w:firstLine="0"/>
        <w:jc w:val="center"/>
        <w:rPr>
          <w:rFonts w:cstheme="majorBidi"/>
          <w:i/>
          <w:iCs/>
        </w:rPr>
      </w:pPr>
    </w:p>
    <w:p w14:paraId="3BAF8623" w14:textId="51E673FA" w:rsidR="00221744" w:rsidRPr="0029273D" w:rsidRDefault="00221744" w:rsidP="00C90961">
      <w:pPr>
        <w:ind w:firstLine="0"/>
        <w:jc w:val="center"/>
        <w:rPr>
          <w:rFonts w:cstheme="majorBidi"/>
          <w:i/>
          <w:iCs/>
        </w:rPr>
      </w:pPr>
    </w:p>
    <w:p w14:paraId="57B9CA00" w14:textId="10FC24DA" w:rsidR="00221744" w:rsidRPr="0029273D" w:rsidRDefault="0006785B" w:rsidP="00C90961">
      <w:pPr>
        <w:ind w:firstLine="0"/>
        <w:jc w:val="center"/>
        <w:rPr>
          <w:rFonts w:cstheme="majorBidi"/>
          <w:i/>
          <w:iCs/>
        </w:rPr>
      </w:pPr>
      <w:r w:rsidRPr="0029273D">
        <w:rPr>
          <w:noProof/>
        </w:rPr>
        <mc:AlternateContent>
          <mc:Choice Requires="wps">
            <w:drawing>
              <wp:anchor distT="0" distB="0" distL="114300" distR="114300" simplePos="0" relativeHeight="251693056" behindDoc="1" locked="0" layoutInCell="1" allowOverlap="1" wp14:anchorId="15737924" wp14:editId="28781969">
                <wp:simplePos x="0" y="0"/>
                <wp:positionH relativeFrom="margin">
                  <wp:posOffset>871855</wp:posOffset>
                </wp:positionH>
                <wp:positionV relativeFrom="paragraph">
                  <wp:posOffset>76200</wp:posOffset>
                </wp:positionV>
                <wp:extent cx="3933190" cy="267335"/>
                <wp:effectExtent l="0" t="0" r="0" b="0"/>
                <wp:wrapTight wrapText="bothSides">
                  <wp:wrapPolygon edited="0">
                    <wp:start x="0" y="0"/>
                    <wp:lineTo x="0" y="20010"/>
                    <wp:lineTo x="21447" y="20010"/>
                    <wp:lineTo x="21447" y="0"/>
                    <wp:lineTo x="0" y="0"/>
                  </wp:wrapPolygon>
                </wp:wrapTight>
                <wp:docPr id="4" name="Text Box 27"/>
                <wp:cNvGraphicFramePr/>
                <a:graphic xmlns:a="http://schemas.openxmlformats.org/drawingml/2006/main">
                  <a:graphicData uri="http://schemas.microsoft.com/office/word/2010/wordprocessingShape">
                    <wps:wsp>
                      <wps:cNvSpPr txBox="1"/>
                      <wps:spPr>
                        <a:xfrm>
                          <a:off x="0" y="0"/>
                          <a:ext cx="3933190" cy="267335"/>
                        </a:xfrm>
                        <a:prstGeom prst="rect">
                          <a:avLst/>
                        </a:prstGeom>
                        <a:solidFill>
                          <a:prstClr val="white"/>
                        </a:solidFill>
                        <a:ln>
                          <a:noFill/>
                        </a:ln>
                        <a:effectLst/>
                      </wps:spPr>
                      <wps:txbx>
                        <w:txbxContent>
                          <w:p w14:paraId="30D39153" w14:textId="77777777" w:rsidR="001D000C" w:rsidRPr="0029273D" w:rsidRDefault="001D000C" w:rsidP="00C76C12">
                            <w:pPr>
                              <w:ind w:firstLine="0"/>
                              <w:jc w:val="center"/>
                              <w:rPr>
                                <w:rFonts w:cstheme="majorBidi"/>
                              </w:rPr>
                            </w:pPr>
                            <w:r w:rsidRPr="0029273D">
                              <w:rPr>
                                <w:rFonts w:cstheme="majorBidi"/>
                                <w:i/>
                                <w:iCs/>
                              </w:rPr>
                              <w:t xml:space="preserve">Fig </w:t>
                            </w:r>
                            <w:r>
                              <w:rPr>
                                <w:rFonts w:cstheme="majorBidi"/>
                                <w:i/>
                                <w:iCs/>
                              </w:rPr>
                              <w:t>58</w:t>
                            </w:r>
                            <w:r w:rsidRPr="0029273D">
                              <w:rPr>
                                <w:rFonts w:cstheme="majorBidi"/>
                                <w:i/>
                                <w:iCs/>
                              </w:rPr>
                              <w:t>: The mechanism description.</w:t>
                            </w:r>
                          </w:p>
                          <w:p w14:paraId="77020ED0" w14:textId="78B14762" w:rsidR="001D000C" w:rsidRPr="00136C96" w:rsidRDefault="001D000C" w:rsidP="00C76C12">
                            <w:pPr>
                              <w:pStyle w:val="a4"/>
                              <w:spacing w:line="22" w:lineRule="atLeast"/>
                              <w:ind w:left="0"/>
                              <w:jc w:val="center"/>
                              <w:rPr>
                                <w:rFonts w:asciiTheme="majorBidi" w:hAnsiTheme="majorBidi" w:cstheme="majorBid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37924" id="_x0000_s1052" type="#_x0000_t202" style="position:absolute;left:0;text-align:left;margin-left:68.65pt;margin-top:6pt;width:309.7pt;height:21.05pt;z-index:-25162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" stroked="f">
                <v:textbox inset="0,0,0,0">
                  <w:txbxContent>
                    <w:p w14:paraId="30D39153" w14:textId="77777777" w:rsidR="001D000C" w:rsidRPr="0029273D" w:rsidRDefault="001D000C" w:rsidP="00C76C12">
                      <w:pPr>
                        <w:ind w:firstLine="0"/>
                        <w:jc w:val="center"/>
                        <w:rPr>
                          <w:rFonts w:cstheme="majorBidi"/>
                        </w:rPr>
                      </w:pPr>
                      <w:r w:rsidRPr="0029273D">
                        <w:rPr>
                          <w:rFonts w:cstheme="majorBidi"/>
                          <w:i/>
                          <w:iCs/>
                        </w:rPr>
                        <w:t xml:space="preserve">Fig </w:t>
                      </w:r>
                      <w:r>
                        <w:rPr>
                          <w:rFonts w:cstheme="majorBidi"/>
                          <w:i/>
                          <w:iCs/>
                        </w:rPr>
                        <w:t>58</w:t>
                      </w:r>
                      <w:r w:rsidRPr="0029273D">
                        <w:rPr>
                          <w:rFonts w:cstheme="majorBidi"/>
                          <w:i/>
                          <w:iCs/>
                        </w:rPr>
                        <w:t>: The mechanism description.</w:t>
                      </w:r>
                    </w:p>
                    <w:p w14:paraId="77020ED0" w14:textId="78B14762" w:rsidR="001D000C" w:rsidRPr="00136C96" w:rsidRDefault="001D000C" w:rsidP="00C76C12">
                      <w:pPr>
                        <w:pStyle w:val="a4"/>
                        <w:spacing w:line="22" w:lineRule="atLeast"/>
                        <w:ind w:left="0"/>
                        <w:jc w:val="center"/>
                        <w:rPr>
                          <w:rFonts w:asciiTheme="majorBidi" w:hAnsiTheme="majorBidi" w:cstheme="majorBidi"/>
                          <w:noProof/>
                        </w:rPr>
                      </w:pPr>
                    </w:p>
                  </w:txbxContent>
                </v:textbox>
                <w10:wrap type="tight" anchorx="margin"/>
              </v:shape>
            </w:pict>
          </mc:Fallback>
        </mc:AlternateContent>
      </w:r>
    </w:p>
    <w:p w14:paraId="67BCAC33" w14:textId="77777777" w:rsidR="00C905B3" w:rsidRPr="0029273D" w:rsidRDefault="00C905B3" w:rsidP="00C905B3">
      <w:pPr>
        <w:jc w:val="center"/>
        <w:rPr>
          <w:rFonts w:cstheme="majorBidi"/>
        </w:rPr>
      </w:pPr>
    </w:p>
    <w:p w14:paraId="4C26FDBD" w14:textId="0C2A8C5A" w:rsidR="00C905B3" w:rsidRPr="0029273D" w:rsidRDefault="00C905B3" w:rsidP="00C905B3">
      <w:pPr>
        <w:rPr>
          <w:rFonts w:cstheme="majorBidi"/>
        </w:rPr>
      </w:pPr>
      <w:r w:rsidRPr="0029273D">
        <w:rPr>
          <w:rFonts w:cstheme="majorBidi"/>
        </w:rPr>
        <w:t xml:space="preserve">      Description for the numbered parts of Fig.</w:t>
      </w:r>
      <w:r w:rsidR="001E55F3">
        <w:rPr>
          <w:rFonts w:cstheme="majorBidi"/>
        </w:rPr>
        <w:t>58</w:t>
      </w:r>
      <w:r w:rsidRPr="0029273D">
        <w:rPr>
          <w:rFonts w:cstheme="majorBidi"/>
        </w:rPr>
        <w:t>:</w:t>
      </w:r>
    </w:p>
    <w:p w14:paraId="0EE11401" w14:textId="77777777" w:rsidR="00C905B3" w:rsidRPr="0029273D" w:rsidRDefault="00C905B3" w:rsidP="00C905B3">
      <w:pPr>
        <w:pStyle w:val="a4"/>
        <w:numPr>
          <w:ilvl w:val="0"/>
          <w:numId w:val="92"/>
        </w:numPr>
        <w:spacing w:before="0" w:line="20" w:lineRule="atLeast"/>
        <w:ind w:left="1077" w:hanging="357"/>
        <w:jc w:val="left"/>
        <w:rPr>
          <w:rFonts w:asciiTheme="majorBidi" w:hAnsiTheme="majorBidi" w:cstheme="majorBidi"/>
          <w:rtl/>
        </w:rPr>
      </w:pPr>
      <w:r w:rsidRPr="0029273D">
        <w:rPr>
          <w:rFonts w:hint="cs"/>
          <w:noProof/>
        </w:rPr>
        <w:t xml:space="preserve"> </w:t>
      </w:r>
      <w:r w:rsidRPr="0029273D">
        <w:rPr>
          <w:rFonts w:asciiTheme="majorBidi" w:hAnsiTheme="majorBidi" w:cstheme="majorBidi"/>
        </w:rPr>
        <w:t>Describes the place where we connect this mechanism to the drone, we can connect in various ways (such as welding, fasteners, etc...)</w:t>
      </w:r>
    </w:p>
    <w:p w14:paraId="6BC923C2" w14:textId="77777777" w:rsidR="00C905B3" w:rsidRPr="0029273D" w:rsidRDefault="00C905B3" w:rsidP="00C905B3">
      <w:pPr>
        <w:pStyle w:val="a4"/>
        <w:numPr>
          <w:ilvl w:val="0"/>
          <w:numId w:val="92"/>
        </w:numPr>
        <w:spacing w:before="0" w:line="20" w:lineRule="atLeast"/>
        <w:ind w:left="1077" w:hanging="357"/>
        <w:jc w:val="left"/>
        <w:rPr>
          <w:rFonts w:asciiTheme="majorBidi" w:hAnsiTheme="majorBidi" w:cstheme="majorBidi"/>
        </w:rPr>
      </w:pPr>
      <w:r w:rsidRPr="0029273D">
        <w:rPr>
          <w:rFonts w:asciiTheme="majorBidi" w:hAnsiTheme="majorBidi" w:cstheme="majorBidi"/>
        </w:rPr>
        <w:t>Describes the first servo motor that is responsible for the rotation of the laser about a vertical axis.</w:t>
      </w:r>
    </w:p>
    <w:p w14:paraId="1E6DA890" w14:textId="77777777" w:rsidR="00C905B3" w:rsidRPr="0029273D" w:rsidRDefault="00C905B3" w:rsidP="00C905B3">
      <w:pPr>
        <w:pStyle w:val="a4"/>
        <w:numPr>
          <w:ilvl w:val="0"/>
          <w:numId w:val="92"/>
        </w:numPr>
        <w:spacing w:before="0" w:line="20" w:lineRule="atLeast"/>
        <w:ind w:left="1077" w:hanging="357"/>
        <w:jc w:val="left"/>
        <w:rPr>
          <w:rFonts w:asciiTheme="majorBidi" w:hAnsiTheme="majorBidi" w:cstheme="majorBidi"/>
        </w:rPr>
      </w:pPr>
      <w:r w:rsidRPr="0029273D">
        <w:rPr>
          <w:rFonts w:asciiTheme="majorBidi" w:hAnsiTheme="majorBidi" w:cstheme="majorBidi"/>
        </w:rPr>
        <w:t>Describes the second servo motor that is responsible for the rotation of the laser about the horizontal axis.</w:t>
      </w:r>
    </w:p>
    <w:p w14:paraId="6FE8631E" w14:textId="77777777" w:rsidR="00C905B3" w:rsidRDefault="00C905B3" w:rsidP="00C905B3">
      <w:pPr>
        <w:pStyle w:val="a4"/>
        <w:numPr>
          <w:ilvl w:val="0"/>
          <w:numId w:val="92"/>
        </w:numPr>
        <w:spacing w:before="0" w:line="20" w:lineRule="atLeast"/>
        <w:ind w:left="1077" w:hanging="357"/>
        <w:jc w:val="left"/>
        <w:rPr>
          <w:rFonts w:cstheme="majorBidi"/>
        </w:rPr>
      </w:pPr>
      <w:r w:rsidRPr="0029273D">
        <w:rPr>
          <w:rFonts w:asciiTheme="majorBidi" w:hAnsiTheme="majorBidi" w:cstheme="majorBidi"/>
        </w:rPr>
        <w:t>Describes the place where we connect the laser to the mechanism.</w:t>
      </w:r>
    </w:p>
    <w:p w14:paraId="64EB044C" w14:textId="77777777" w:rsidR="00664CEB" w:rsidRPr="00664CEB" w:rsidRDefault="00664CEB" w:rsidP="00664CEB">
      <w:pPr>
        <w:spacing w:before="0" w:line="20" w:lineRule="atLeast"/>
        <w:ind w:left="720" w:firstLine="0"/>
        <w:jc w:val="left"/>
        <w:rPr>
          <w:rFonts w:cstheme="majorBidi"/>
        </w:rPr>
      </w:pPr>
    </w:p>
    <w:p w14:paraId="412F68B0" w14:textId="77777777" w:rsidR="00C905B3" w:rsidRPr="00CE647A" w:rsidRDefault="00C905B3" w:rsidP="00664CEB">
      <w:pPr>
        <w:pStyle w:val="a4"/>
        <w:numPr>
          <w:ilvl w:val="2"/>
          <w:numId w:val="113"/>
        </w:numPr>
        <w:spacing w:before="0" w:afterLines="120" w:after="288" w:line="22" w:lineRule="atLeast"/>
        <w:jc w:val="left"/>
        <w:rPr>
          <w:rFonts w:cstheme="majorBidi"/>
          <w:b/>
          <w:bCs/>
        </w:rPr>
      </w:pPr>
      <w:r w:rsidRPr="00664CEB">
        <w:rPr>
          <w:rFonts w:cstheme="majorBidi"/>
          <w:b/>
          <w:bCs/>
        </w:rPr>
        <w:t xml:space="preserve">System description </w:t>
      </w:r>
    </w:p>
    <w:p w14:paraId="52D00C44" w14:textId="77777777" w:rsidR="00C905B3" w:rsidRPr="0029273D" w:rsidRDefault="00C905B3" w:rsidP="00C905B3">
      <w:pPr>
        <w:pStyle w:val="a4"/>
        <w:numPr>
          <w:ilvl w:val="0"/>
          <w:numId w:val="93"/>
        </w:numPr>
        <w:spacing w:before="0" w:line="20" w:lineRule="atLeast"/>
        <w:ind w:left="1077" w:hanging="357"/>
        <w:jc w:val="left"/>
        <w:rPr>
          <w:rFonts w:asciiTheme="majorBidi" w:hAnsiTheme="majorBidi" w:cstheme="majorBidi"/>
        </w:rPr>
      </w:pPr>
      <w:r w:rsidRPr="0029273D">
        <w:rPr>
          <w:rFonts w:asciiTheme="majorBidi" w:hAnsiTheme="majorBidi" w:cstheme="majorBidi"/>
        </w:rPr>
        <w:t>Laser movement system that made up of two servo motors and the laser itself.</w:t>
      </w:r>
    </w:p>
    <w:p w14:paraId="12736EDD" w14:textId="77777777" w:rsidR="00C905B3" w:rsidRPr="0029273D" w:rsidRDefault="00C905B3" w:rsidP="00C905B3">
      <w:pPr>
        <w:pStyle w:val="a4"/>
        <w:numPr>
          <w:ilvl w:val="0"/>
          <w:numId w:val="93"/>
        </w:numPr>
        <w:spacing w:before="0" w:afterLines="120" w:after="288" w:line="22" w:lineRule="atLeast"/>
        <w:ind w:left="1800"/>
        <w:jc w:val="left"/>
        <w:rPr>
          <w:rFonts w:asciiTheme="majorBidi" w:hAnsiTheme="majorBidi" w:cstheme="majorBidi"/>
        </w:rPr>
      </w:pPr>
      <w:r w:rsidRPr="0029273D">
        <w:rPr>
          <w:rFonts w:asciiTheme="majorBidi" w:hAnsiTheme="majorBidi" w:cstheme="majorBidi"/>
        </w:rPr>
        <w:t>Arduino microcontroller.</w:t>
      </w:r>
    </w:p>
    <w:p w14:paraId="7170C5CF" w14:textId="77777777" w:rsidR="00C905B3" w:rsidRPr="0029273D" w:rsidRDefault="00C905B3" w:rsidP="00C905B3">
      <w:pPr>
        <w:pStyle w:val="a4"/>
        <w:numPr>
          <w:ilvl w:val="0"/>
          <w:numId w:val="93"/>
        </w:numPr>
        <w:spacing w:before="0" w:afterLines="120" w:after="288" w:line="22" w:lineRule="atLeast"/>
        <w:ind w:left="1800"/>
        <w:jc w:val="left"/>
        <w:rPr>
          <w:rFonts w:asciiTheme="majorBidi" w:hAnsiTheme="majorBidi" w:cstheme="majorBidi"/>
        </w:rPr>
      </w:pPr>
      <w:r w:rsidRPr="0029273D">
        <w:rPr>
          <w:rFonts w:asciiTheme="majorBidi" w:hAnsiTheme="majorBidi" w:cstheme="majorBidi"/>
        </w:rPr>
        <w:t>Radio waves receiver sensor.</w:t>
      </w:r>
    </w:p>
    <w:p w14:paraId="0E6198E1" w14:textId="77777777" w:rsidR="00C905B3" w:rsidRDefault="00C905B3" w:rsidP="00C905B3">
      <w:pPr>
        <w:pStyle w:val="a4"/>
        <w:numPr>
          <w:ilvl w:val="0"/>
          <w:numId w:val="93"/>
        </w:numPr>
        <w:spacing w:before="0" w:afterLines="120" w:after="288" w:line="22" w:lineRule="atLeast"/>
        <w:ind w:left="1797" w:hanging="357"/>
        <w:jc w:val="left"/>
      </w:pPr>
      <w:r w:rsidRPr="0029273D">
        <w:rPr>
          <w:rFonts w:asciiTheme="majorBidi" w:hAnsiTheme="majorBidi" w:cstheme="majorBidi"/>
        </w:rPr>
        <w:t>Radio waves transmitter sensor.</w:t>
      </w:r>
      <w:r w:rsidRPr="0029273D">
        <w:rPr>
          <w:rFonts w:cstheme="majorBidi"/>
        </w:rPr>
        <w:t xml:space="preserve"> </w:t>
      </w:r>
    </w:p>
    <w:p w14:paraId="7872F08E" w14:textId="77777777" w:rsidR="00CE647A" w:rsidRPr="00C01B6E" w:rsidRDefault="00CE647A" w:rsidP="00400047">
      <w:pPr>
        <w:spacing w:before="0" w:afterLines="120" w:after="288" w:line="22" w:lineRule="atLeast"/>
        <w:ind w:left="1440" w:firstLine="0"/>
        <w:jc w:val="left"/>
      </w:pPr>
    </w:p>
    <w:p w14:paraId="51329AD2" w14:textId="77777777" w:rsidR="00C905B3" w:rsidRPr="00C01B6E" w:rsidRDefault="00C905B3" w:rsidP="00400047">
      <w:pPr>
        <w:pStyle w:val="a4"/>
        <w:numPr>
          <w:ilvl w:val="2"/>
          <w:numId w:val="113"/>
        </w:numPr>
        <w:spacing w:before="0" w:line="20" w:lineRule="atLeast"/>
        <w:jc w:val="left"/>
        <w:rPr>
          <w:rFonts w:cstheme="majorBidi"/>
          <w:b/>
          <w:bCs/>
        </w:rPr>
      </w:pPr>
      <w:r w:rsidRPr="003A5413">
        <w:rPr>
          <w:rFonts w:cstheme="majorBidi"/>
          <w:b/>
          <w:bCs/>
          <w:shd w:val="clear" w:color="auto" w:fill="FFFFFF"/>
        </w:rPr>
        <w:t xml:space="preserve"> Motor selection</w:t>
      </w:r>
    </w:p>
    <w:p w14:paraId="1D6A5524" w14:textId="77777777" w:rsidR="00C905B3" w:rsidRPr="003A5413" w:rsidRDefault="00C905B3" w:rsidP="00C905B3">
      <w:pPr>
        <w:rPr>
          <w:rFonts w:cstheme="majorBidi"/>
          <w:shd w:val="clear" w:color="auto" w:fill="FFFFFF"/>
        </w:rPr>
      </w:pPr>
      <w:r w:rsidRPr="003A5413">
        <w:rPr>
          <w:rFonts w:cstheme="majorBidi"/>
          <w:shd w:val="clear" w:color="auto" w:fill="FFFFFF"/>
        </w:rPr>
        <w:t xml:space="preserve">      According to what we explained above, the two motors are responsible for the laser movement. So, we choose to use servo motors (described in the next section in detail), because they allow accurate control of angular position because they made up of sensors for the locations. </w:t>
      </w:r>
    </w:p>
    <w:p w14:paraId="1350FA4E" w14:textId="77777777" w:rsidR="00C905B3" w:rsidRPr="00C01B6E" w:rsidRDefault="00C905B3" w:rsidP="00C905B3">
      <w:pPr>
        <w:rPr>
          <w:rFonts w:cstheme="majorBidi"/>
        </w:rPr>
      </w:pPr>
      <w:r w:rsidRPr="003A5413">
        <w:rPr>
          <w:rFonts w:cstheme="majorBidi"/>
          <w:shd w:val="clear" w:color="auto" w:fill="FFFFFF"/>
        </w:rPr>
        <w:t xml:space="preserve">      Servo motors demand related microcontroller that has been planned to receive sensors signals and commands the engine to make the demands movement. An extended explanation will be explained in the next section, cf. [23].</w:t>
      </w:r>
    </w:p>
    <w:p w14:paraId="249F4CF7" w14:textId="58FC33B7" w:rsidR="00C905B3" w:rsidRPr="00C01B6E" w:rsidRDefault="00C905B3" w:rsidP="00400047">
      <w:pPr>
        <w:pStyle w:val="a4"/>
        <w:numPr>
          <w:ilvl w:val="2"/>
          <w:numId w:val="113"/>
        </w:numPr>
        <w:spacing w:before="0" w:line="22" w:lineRule="atLeast"/>
        <w:jc w:val="both"/>
        <w:rPr>
          <w:rFonts w:cstheme="majorBidi"/>
          <w:b/>
          <w:bCs/>
        </w:rPr>
      </w:pPr>
      <w:r w:rsidRPr="00C01B6E">
        <w:rPr>
          <w:rFonts w:cstheme="majorBidi"/>
          <w:b/>
          <w:bCs/>
        </w:rPr>
        <w:t>Ser</w:t>
      </w:r>
      <w:r w:rsidR="00683129" w:rsidRPr="00C01B6E">
        <w:rPr>
          <w:rFonts w:cstheme="majorBidi"/>
          <w:b/>
          <w:bCs/>
        </w:rPr>
        <w:t>v</w:t>
      </w:r>
      <w:r w:rsidRPr="00C01B6E">
        <w:rPr>
          <w:rFonts w:cstheme="majorBidi"/>
          <w:b/>
          <w:bCs/>
        </w:rPr>
        <w:t>o motor</w:t>
      </w:r>
    </w:p>
    <w:p w14:paraId="72BE2D66" w14:textId="5E58C753" w:rsidR="00C905B3" w:rsidRPr="00C01B6E" w:rsidRDefault="00C905B3">
      <w:pPr>
        <w:spacing w:line="22" w:lineRule="atLeast"/>
        <w:jc w:val="both"/>
        <w:rPr>
          <w:rFonts w:cstheme="majorBidi"/>
        </w:rPr>
      </w:pPr>
      <w:r w:rsidRPr="00C01B6E">
        <w:rPr>
          <w:rFonts w:cstheme="majorBidi"/>
        </w:rPr>
        <w:t xml:space="preserve">      A servo motor is a rotary actuator or linear actuator that allows for precise control of angular or linear position, velocity, and acceleration. It consists of a suitable motor coupled to a sensor for position feedback. It also requires a relatively sophisticated controller, often a dedicated module designed specifically for use with servomotors. </w:t>
      </w:r>
    </w:p>
    <w:p w14:paraId="04E09752" w14:textId="68F7A970" w:rsidR="00C905B3" w:rsidRPr="0029273D" w:rsidRDefault="00C905B3" w:rsidP="00C905B3">
      <w:pPr>
        <w:spacing w:line="22" w:lineRule="atLeast"/>
        <w:jc w:val="both"/>
        <w:rPr>
          <w:rFonts w:cstheme="majorBidi"/>
        </w:rPr>
      </w:pPr>
      <w:r w:rsidRPr="0029273D">
        <w:rPr>
          <w:noProof/>
        </w:rPr>
        <w:drawing>
          <wp:anchor distT="0" distB="0" distL="114300" distR="114300" simplePos="0" relativeHeight="251689984" behindDoc="1" locked="0" layoutInCell="1" allowOverlap="1" wp14:anchorId="2A600DA5" wp14:editId="2273A418">
            <wp:simplePos x="0" y="0"/>
            <wp:positionH relativeFrom="column">
              <wp:posOffset>897255</wp:posOffset>
            </wp:positionH>
            <wp:positionV relativeFrom="paragraph">
              <wp:posOffset>5715</wp:posOffset>
            </wp:positionV>
            <wp:extent cx="3187065" cy="1784350"/>
            <wp:effectExtent l="0" t="0" r="0" b="6350"/>
            <wp:wrapTight wrapText="bothSides">
              <wp:wrapPolygon edited="0">
                <wp:start x="0" y="0"/>
                <wp:lineTo x="0" y="21446"/>
                <wp:lineTo x="21432" y="21446"/>
                <wp:lineTo x="21432" y="0"/>
                <wp:lineTo x="0" y="0"/>
              </wp:wrapPolygon>
            </wp:wrapTight>
            <wp:docPr id="120" name="תמונה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187065" cy="1784350"/>
                    </a:xfrm>
                    <a:prstGeom prst="rect">
                      <a:avLst/>
                    </a:prstGeom>
                    <a:noFill/>
                  </pic:spPr>
                </pic:pic>
              </a:graphicData>
            </a:graphic>
            <wp14:sizeRelH relativeFrom="margin">
              <wp14:pctWidth>0</wp14:pctWidth>
            </wp14:sizeRelH>
            <wp14:sizeRelV relativeFrom="margin">
              <wp14:pctHeight>0</wp14:pctHeight>
            </wp14:sizeRelV>
          </wp:anchor>
        </w:drawing>
      </w:r>
    </w:p>
    <w:p w14:paraId="3719E29B" w14:textId="77777777" w:rsidR="00C905B3" w:rsidRPr="0029273D" w:rsidRDefault="00C905B3" w:rsidP="00C905B3">
      <w:pPr>
        <w:spacing w:line="22" w:lineRule="atLeast"/>
        <w:jc w:val="both"/>
        <w:rPr>
          <w:rFonts w:cstheme="majorBidi"/>
        </w:rPr>
      </w:pPr>
    </w:p>
    <w:p w14:paraId="77172886" w14:textId="77777777" w:rsidR="00C905B3" w:rsidRPr="0029273D" w:rsidRDefault="00C905B3" w:rsidP="00C905B3">
      <w:pPr>
        <w:spacing w:line="22" w:lineRule="atLeast"/>
        <w:jc w:val="both"/>
        <w:rPr>
          <w:rFonts w:cstheme="majorBidi"/>
        </w:rPr>
      </w:pPr>
    </w:p>
    <w:p w14:paraId="4E7AA32D" w14:textId="77777777" w:rsidR="00C905B3" w:rsidRPr="0029273D" w:rsidRDefault="00C905B3" w:rsidP="00C905B3">
      <w:pPr>
        <w:spacing w:line="22" w:lineRule="atLeast"/>
        <w:jc w:val="both"/>
        <w:rPr>
          <w:rFonts w:cstheme="majorBidi"/>
        </w:rPr>
      </w:pPr>
    </w:p>
    <w:p w14:paraId="51D2D0FC" w14:textId="77777777" w:rsidR="00C905B3" w:rsidRPr="0029273D" w:rsidRDefault="00C905B3" w:rsidP="00C905B3">
      <w:pPr>
        <w:spacing w:line="22" w:lineRule="atLeast"/>
        <w:jc w:val="both"/>
        <w:rPr>
          <w:rFonts w:cstheme="majorBidi"/>
        </w:rPr>
      </w:pPr>
    </w:p>
    <w:p w14:paraId="1FA83302" w14:textId="77777777" w:rsidR="00C905B3" w:rsidRPr="0029273D" w:rsidRDefault="00C905B3" w:rsidP="00C905B3">
      <w:pPr>
        <w:spacing w:line="22" w:lineRule="atLeast"/>
        <w:jc w:val="both"/>
        <w:rPr>
          <w:rFonts w:cstheme="majorBidi"/>
        </w:rPr>
      </w:pPr>
    </w:p>
    <w:p w14:paraId="12B996F1" w14:textId="77777777" w:rsidR="00C905B3" w:rsidRPr="0029273D" w:rsidRDefault="00C905B3" w:rsidP="00C905B3">
      <w:pPr>
        <w:spacing w:line="22" w:lineRule="atLeast"/>
        <w:rPr>
          <w:rFonts w:cstheme="majorBidi"/>
        </w:rPr>
      </w:pPr>
    </w:p>
    <w:p w14:paraId="74E04C67" w14:textId="77777777" w:rsidR="00C905B3" w:rsidRPr="0029273D" w:rsidRDefault="00C905B3" w:rsidP="00C905B3">
      <w:pPr>
        <w:spacing w:line="22" w:lineRule="atLeast"/>
        <w:rPr>
          <w:rFonts w:cstheme="majorBidi"/>
          <w:i/>
          <w:iCs/>
        </w:rPr>
      </w:pPr>
      <w:r w:rsidRPr="0029273D">
        <w:rPr>
          <w:rFonts w:cstheme="majorBidi"/>
          <w:i/>
          <w:iCs/>
        </w:rPr>
        <w:t xml:space="preserve">                                                       </w:t>
      </w:r>
    </w:p>
    <w:p w14:paraId="5BDFF5BD" w14:textId="575716A9" w:rsidR="00C905B3" w:rsidRPr="0029273D" w:rsidRDefault="00C905B3" w:rsidP="00C905B3">
      <w:pPr>
        <w:pStyle w:val="a4"/>
        <w:spacing w:line="22" w:lineRule="atLeast"/>
        <w:ind w:left="2444" w:firstLine="436"/>
        <w:rPr>
          <w:rFonts w:asciiTheme="majorBidi" w:hAnsiTheme="majorBidi" w:cstheme="majorBidi"/>
          <w:i/>
          <w:iCs/>
        </w:rPr>
      </w:pPr>
      <w:r w:rsidRPr="0029273D">
        <w:rPr>
          <w:rFonts w:asciiTheme="majorBidi" w:hAnsiTheme="majorBidi" w:cstheme="majorBidi"/>
          <w:i/>
          <w:iCs/>
        </w:rPr>
        <w:t xml:space="preserve">Fig </w:t>
      </w:r>
      <w:r w:rsidR="00944AE7">
        <w:rPr>
          <w:rFonts w:asciiTheme="majorBidi" w:hAnsiTheme="majorBidi" w:cstheme="majorBidi"/>
          <w:i/>
          <w:iCs/>
        </w:rPr>
        <w:t>59</w:t>
      </w:r>
      <w:r w:rsidRPr="0029273D">
        <w:rPr>
          <w:rFonts w:asciiTheme="majorBidi" w:hAnsiTheme="majorBidi" w:cstheme="majorBidi"/>
          <w:i/>
          <w:iCs/>
        </w:rPr>
        <w:t>: Servo motor, cf. [25].</w:t>
      </w:r>
    </w:p>
    <w:p w14:paraId="39E34A46" w14:textId="77777777" w:rsidR="00C905B3" w:rsidRPr="0029273D" w:rsidRDefault="00C905B3" w:rsidP="00C905B3">
      <w:pPr>
        <w:pStyle w:val="a4"/>
        <w:spacing w:line="22" w:lineRule="atLeast"/>
        <w:ind w:left="2444" w:firstLine="436"/>
        <w:rPr>
          <w:rFonts w:asciiTheme="majorBidi" w:hAnsiTheme="majorBidi" w:cstheme="majorBidi"/>
          <w:i/>
          <w:iCs/>
        </w:rPr>
      </w:pPr>
    </w:p>
    <w:p w14:paraId="5FA52782" w14:textId="77777777" w:rsidR="00C905B3" w:rsidRPr="00400047" w:rsidRDefault="00C905B3" w:rsidP="00400047">
      <w:pPr>
        <w:pStyle w:val="a4"/>
        <w:numPr>
          <w:ilvl w:val="2"/>
          <w:numId w:val="113"/>
        </w:numPr>
        <w:spacing w:before="0" w:line="22" w:lineRule="atLeast"/>
        <w:jc w:val="both"/>
        <w:rPr>
          <w:rFonts w:cstheme="majorBidi"/>
        </w:rPr>
      </w:pPr>
      <w:r w:rsidRPr="00400047">
        <w:rPr>
          <w:rFonts w:cstheme="majorBidi"/>
          <w:b/>
          <w:bCs/>
        </w:rPr>
        <w:t>Servo motor Mechanism</w:t>
      </w:r>
    </w:p>
    <w:p w14:paraId="5DE99C63" w14:textId="77777777" w:rsidR="00C905B3" w:rsidRPr="0029273D" w:rsidRDefault="00C905B3" w:rsidP="00C905B3">
      <w:pPr>
        <w:spacing w:line="22" w:lineRule="atLeast"/>
        <w:rPr>
          <w:rFonts w:cstheme="majorBidi"/>
        </w:rPr>
      </w:pPr>
      <w:r w:rsidRPr="0029273D">
        <w:rPr>
          <w:rFonts w:cstheme="majorBidi"/>
        </w:rPr>
        <w:t xml:space="preserve">       A servomotor is a closed-loop servomechanism that uses position feedback to control its motion and final position. The input to its control is a signal (either analogue or digital) representing the position commanded for the output shaft.</w:t>
      </w:r>
    </w:p>
    <w:p w14:paraId="66216CF6" w14:textId="77777777" w:rsidR="00C905B3" w:rsidRPr="0029273D" w:rsidRDefault="00C905B3" w:rsidP="00C905B3">
      <w:pPr>
        <w:spacing w:line="22" w:lineRule="atLeast"/>
        <w:rPr>
          <w:rFonts w:cstheme="majorBidi"/>
        </w:rPr>
      </w:pPr>
      <w:r w:rsidRPr="0029273D">
        <w:rPr>
          <w:rFonts w:cstheme="majorBidi"/>
        </w:rPr>
        <w:t xml:space="preserve">      The motor is paired with some type of position encoder to provide position and speed feedback. In the simplest case, only the position is measured. The measured position of the output is compared to the command position, the external input to the controller. If the output position differs from that required, an error signal is generated which then causes the motor to rotate in either direction, as needed to bring the output shaft to the appropriate position. As the positions approach, the error signal reduces to zero and the motor stops.</w:t>
      </w:r>
    </w:p>
    <w:p w14:paraId="2B5E01E5" w14:textId="77777777" w:rsidR="00C905B3" w:rsidRPr="0029273D" w:rsidRDefault="00C905B3" w:rsidP="00C905B3">
      <w:pPr>
        <w:spacing w:line="22" w:lineRule="atLeast"/>
        <w:rPr>
          <w:rFonts w:cstheme="majorBidi"/>
        </w:rPr>
      </w:pPr>
      <w:r w:rsidRPr="0029273D">
        <w:rPr>
          <w:rFonts w:cstheme="majorBidi"/>
        </w:rPr>
        <w:t xml:space="preserve">      The very simplest servomotors use position-only sensing via a potentiometer and bang-bang control of their motor; the motor always rotates at full speed (or is stopped). This type of servomotor is not widely used in industrial motion control, but it forms the basis of the simple and cheap servos used for radio-controlled models.</w:t>
      </w:r>
    </w:p>
    <w:p w14:paraId="507B7094" w14:textId="77777777" w:rsidR="00C905B3" w:rsidRPr="0029273D" w:rsidRDefault="00C905B3" w:rsidP="00C905B3">
      <w:pPr>
        <w:spacing w:line="22" w:lineRule="atLeast"/>
        <w:rPr>
          <w:rFonts w:cstheme="majorBidi"/>
        </w:rPr>
      </w:pPr>
      <w:r w:rsidRPr="0029273D">
        <w:rPr>
          <w:rFonts w:cstheme="majorBidi"/>
        </w:rPr>
        <w:t xml:space="preserve">      More sophisticated servomotors use optical rotary encoders to measure the speed of the output shaft and a variable-speed drive to control the motor speed. Both enhancements, usually in combination with a PID control algorithm, allow the servomotor to be brought to its commanded position more quickly and more precisely, with less overshooting, cf. [24].</w:t>
      </w:r>
    </w:p>
    <w:p w14:paraId="2A9AB50F" w14:textId="77777777" w:rsidR="00C905B3" w:rsidRPr="00683129" w:rsidRDefault="00C905B3" w:rsidP="00400047">
      <w:pPr>
        <w:pStyle w:val="a4"/>
        <w:numPr>
          <w:ilvl w:val="2"/>
          <w:numId w:val="113"/>
        </w:numPr>
        <w:spacing w:before="0" w:line="22" w:lineRule="atLeast"/>
        <w:jc w:val="both"/>
        <w:rPr>
          <w:rFonts w:cstheme="majorBidi"/>
          <w:b/>
          <w:bCs/>
          <w:shd w:val="clear" w:color="auto" w:fill="FFFFFF"/>
        </w:rPr>
      </w:pPr>
      <w:r w:rsidRPr="00400047">
        <w:rPr>
          <w:rFonts w:cstheme="majorBidi"/>
          <w:b/>
          <w:bCs/>
          <w:shd w:val="clear" w:color="auto" w:fill="FFFFFF"/>
        </w:rPr>
        <w:t>Servo Motor advantages</w:t>
      </w:r>
    </w:p>
    <w:p w14:paraId="0C20CB62" w14:textId="77777777" w:rsidR="00C905B3" w:rsidRPr="0029273D" w:rsidRDefault="00C905B3" w:rsidP="00C905B3">
      <w:pPr>
        <w:pStyle w:val="a4"/>
        <w:numPr>
          <w:ilvl w:val="0"/>
          <w:numId w:val="94"/>
        </w:numPr>
        <w:spacing w:before="0" w:line="22" w:lineRule="atLeast"/>
        <w:ind w:left="1003" w:hanging="357"/>
        <w:jc w:val="left"/>
        <w:rPr>
          <w:rFonts w:cstheme="majorBidi"/>
          <w:shd w:val="clear" w:color="auto" w:fill="FFFFFF"/>
        </w:rPr>
      </w:pPr>
      <w:r w:rsidRPr="0029273D">
        <w:rPr>
          <w:rFonts w:asciiTheme="majorBidi" w:hAnsiTheme="majorBidi" w:cstheme="majorBidi"/>
          <w:shd w:val="clear" w:color="auto" w:fill="FFFFFF"/>
        </w:rPr>
        <w:t>High output power relative to motor size and weight.</w:t>
      </w:r>
    </w:p>
    <w:p w14:paraId="6127144A" w14:textId="77777777" w:rsidR="00C905B3" w:rsidRPr="0029273D" w:rsidRDefault="00C905B3" w:rsidP="00C905B3">
      <w:pPr>
        <w:pStyle w:val="a4"/>
        <w:numPr>
          <w:ilvl w:val="0"/>
          <w:numId w:val="94"/>
        </w:numPr>
        <w:spacing w:before="0" w:line="22" w:lineRule="atLeast"/>
        <w:ind w:left="1003" w:hanging="357"/>
        <w:jc w:val="left"/>
        <w:rPr>
          <w:rFonts w:cstheme="majorBidi"/>
          <w:shd w:val="clear" w:color="auto" w:fill="FFFFFF"/>
        </w:rPr>
      </w:pPr>
      <w:r w:rsidRPr="0029273D">
        <w:rPr>
          <w:rFonts w:asciiTheme="majorBidi" w:hAnsiTheme="majorBidi" w:cstheme="majorBidi"/>
          <w:shd w:val="clear" w:color="auto" w:fill="FFFFFF"/>
        </w:rPr>
        <w:t>Encoder determines accuracy and resolution.</w:t>
      </w:r>
    </w:p>
    <w:p w14:paraId="334242BC" w14:textId="77777777" w:rsidR="00C905B3" w:rsidRPr="0029273D" w:rsidRDefault="00C905B3" w:rsidP="00C905B3">
      <w:pPr>
        <w:pStyle w:val="a4"/>
        <w:numPr>
          <w:ilvl w:val="0"/>
          <w:numId w:val="94"/>
        </w:numPr>
        <w:spacing w:before="0" w:line="22" w:lineRule="atLeast"/>
        <w:ind w:left="1003" w:hanging="357"/>
        <w:jc w:val="left"/>
        <w:rPr>
          <w:rFonts w:cstheme="majorBidi"/>
          <w:shd w:val="clear" w:color="auto" w:fill="FFFFFF"/>
        </w:rPr>
      </w:pPr>
      <w:r w:rsidRPr="0029273D">
        <w:rPr>
          <w:rFonts w:asciiTheme="majorBidi" w:hAnsiTheme="majorBidi" w:cstheme="majorBidi"/>
          <w:shd w:val="clear" w:color="auto" w:fill="FFFFFF"/>
        </w:rPr>
        <w:t>High efficiency. It can approach 90% at light loads.</w:t>
      </w:r>
    </w:p>
    <w:p w14:paraId="1006F6B3" w14:textId="77777777" w:rsidR="00C905B3" w:rsidRPr="0029273D" w:rsidRDefault="00C905B3" w:rsidP="00C905B3">
      <w:pPr>
        <w:pStyle w:val="a4"/>
        <w:numPr>
          <w:ilvl w:val="0"/>
          <w:numId w:val="94"/>
        </w:numPr>
        <w:spacing w:before="0" w:line="22" w:lineRule="atLeast"/>
        <w:ind w:left="1003" w:hanging="357"/>
        <w:jc w:val="left"/>
        <w:rPr>
          <w:rFonts w:cstheme="majorBidi"/>
          <w:shd w:val="clear" w:color="auto" w:fill="FFFFFF"/>
        </w:rPr>
      </w:pPr>
      <w:r w:rsidRPr="0029273D">
        <w:rPr>
          <w:rFonts w:asciiTheme="majorBidi" w:hAnsiTheme="majorBidi" w:cstheme="majorBidi"/>
          <w:shd w:val="clear" w:color="auto" w:fill="FFFFFF"/>
        </w:rPr>
        <w:lastRenderedPageBreak/>
        <w:t>High torque to inertia ratio. Servo Motors can rapidly accelerate loads.</w:t>
      </w:r>
    </w:p>
    <w:p w14:paraId="7632E0AE" w14:textId="77777777" w:rsidR="00C905B3" w:rsidRPr="0029273D" w:rsidRDefault="00C905B3" w:rsidP="00C905B3">
      <w:pPr>
        <w:pStyle w:val="a4"/>
        <w:numPr>
          <w:ilvl w:val="0"/>
          <w:numId w:val="94"/>
        </w:numPr>
        <w:spacing w:before="0" w:line="22" w:lineRule="atLeast"/>
        <w:ind w:left="1003" w:hanging="357"/>
        <w:jc w:val="left"/>
        <w:rPr>
          <w:rFonts w:cstheme="majorBidi"/>
          <w:shd w:val="clear" w:color="auto" w:fill="FFFFFF"/>
        </w:rPr>
      </w:pPr>
      <w:r w:rsidRPr="0029273D">
        <w:rPr>
          <w:rFonts w:asciiTheme="majorBidi" w:hAnsiTheme="majorBidi" w:cstheme="majorBidi"/>
          <w:shd w:val="clear" w:color="auto" w:fill="FFFFFF"/>
        </w:rPr>
        <w:t>Has 2-3 times more continuous power for short periods.</w:t>
      </w:r>
    </w:p>
    <w:p w14:paraId="18E26122" w14:textId="77777777" w:rsidR="00C905B3" w:rsidRPr="0029273D" w:rsidRDefault="00C905B3" w:rsidP="00C905B3">
      <w:pPr>
        <w:pStyle w:val="a4"/>
        <w:numPr>
          <w:ilvl w:val="0"/>
          <w:numId w:val="94"/>
        </w:numPr>
        <w:spacing w:before="0" w:line="22" w:lineRule="atLeast"/>
        <w:ind w:left="1003" w:hanging="357"/>
        <w:jc w:val="left"/>
        <w:rPr>
          <w:rFonts w:cstheme="majorBidi"/>
          <w:shd w:val="clear" w:color="auto" w:fill="FFFFFF"/>
        </w:rPr>
      </w:pPr>
      <w:r w:rsidRPr="0029273D">
        <w:rPr>
          <w:rFonts w:asciiTheme="majorBidi" w:hAnsiTheme="majorBidi" w:cstheme="majorBidi"/>
          <w:shd w:val="clear" w:color="auto" w:fill="FFFFFF"/>
        </w:rPr>
        <w:t>Has 5-10 times more rated torque for short periods.</w:t>
      </w:r>
    </w:p>
    <w:p w14:paraId="3FB51ACF" w14:textId="77777777" w:rsidR="00C905B3" w:rsidRPr="0029273D" w:rsidRDefault="00C905B3" w:rsidP="00C905B3">
      <w:pPr>
        <w:pStyle w:val="a4"/>
        <w:numPr>
          <w:ilvl w:val="0"/>
          <w:numId w:val="94"/>
        </w:numPr>
        <w:spacing w:before="0" w:line="22" w:lineRule="atLeast"/>
        <w:ind w:left="1003" w:hanging="357"/>
        <w:jc w:val="left"/>
        <w:rPr>
          <w:rFonts w:cstheme="majorBidi"/>
          <w:shd w:val="clear" w:color="auto" w:fill="FFFFFF"/>
        </w:rPr>
      </w:pPr>
      <w:r w:rsidRPr="0029273D">
        <w:rPr>
          <w:rFonts w:asciiTheme="majorBidi" w:hAnsiTheme="majorBidi" w:cstheme="majorBidi"/>
          <w:shd w:val="clear" w:color="auto" w:fill="FFFFFF"/>
        </w:rPr>
        <w:t>Servo motors achieve high speed at high torque values.</w:t>
      </w:r>
    </w:p>
    <w:p w14:paraId="21D25FA7" w14:textId="77777777" w:rsidR="00C905B3" w:rsidRPr="0029273D" w:rsidRDefault="00C905B3" w:rsidP="00C905B3">
      <w:pPr>
        <w:pStyle w:val="a4"/>
        <w:numPr>
          <w:ilvl w:val="0"/>
          <w:numId w:val="94"/>
        </w:numPr>
        <w:spacing w:before="0" w:line="22" w:lineRule="atLeast"/>
        <w:ind w:left="1003" w:hanging="357"/>
        <w:jc w:val="left"/>
        <w:rPr>
          <w:rFonts w:cstheme="majorBidi"/>
          <w:shd w:val="clear" w:color="auto" w:fill="FFFFFF"/>
        </w:rPr>
      </w:pPr>
      <w:r w:rsidRPr="0029273D">
        <w:rPr>
          <w:rFonts w:asciiTheme="majorBidi" w:hAnsiTheme="majorBidi" w:cstheme="majorBidi"/>
          <w:shd w:val="clear" w:color="auto" w:fill="FFFFFF"/>
        </w:rPr>
        <w:t>Quiet at high speeds.</w:t>
      </w:r>
    </w:p>
    <w:p w14:paraId="1EAC4517" w14:textId="77777777" w:rsidR="00C905B3" w:rsidRPr="0029273D" w:rsidRDefault="00C905B3" w:rsidP="00C905B3">
      <w:pPr>
        <w:pStyle w:val="a4"/>
        <w:numPr>
          <w:ilvl w:val="0"/>
          <w:numId w:val="94"/>
        </w:numPr>
        <w:spacing w:before="0" w:line="22" w:lineRule="atLeast"/>
        <w:ind w:left="1003" w:hanging="357"/>
        <w:jc w:val="both"/>
        <w:rPr>
          <w:rFonts w:asciiTheme="majorBidi" w:hAnsiTheme="majorBidi" w:cstheme="majorBidi"/>
          <w:shd w:val="clear" w:color="auto" w:fill="FFFFFF"/>
        </w:rPr>
      </w:pPr>
      <w:r w:rsidRPr="0029273D">
        <w:rPr>
          <w:rFonts w:asciiTheme="majorBidi" w:hAnsiTheme="majorBidi" w:cstheme="majorBidi"/>
          <w:shd w:val="clear" w:color="auto" w:fill="FFFFFF"/>
        </w:rPr>
        <w:t>Encoder utilization provides higher accuracy and resolution with closed-loop control, cf. [25].</w:t>
      </w:r>
    </w:p>
    <w:p w14:paraId="51E33867" w14:textId="77777777" w:rsidR="00C905B3" w:rsidRPr="00400047" w:rsidRDefault="00C905B3" w:rsidP="002E0D6B">
      <w:pPr>
        <w:pStyle w:val="a4"/>
        <w:numPr>
          <w:ilvl w:val="2"/>
          <w:numId w:val="113"/>
        </w:numPr>
        <w:spacing w:before="0" w:line="22" w:lineRule="atLeast"/>
        <w:jc w:val="both"/>
        <w:rPr>
          <w:rFonts w:cstheme="majorBidi"/>
          <w:b/>
          <w:bCs/>
          <w:shd w:val="clear" w:color="auto" w:fill="FFFFFF"/>
        </w:rPr>
      </w:pPr>
      <w:r w:rsidRPr="00400047">
        <w:rPr>
          <w:rFonts w:cstheme="majorBidi"/>
          <w:b/>
          <w:bCs/>
          <w:shd w:val="clear" w:color="auto" w:fill="FFFFFF"/>
        </w:rPr>
        <w:t>Microcontrollers</w:t>
      </w:r>
    </w:p>
    <w:p w14:paraId="14F7B856" w14:textId="77777777" w:rsidR="00C905B3" w:rsidRPr="0029273D" w:rsidRDefault="00C905B3" w:rsidP="00C905B3">
      <w:pPr>
        <w:spacing w:line="22" w:lineRule="atLeast"/>
        <w:rPr>
          <w:rFonts w:cstheme="majorBidi"/>
          <w:lang w:bidi="ar-AE"/>
        </w:rPr>
      </w:pPr>
      <w:r w:rsidRPr="0029273D">
        <w:rPr>
          <w:rFonts w:cstheme="majorBidi"/>
          <w:lang w:bidi="ar-AE"/>
        </w:rPr>
        <w:t xml:space="preserve">      A microcontroller is a small computer on a single metal-oxide-semiconductor integrated circuit chip. In modern terminology, it is like but less sophisticated than, a system on a chip, a SoC (System </w:t>
      </w:r>
      <w:proofErr w:type="gramStart"/>
      <w:r w:rsidRPr="0029273D">
        <w:rPr>
          <w:rFonts w:cstheme="majorBidi"/>
          <w:lang w:bidi="ar-AE"/>
        </w:rPr>
        <w:t>On</w:t>
      </w:r>
      <w:proofErr w:type="gramEnd"/>
      <w:r w:rsidRPr="0029273D">
        <w:rPr>
          <w:rFonts w:cstheme="majorBidi"/>
          <w:lang w:bidi="ar-AE"/>
        </w:rPr>
        <w:t xml:space="preserve"> a Chip) may include a microcontroller as one of its components. A microcontroller contains one or more CPUs (processor cores) along with memory and programmable input/output peripherals. Program memory in the form of ferroelectric RAM, NOR is flash, or PROM (Programmable Read Only Memory) also often included on-chip, as well as a small amount of RAM. Microcontrollers are designed for embedded applications, in contrast to the microprocessors used in personal computers or other general-purpose applications consisting of various discrete chips.</w:t>
      </w:r>
    </w:p>
    <w:p w14:paraId="7E678AD0" w14:textId="77777777" w:rsidR="00C905B3" w:rsidRPr="0029273D" w:rsidRDefault="00C905B3" w:rsidP="00C905B3">
      <w:pPr>
        <w:spacing w:line="22" w:lineRule="atLeast"/>
        <w:rPr>
          <w:rFonts w:cstheme="majorBidi"/>
          <w:lang w:bidi="ar-AE"/>
        </w:rPr>
      </w:pPr>
      <w:r w:rsidRPr="0029273D">
        <w:rPr>
          <w:rFonts w:cstheme="majorBidi"/>
          <w:lang w:bidi="ar-AE"/>
        </w:rPr>
        <w:t xml:space="preserve">      Microcontrollers are used in automatically controlled products and devices, such as automobile engine control systems, implantable medical devices, remote controls, office machines, appliances, power tools, toys, and other embedded systems. By reducing the size and cost compared to a design that uses a separate microprocessor, memory, and input/output devices, microcontrollers make it economical to digitally control even more devices and processes. Mixed-signal microcontrollers are common, integrating analog components needed to control non-digital electronic systems. In the context of the internet of things, microcontrollers are an economical and popular means of data collection, sensing and actuating the physical world as edge devices, cf. [46].</w:t>
      </w:r>
    </w:p>
    <w:p w14:paraId="21305FD0" w14:textId="77777777" w:rsidR="00C905B3" w:rsidRPr="00400047" w:rsidRDefault="00C905B3" w:rsidP="002E0D6B">
      <w:pPr>
        <w:pStyle w:val="a4"/>
        <w:numPr>
          <w:ilvl w:val="2"/>
          <w:numId w:val="113"/>
        </w:numPr>
        <w:spacing w:before="0" w:line="20" w:lineRule="atLeast"/>
        <w:jc w:val="left"/>
        <w:rPr>
          <w:rFonts w:cstheme="majorBidi"/>
          <w:b/>
          <w:bCs/>
          <w:lang w:bidi="ar-AE"/>
        </w:rPr>
      </w:pPr>
      <w:r w:rsidRPr="00400047">
        <w:rPr>
          <w:rFonts w:cstheme="majorBidi"/>
          <w:b/>
          <w:bCs/>
          <w:lang w:bidi="ar-AE"/>
        </w:rPr>
        <w:t xml:space="preserve">Communication between our mechanisms and the remote controller  </w:t>
      </w:r>
    </w:p>
    <w:p w14:paraId="57D869D4" w14:textId="27E54CFA" w:rsidR="00C905B3" w:rsidRDefault="00C905B3" w:rsidP="00C905B3">
      <w:pPr>
        <w:rPr>
          <w:rFonts w:cstheme="majorBidi"/>
          <w:lang w:bidi="ar-AE"/>
        </w:rPr>
      </w:pPr>
      <w:r w:rsidRPr="0029273D">
        <w:rPr>
          <w:rFonts w:cstheme="majorBidi"/>
          <w:lang w:bidi="ar-AE"/>
        </w:rPr>
        <w:t xml:space="preserve">      The drone works among the 100-200-meter range. So, we demand communication that works well with this range. There are many communication methods found in the market, wither it Bluetooth, or via radio waves. The following Table </w:t>
      </w:r>
      <w:r w:rsidR="00E75355">
        <w:rPr>
          <w:rFonts w:cstheme="majorBidi"/>
          <w:lang w:bidi="ar-AE"/>
        </w:rPr>
        <w:t>8</w:t>
      </w:r>
      <w:r w:rsidR="00E75355" w:rsidRPr="0029273D">
        <w:rPr>
          <w:rFonts w:cstheme="majorBidi"/>
          <w:lang w:bidi="ar-AE"/>
        </w:rPr>
        <w:t xml:space="preserve"> </w:t>
      </w:r>
      <w:r w:rsidRPr="0029273D">
        <w:rPr>
          <w:rFonts w:cstheme="majorBidi"/>
          <w:lang w:bidi="ar-AE"/>
        </w:rPr>
        <w:t xml:space="preserve">listed the wavelength range of the Bluetooth, cf. [27]. The following Table </w:t>
      </w:r>
      <w:r w:rsidR="00E75355">
        <w:rPr>
          <w:rFonts w:cstheme="majorBidi"/>
          <w:lang w:bidi="ar-AE"/>
        </w:rPr>
        <w:t>9</w:t>
      </w:r>
      <w:r w:rsidR="00E75355" w:rsidRPr="0029273D">
        <w:rPr>
          <w:rFonts w:cstheme="majorBidi"/>
          <w:lang w:bidi="ar-AE"/>
        </w:rPr>
        <w:t xml:space="preserve"> </w:t>
      </w:r>
      <w:r w:rsidRPr="0029273D">
        <w:rPr>
          <w:rFonts w:cstheme="majorBidi"/>
          <w:lang w:bidi="ar-AE"/>
        </w:rPr>
        <w:t>presents the wavelength range of the radio frequency, cf. [28]. After many market reviews we did about the communication method, we choose to use radio communication because radio waves allow work with this range.</w:t>
      </w:r>
    </w:p>
    <w:p w14:paraId="22C6D2BC" w14:textId="77777777" w:rsidR="00C76C12" w:rsidRPr="0029273D" w:rsidRDefault="00C76C12" w:rsidP="00C905B3">
      <w:pPr>
        <w:rPr>
          <w:rFonts w:cstheme="majorBidi"/>
          <w:lang w:bidi="ar-AE"/>
        </w:rPr>
      </w:pPr>
    </w:p>
    <w:tbl>
      <w:tblPr>
        <w:tblStyle w:val="af2"/>
        <w:tblW w:w="0" w:type="auto"/>
        <w:tblInd w:w="0" w:type="dxa"/>
        <w:tblLook w:val="04A0" w:firstRow="1" w:lastRow="0" w:firstColumn="1" w:lastColumn="0" w:noHBand="0" w:noVBand="1"/>
      </w:tblPr>
      <w:tblGrid>
        <w:gridCol w:w="2225"/>
        <w:gridCol w:w="2276"/>
        <w:gridCol w:w="2263"/>
        <w:gridCol w:w="2252"/>
      </w:tblGrid>
      <w:tr w:rsidR="00C905B3" w:rsidRPr="0029273D" w14:paraId="2F053E89" w14:textId="77777777" w:rsidTr="00C905B3">
        <w:tc>
          <w:tcPr>
            <w:tcW w:w="2321" w:type="dxa"/>
            <w:tcBorders>
              <w:top w:val="single" w:sz="4" w:space="0" w:color="auto"/>
              <w:left w:val="single" w:sz="4" w:space="0" w:color="auto"/>
              <w:bottom w:val="single" w:sz="4" w:space="0" w:color="auto"/>
              <w:right w:val="single" w:sz="4" w:space="0" w:color="auto"/>
            </w:tcBorders>
            <w:hideMark/>
          </w:tcPr>
          <w:p w14:paraId="2460DDDB" w14:textId="77777777" w:rsidR="00C905B3" w:rsidRPr="0029273D" w:rsidRDefault="00C905B3">
            <w:pPr>
              <w:spacing w:after="0" w:line="240" w:lineRule="auto"/>
              <w:rPr>
                <w:rFonts w:cstheme="majorBidi"/>
                <w:lang w:bidi="ar-AE"/>
              </w:rPr>
            </w:pPr>
            <w:r w:rsidRPr="0029273D">
              <w:rPr>
                <w:rFonts w:cstheme="majorBidi"/>
                <w:lang w:bidi="ar-AE"/>
              </w:rPr>
              <w:t>Level</w:t>
            </w:r>
          </w:p>
        </w:tc>
        <w:tc>
          <w:tcPr>
            <w:tcW w:w="2321" w:type="dxa"/>
            <w:tcBorders>
              <w:top w:val="single" w:sz="4" w:space="0" w:color="auto"/>
              <w:left w:val="single" w:sz="4" w:space="0" w:color="auto"/>
              <w:bottom w:val="single" w:sz="4" w:space="0" w:color="auto"/>
              <w:right w:val="single" w:sz="4" w:space="0" w:color="auto"/>
            </w:tcBorders>
            <w:hideMark/>
          </w:tcPr>
          <w:p w14:paraId="332BED5B" w14:textId="77777777" w:rsidR="00C905B3" w:rsidRPr="0029273D" w:rsidRDefault="00C905B3">
            <w:pPr>
              <w:spacing w:after="0" w:line="240" w:lineRule="auto"/>
              <w:rPr>
                <w:rFonts w:cstheme="majorBidi"/>
                <w:lang w:bidi="ar-AE"/>
              </w:rPr>
            </w:pPr>
            <w:r w:rsidRPr="0029273D">
              <w:rPr>
                <w:rFonts w:cstheme="majorBidi"/>
                <w:lang w:bidi="ar-AE"/>
              </w:rPr>
              <w:t>Band</w:t>
            </w:r>
          </w:p>
        </w:tc>
        <w:tc>
          <w:tcPr>
            <w:tcW w:w="2322" w:type="dxa"/>
            <w:tcBorders>
              <w:top w:val="single" w:sz="4" w:space="0" w:color="auto"/>
              <w:left w:val="single" w:sz="4" w:space="0" w:color="auto"/>
              <w:bottom w:val="single" w:sz="4" w:space="0" w:color="auto"/>
              <w:right w:val="single" w:sz="4" w:space="0" w:color="auto"/>
            </w:tcBorders>
            <w:hideMark/>
          </w:tcPr>
          <w:p w14:paraId="373D8AE2" w14:textId="77777777" w:rsidR="00C905B3" w:rsidRPr="0029273D" w:rsidRDefault="00C905B3">
            <w:pPr>
              <w:spacing w:after="0" w:line="240" w:lineRule="auto"/>
              <w:rPr>
                <w:rFonts w:cstheme="majorBidi"/>
                <w:lang w:bidi="ar-AE"/>
              </w:rPr>
            </w:pPr>
            <w:r w:rsidRPr="0029273D">
              <w:rPr>
                <w:rFonts w:cstheme="majorBidi"/>
                <w:lang w:bidi="ar-AE"/>
              </w:rPr>
              <w:t>wavelength range</w:t>
            </w:r>
          </w:p>
        </w:tc>
        <w:tc>
          <w:tcPr>
            <w:tcW w:w="2322" w:type="dxa"/>
            <w:tcBorders>
              <w:top w:val="single" w:sz="4" w:space="0" w:color="auto"/>
              <w:left w:val="single" w:sz="4" w:space="0" w:color="auto"/>
              <w:bottom w:val="single" w:sz="4" w:space="0" w:color="auto"/>
              <w:right w:val="single" w:sz="4" w:space="0" w:color="auto"/>
            </w:tcBorders>
            <w:hideMark/>
          </w:tcPr>
          <w:p w14:paraId="4F05DD3D" w14:textId="77777777" w:rsidR="00C905B3" w:rsidRPr="0029273D" w:rsidRDefault="00C905B3">
            <w:pPr>
              <w:spacing w:after="0" w:line="240" w:lineRule="auto"/>
              <w:rPr>
                <w:rFonts w:cstheme="majorBidi"/>
                <w:lang w:bidi="ar-AE"/>
              </w:rPr>
            </w:pPr>
            <w:r w:rsidRPr="0029273D">
              <w:rPr>
                <w:rFonts w:cstheme="majorBidi"/>
                <w:lang w:bidi="ar-AE"/>
              </w:rPr>
              <w:t>examples</w:t>
            </w:r>
          </w:p>
        </w:tc>
      </w:tr>
      <w:tr w:rsidR="00C905B3" w:rsidRPr="0029273D" w14:paraId="12420787" w14:textId="77777777" w:rsidTr="00C905B3">
        <w:tc>
          <w:tcPr>
            <w:tcW w:w="2321" w:type="dxa"/>
            <w:tcBorders>
              <w:top w:val="single" w:sz="4" w:space="0" w:color="auto"/>
              <w:left w:val="single" w:sz="4" w:space="0" w:color="auto"/>
              <w:bottom w:val="single" w:sz="4" w:space="0" w:color="auto"/>
              <w:right w:val="single" w:sz="4" w:space="0" w:color="auto"/>
            </w:tcBorders>
            <w:hideMark/>
          </w:tcPr>
          <w:p w14:paraId="773CCB48" w14:textId="77777777" w:rsidR="00C905B3" w:rsidRPr="0029273D" w:rsidRDefault="00C905B3">
            <w:pPr>
              <w:spacing w:after="0" w:line="240" w:lineRule="auto"/>
              <w:rPr>
                <w:rFonts w:cstheme="majorBidi"/>
                <w:lang w:bidi="ar-AE"/>
              </w:rPr>
            </w:pPr>
            <w:r w:rsidRPr="0029273D">
              <w:rPr>
                <w:rFonts w:cstheme="majorBidi"/>
                <w:lang w:bidi="ar-AE"/>
              </w:rPr>
              <w:t>1</w:t>
            </w:r>
          </w:p>
        </w:tc>
        <w:tc>
          <w:tcPr>
            <w:tcW w:w="2321" w:type="dxa"/>
            <w:tcBorders>
              <w:top w:val="single" w:sz="4" w:space="0" w:color="auto"/>
              <w:left w:val="single" w:sz="4" w:space="0" w:color="auto"/>
              <w:bottom w:val="single" w:sz="4" w:space="0" w:color="auto"/>
              <w:right w:val="single" w:sz="4" w:space="0" w:color="auto"/>
            </w:tcBorders>
            <w:hideMark/>
          </w:tcPr>
          <w:p w14:paraId="724F8E3A" w14:textId="77777777" w:rsidR="00C905B3" w:rsidRPr="0029273D" w:rsidRDefault="00C905B3">
            <w:pPr>
              <w:spacing w:after="0" w:line="240" w:lineRule="auto"/>
              <w:rPr>
                <w:rFonts w:cstheme="majorBidi"/>
                <w:lang w:bidi="ar-AE"/>
              </w:rPr>
            </w:pPr>
            <w:r w:rsidRPr="0029273D">
              <w:rPr>
                <w:rFonts w:cstheme="majorBidi"/>
                <w:lang w:bidi="ar-AE"/>
              </w:rPr>
              <w:t xml:space="preserve">High </w:t>
            </w:r>
          </w:p>
        </w:tc>
        <w:tc>
          <w:tcPr>
            <w:tcW w:w="2322" w:type="dxa"/>
            <w:tcBorders>
              <w:top w:val="single" w:sz="4" w:space="0" w:color="auto"/>
              <w:left w:val="single" w:sz="4" w:space="0" w:color="auto"/>
              <w:bottom w:val="single" w:sz="4" w:space="0" w:color="auto"/>
              <w:right w:val="single" w:sz="4" w:space="0" w:color="auto"/>
            </w:tcBorders>
            <w:hideMark/>
          </w:tcPr>
          <w:p w14:paraId="711037AF" w14:textId="77777777" w:rsidR="00C905B3" w:rsidRPr="0029273D" w:rsidRDefault="00C905B3">
            <w:pPr>
              <w:spacing w:after="0" w:line="240" w:lineRule="auto"/>
              <w:rPr>
                <w:rFonts w:cstheme="majorBidi"/>
                <w:lang w:bidi="ar-AE"/>
              </w:rPr>
            </w:pPr>
            <w:r w:rsidRPr="0029273D">
              <w:rPr>
                <w:rFonts w:cstheme="majorBidi"/>
                <w:lang w:bidi="ar-AE"/>
              </w:rPr>
              <w:t>Up to 100m</w:t>
            </w:r>
          </w:p>
        </w:tc>
        <w:tc>
          <w:tcPr>
            <w:tcW w:w="2322" w:type="dxa"/>
            <w:tcBorders>
              <w:top w:val="single" w:sz="4" w:space="0" w:color="auto"/>
              <w:left w:val="single" w:sz="4" w:space="0" w:color="auto"/>
              <w:bottom w:val="single" w:sz="4" w:space="0" w:color="auto"/>
              <w:right w:val="single" w:sz="4" w:space="0" w:color="auto"/>
            </w:tcBorders>
            <w:hideMark/>
          </w:tcPr>
          <w:p w14:paraId="16353514" w14:textId="77777777" w:rsidR="00C905B3" w:rsidRPr="0029273D" w:rsidRDefault="00C905B3">
            <w:pPr>
              <w:spacing w:after="0" w:line="240" w:lineRule="auto"/>
              <w:rPr>
                <w:rFonts w:cstheme="majorBidi"/>
                <w:lang w:bidi="ar-AE"/>
              </w:rPr>
            </w:pPr>
            <w:r w:rsidRPr="0029273D">
              <w:rPr>
                <w:rFonts w:cstheme="majorBidi"/>
                <w:lang w:bidi="ar-AE"/>
              </w:rPr>
              <w:t>USB adapter</w:t>
            </w:r>
          </w:p>
        </w:tc>
      </w:tr>
      <w:tr w:rsidR="00C905B3" w:rsidRPr="0029273D" w14:paraId="46032347" w14:textId="77777777" w:rsidTr="00C905B3">
        <w:tc>
          <w:tcPr>
            <w:tcW w:w="2321" w:type="dxa"/>
            <w:tcBorders>
              <w:top w:val="single" w:sz="4" w:space="0" w:color="auto"/>
              <w:left w:val="single" w:sz="4" w:space="0" w:color="auto"/>
              <w:bottom w:val="single" w:sz="4" w:space="0" w:color="auto"/>
              <w:right w:val="single" w:sz="4" w:space="0" w:color="auto"/>
            </w:tcBorders>
            <w:hideMark/>
          </w:tcPr>
          <w:p w14:paraId="0A276F8F" w14:textId="77777777" w:rsidR="00C905B3" w:rsidRPr="0029273D" w:rsidRDefault="00C905B3">
            <w:pPr>
              <w:spacing w:after="0" w:line="240" w:lineRule="auto"/>
              <w:rPr>
                <w:rFonts w:cstheme="majorBidi"/>
                <w:lang w:bidi="ar-AE"/>
              </w:rPr>
            </w:pPr>
            <w:r w:rsidRPr="0029273D">
              <w:rPr>
                <w:rFonts w:cstheme="majorBidi"/>
                <w:lang w:bidi="ar-AE"/>
              </w:rPr>
              <w:t>1.5</w:t>
            </w:r>
          </w:p>
        </w:tc>
        <w:tc>
          <w:tcPr>
            <w:tcW w:w="2321" w:type="dxa"/>
            <w:tcBorders>
              <w:top w:val="single" w:sz="4" w:space="0" w:color="auto"/>
              <w:left w:val="single" w:sz="4" w:space="0" w:color="auto"/>
              <w:bottom w:val="single" w:sz="4" w:space="0" w:color="auto"/>
              <w:right w:val="single" w:sz="4" w:space="0" w:color="auto"/>
            </w:tcBorders>
            <w:hideMark/>
          </w:tcPr>
          <w:p w14:paraId="25EF6631" w14:textId="77777777" w:rsidR="00C905B3" w:rsidRPr="0029273D" w:rsidRDefault="00C905B3">
            <w:pPr>
              <w:spacing w:after="0" w:line="240" w:lineRule="auto"/>
              <w:rPr>
                <w:rFonts w:cstheme="majorBidi"/>
              </w:rPr>
            </w:pPr>
            <w:r w:rsidRPr="0029273D">
              <w:rPr>
                <w:rFonts w:cstheme="majorBidi"/>
              </w:rPr>
              <w:t>Medium\high</w:t>
            </w:r>
          </w:p>
        </w:tc>
        <w:tc>
          <w:tcPr>
            <w:tcW w:w="2322" w:type="dxa"/>
            <w:tcBorders>
              <w:top w:val="single" w:sz="4" w:space="0" w:color="auto"/>
              <w:left w:val="single" w:sz="4" w:space="0" w:color="auto"/>
              <w:bottom w:val="single" w:sz="4" w:space="0" w:color="auto"/>
              <w:right w:val="single" w:sz="4" w:space="0" w:color="auto"/>
            </w:tcBorders>
            <w:hideMark/>
          </w:tcPr>
          <w:p w14:paraId="6C3023D7" w14:textId="77777777" w:rsidR="00C905B3" w:rsidRPr="0029273D" w:rsidRDefault="00C905B3">
            <w:pPr>
              <w:spacing w:after="0" w:line="240" w:lineRule="auto"/>
              <w:rPr>
                <w:rFonts w:cstheme="majorBidi"/>
                <w:lang w:bidi="ar-AE"/>
              </w:rPr>
            </w:pPr>
            <w:r w:rsidRPr="0029273D">
              <w:rPr>
                <w:rFonts w:cstheme="majorBidi"/>
                <w:lang w:bidi="ar-AE"/>
              </w:rPr>
              <w:t>Up to 30m</w:t>
            </w:r>
          </w:p>
        </w:tc>
        <w:tc>
          <w:tcPr>
            <w:tcW w:w="2322" w:type="dxa"/>
            <w:tcBorders>
              <w:top w:val="single" w:sz="4" w:space="0" w:color="auto"/>
              <w:left w:val="single" w:sz="4" w:space="0" w:color="auto"/>
              <w:bottom w:val="single" w:sz="4" w:space="0" w:color="auto"/>
              <w:right w:val="single" w:sz="4" w:space="0" w:color="auto"/>
            </w:tcBorders>
            <w:hideMark/>
          </w:tcPr>
          <w:p w14:paraId="0DDBD83C" w14:textId="77777777" w:rsidR="00C905B3" w:rsidRPr="0029273D" w:rsidRDefault="00C905B3">
            <w:pPr>
              <w:spacing w:after="0" w:line="240" w:lineRule="auto"/>
              <w:rPr>
                <w:rFonts w:cstheme="majorBidi"/>
                <w:lang w:bidi="ar-AE"/>
              </w:rPr>
            </w:pPr>
            <w:r w:rsidRPr="0029273D">
              <w:rPr>
                <w:rFonts w:ascii="Arial" w:hAnsi="Arial" w:cs="Arial"/>
                <w:color w:val="222222"/>
                <w:sz w:val="21"/>
                <w:szCs w:val="21"/>
                <w:shd w:val="clear" w:color="auto" w:fill="F8F9FA"/>
              </w:rPr>
              <w:t>Beacon</w:t>
            </w:r>
          </w:p>
        </w:tc>
      </w:tr>
      <w:tr w:rsidR="00C905B3" w:rsidRPr="0029273D" w14:paraId="35EF7682" w14:textId="77777777" w:rsidTr="00C905B3">
        <w:tc>
          <w:tcPr>
            <w:tcW w:w="2321" w:type="dxa"/>
            <w:tcBorders>
              <w:top w:val="single" w:sz="4" w:space="0" w:color="auto"/>
              <w:left w:val="single" w:sz="4" w:space="0" w:color="auto"/>
              <w:bottom w:val="single" w:sz="4" w:space="0" w:color="auto"/>
              <w:right w:val="single" w:sz="4" w:space="0" w:color="auto"/>
            </w:tcBorders>
            <w:hideMark/>
          </w:tcPr>
          <w:p w14:paraId="016D3E74" w14:textId="77777777" w:rsidR="00C905B3" w:rsidRPr="0029273D" w:rsidRDefault="00C905B3">
            <w:pPr>
              <w:spacing w:after="0" w:line="240" w:lineRule="auto"/>
              <w:rPr>
                <w:rFonts w:cstheme="majorBidi"/>
                <w:lang w:bidi="ar-AE"/>
              </w:rPr>
            </w:pPr>
            <w:r w:rsidRPr="0029273D">
              <w:rPr>
                <w:rFonts w:cstheme="majorBidi"/>
                <w:lang w:bidi="ar-AE"/>
              </w:rPr>
              <w:t>2</w:t>
            </w:r>
          </w:p>
        </w:tc>
        <w:tc>
          <w:tcPr>
            <w:tcW w:w="2321" w:type="dxa"/>
            <w:tcBorders>
              <w:top w:val="single" w:sz="4" w:space="0" w:color="auto"/>
              <w:left w:val="single" w:sz="4" w:space="0" w:color="auto"/>
              <w:bottom w:val="single" w:sz="4" w:space="0" w:color="auto"/>
              <w:right w:val="single" w:sz="4" w:space="0" w:color="auto"/>
            </w:tcBorders>
            <w:hideMark/>
          </w:tcPr>
          <w:p w14:paraId="57018B95" w14:textId="77777777" w:rsidR="00C905B3" w:rsidRPr="0029273D" w:rsidRDefault="00C905B3">
            <w:pPr>
              <w:spacing w:after="0" w:line="240" w:lineRule="auto"/>
              <w:rPr>
                <w:rFonts w:cstheme="majorBidi"/>
                <w:lang w:bidi="ar-AE"/>
              </w:rPr>
            </w:pPr>
            <w:r w:rsidRPr="0029273D">
              <w:rPr>
                <w:rFonts w:cstheme="majorBidi"/>
                <w:lang w:bidi="ar-AE"/>
              </w:rPr>
              <w:t xml:space="preserve">Medium </w:t>
            </w:r>
          </w:p>
        </w:tc>
        <w:tc>
          <w:tcPr>
            <w:tcW w:w="2322" w:type="dxa"/>
            <w:tcBorders>
              <w:top w:val="single" w:sz="4" w:space="0" w:color="auto"/>
              <w:left w:val="single" w:sz="4" w:space="0" w:color="auto"/>
              <w:bottom w:val="single" w:sz="4" w:space="0" w:color="auto"/>
              <w:right w:val="single" w:sz="4" w:space="0" w:color="auto"/>
            </w:tcBorders>
            <w:hideMark/>
          </w:tcPr>
          <w:p w14:paraId="7154A9BF" w14:textId="77777777" w:rsidR="00C905B3" w:rsidRPr="0029273D" w:rsidRDefault="00C905B3">
            <w:pPr>
              <w:spacing w:after="0" w:line="240" w:lineRule="auto"/>
              <w:rPr>
                <w:rFonts w:cstheme="majorBidi"/>
                <w:lang w:bidi="ar-AE"/>
              </w:rPr>
            </w:pPr>
            <w:r w:rsidRPr="0029273D">
              <w:rPr>
                <w:rFonts w:cstheme="majorBidi"/>
                <w:lang w:bidi="ar-AE"/>
              </w:rPr>
              <w:t>Up to 10m</w:t>
            </w:r>
          </w:p>
        </w:tc>
        <w:tc>
          <w:tcPr>
            <w:tcW w:w="2322" w:type="dxa"/>
            <w:tcBorders>
              <w:top w:val="single" w:sz="4" w:space="0" w:color="auto"/>
              <w:left w:val="single" w:sz="4" w:space="0" w:color="auto"/>
              <w:bottom w:val="single" w:sz="4" w:space="0" w:color="auto"/>
              <w:right w:val="single" w:sz="4" w:space="0" w:color="auto"/>
            </w:tcBorders>
            <w:hideMark/>
          </w:tcPr>
          <w:p w14:paraId="5800E8CA" w14:textId="77777777" w:rsidR="00C905B3" w:rsidRPr="0029273D" w:rsidRDefault="00C905B3">
            <w:pPr>
              <w:spacing w:after="0" w:line="240" w:lineRule="auto"/>
              <w:rPr>
                <w:rFonts w:cstheme="majorBidi"/>
                <w:lang w:bidi="ar-AE"/>
              </w:rPr>
            </w:pPr>
            <w:r w:rsidRPr="0029273D">
              <w:rPr>
                <w:rFonts w:cstheme="majorBidi"/>
                <w:lang w:bidi="ar-AE"/>
              </w:rPr>
              <w:t xml:space="preserve">Mobile device </w:t>
            </w:r>
          </w:p>
        </w:tc>
      </w:tr>
      <w:tr w:rsidR="00C905B3" w:rsidRPr="0029273D" w14:paraId="6F07B1AF" w14:textId="77777777" w:rsidTr="00C905B3">
        <w:tc>
          <w:tcPr>
            <w:tcW w:w="2321" w:type="dxa"/>
            <w:tcBorders>
              <w:top w:val="single" w:sz="4" w:space="0" w:color="auto"/>
              <w:left w:val="single" w:sz="4" w:space="0" w:color="auto"/>
              <w:bottom w:val="single" w:sz="4" w:space="0" w:color="auto"/>
              <w:right w:val="single" w:sz="4" w:space="0" w:color="auto"/>
            </w:tcBorders>
            <w:hideMark/>
          </w:tcPr>
          <w:p w14:paraId="3EA22CFF" w14:textId="77777777" w:rsidR="00C905B3" w:rsidRPr="0029273D" w:rsidRDefault="00C905B3">
            <w:pPr>
              <w:spacing w:after="0" w:line="240" w:lineRule="auto"/>
              <w:rPr>
                <w:rFonts w:cstheme="majorBidi"/>
                <w:lang w:bidi="ar-AE"/>
              </w:rPr>
            </w:pPr>
            <w:r w:rsidRPr="0029273D">
              <w:rPr>
                <w:rFonts w:cstheme="majorBidi"/>
                <w:lang w:bidi="ar-AE"/>
              </w:rPr>
              <w:t>3</w:t>
            </w:r>
          </w:p>
        </w:tc>
        <w:tc>
          <w:tcPr>
            <w:tcW w:w="2321" w:type="dxa"/>
            <w:tcBorders>
              <w:top w:val="single" w:sz="4" w:space="0" w:color="auto"/>
              <w:left w:val="single" w:sz="4" w:space="0" w:color="auto"/>
              <w:bottom w:val="single" w:sz="4" w:space="0" w:color="auto"/>
              <w:right w:val="single" w:sz="4" w:space="0" w:color="auto"/>
            </w:tcBorders>
            <w:hideMark/>
          </w:tcPr>
          <w:p w14:paraId="6EA50F52" w14:textId="77777777" w:rsidR="00C905B3" w:rsidRPr="0029273D" w:rsidRDefault="00C905B3">
            <w:pPr>
              <w:spacing w:after="0" w:line="240" w:lineRule="auto"/>
              <w:rPr>
                <w:rFonts w:cstheme="majorBidi"/>
              </w:rPr>
            </w:pPr>
            <w:r w:rsidRPr="0029273D">
              <w:rPr>
                <w:rFonts w:cstheme="majorBidi"/>
              </w:rPr>
              <w:t xml:space="preserve">Low </w:t>
            </w:r>
          </w:p>
        </w:tc>
        <w:tc>
          <w:tcPr>
            <w:tcW w:w="2322" w:type="dxa"/>
            <w:tcBorders>
              <w:top w:val="single" w:sz="4" w:space="0" w:color="auto"/>
              <w:left w:val="single" w:sz="4" w:space="0" w:color="auto"/>
              <w:bottom w:val="single" w:sz="4" w:space="0" w:color="auto"/>
              <w:right w:val="single" w:sz="4" w:space="0" w:color="auto"/>
            </w:tcBorders>
            <w:hideMark/>
          </w:tcPr>
          <w:p w14:paraId="4D49B114" w14:textId="77777777" w:rsidR="00C905B3" w:rsidRPr="0029273D" w:rsidRDefault="00C905B3">
            <w:pPr>
              <w:spacing w:after="0" w:line="240" w:lineRule="auto"/>
              <w:rPr>
                <w:rFonts w:cstheme="majorBidi"/>
                <w:lang w:bidi="ar-AE"/>
              </w:rPr>
            </w:pPr>
            <w:r w:rsidRPr="0029273D">
              <w:rPr>
                <w:rFonts w:cstheme="majorBidi"/>
                <w:lang w:bidi="ar-AE"/>
              </w:rPr>
              <w:t>Up to 1m</w:t>
            </w:r>
          </w:p>
        </w:tc>
        <w:tc>
          <w:tcPr>
            <w:tcW w:w="2322" w:type="dxa"/>
            <w:tcBorders>
              <w:top w:val="single" w:sz="4" w:space="0" w:color="auto"/>
              <w:left w:val="single" w:sz="4" w:space="0" w:color="auto"/>
              <w:bottom w:val="single" w:sz="4" w:space="0" w:color="auto"/>
              <w:right w:val="single" w:sz="4" w:space="0" w:color="auto"/>
            </w:tcBorders>
            <w:hideMark/>
          </w:tcPr>
          <w:p w14:paraId="1F1B2283" w14:textId="77777777" w:rsidR="00C905B3" w:rsidRPr="0029273D" w:rsidRDefault="00C905B3">
            <w:pPr>
              <w:spacing w:after="0" w:line="240" w:lineRule="auto"/>
              <w:rPr>
                <w:rFonts w:cstheme="majorBidi"/>
                <w:lang w:bidi="ar-AE"/>
              </w:rPr>
            </w:pPr>
            <w:r w:rsidRPr="0029273D">
              <w:rPr>
                <w:rFonts w:cstheme="majorBidi"/>
                <w:lang w:bidi="ar-AE"/>
              </w:rPr>
              <w:t xml:space="preserve">Bluetooth device </w:t>
            </w:r>
          </w:p>
        </w:tc>
      </w:tr>
    </w:tbl>
    <w:p w14:paraId="15388C53" w14:textId="5F7BD9AE" w:rsidR="00C905B3" w:rsidRPr="0029273D" w:rsidRDefault="00C905B3" w:rsidP="008F7B3E">
      <w:pPr>
        <w:pStyle w:val="ad"/>
        <w:spacing w:after="0"/>
        <w:ind w:firstLine="0"/>
        <w:rPr>
          <w:rFonts w:cstheme="majorBidi"/>
          <w:color w:val="auto"/>
          <w:sz w:val="22"/>
          <w:szCs w:val="22"/>
        </w:rPr>
      </w:pPr>
    </w:p>
    <w:p w14:paraId="0C8DC5E7" w14:textId="7262B4D8" w:rsidR="00C905B3" w:rsidRPr="0029273D" w:rsidRDefault="00C905B3" w:rsidP="008F7B3E">
      <w:pPr>
        <w:pStyle w:val="ad"/>
        <w:spacing w:after="0"/>
        <w:jc w:val="center"/>
        <w:rPr>
          <w:rFonts w:asciiTheme="minorHAnsi" w:hAnsiTheme="minorHAnsi"/>
          <w:lang w:bidi="ar-AE"/>
        </w:rPr>
      </w:pPr>
      <w:r w:rsidRPr="0029273D">
        <w:rPr>
          <w:rFonts w:cstheme="majorBidi"/>
          <w:color w:val="auto"/>
          <w:sz w:val="22"/>
          <w:szCs w:val="22"/>
        </w:rPr>
        <w:t xml:space="preserve">Table </w:t>
      </w:r>
      <w:r w:rsidR="00E75355">
        <w:rPr>
          <w:rFonts w:cstheme="majorBidi"/>
          <w:color w:val="auto"/>
          <w:sz w:val="22"/>
          <w:szCs w:val="22"/>
        </w:rPr>
        <w:t>8</w:t>
      </w:r>
      <w:r w:rsidRPr="0029273D">
        <w:rPr>
          <w:rFonts w:cstheme="majorBidi"/>
          <w:color w:val="auto"/>
          <w:sz w:val="22"/>
          <w:szCs w:val="22"/>
        </w:rPr>
        <w:t>. Wavelength range of the Bluetooth.</w:t>
      </w:r>
    </w:p>
    <w:p w14:paraId="76057E25" w14:textId="77777777" w:rsidR="0046023B" w:rsidRDefault="0046023B" w:rsidP="00C905B3">
      <w:pPr>
        <w:rPr>
          <w:rFonts w:cstheme="majorBidi"/>
          <w:lang w:bidi="ar-AE"/>
        </w:rPr>
      </w:pPr>
    </w:p>
    <w:p w14:paraId="43ED8315" w14:textId="77777777" w:rsidR="0046023B" w:rsidRDefault="0046023B" w:rsidP="00C905B3">
      <w:pPr>
        <w:rPr>
          <w:rFonts w:cstheme="majorBidi"/>
          <w:lang w:bidi="ar-AE"/>
        </w:rPr>
      </w:pPr>
    </w:p>
    <w:p w14:paraId="7FED1D36" w14:textId="77777777" w:rsidR="0046023B" w:rsidRDefault="0046023B" w:rsidP="00C905B3">
      <w:pPr>
        <w:rPr>
          <w:rFonts w:cstheme="majorBidi"/>
          <w:lang w:bidi="ar-AE"/>
        </w:rPr>
      </w:pPr>
    </w:p>
    <w:p w14:paraId="5D1602DB" w14:textId="77777777" w:rsidR="0046023B" w:rsidRDefault="0046023B" w:rsidP="00C905B3">
      <w:pPr>
        <w:rPr>
          <w:rFonts w:cstheme="majorBidi"/>
          <w:lang w:bidi="ar-AE"/>
        </w:rPr>
      </w:pPr>
    </w:p>
    <w:p w14:paraId="6B5D3D41" w14:textId="77777777" w:rsidR="0046023B" w:rsidRDefault="0046023B" w:rsidP="00C905B3">
      <w:pPr>
        <w:rPr>
          <w:rFonts w:cstheme="majorBidi"/>
          <w:lang w:bidi="ar-AE"/>
        </w:rPr>
      </w:pPr>
    </w:p>
    <w:p w14:paraId="76D7E4B7" w14:textId="77777777" w:rsidR="0046023B" w:rsidRDefault="0046023B" w:rsidP="00C905B3">
      <w:pPr>
        <w:rPr>
          <w:rFonts w:cstheme="majorBidi"/>
          <w:lang w:bidi="ar-AE"/>
        </w:rPr>
      </w:pPr>
    </w:p>
    <w:p w14:paraId="35EDEE62" w14:textId="0842698C" w:rsidR="00C905B3" w:rsidRPr="0029273D" w:rsidRDefault="00C905B3" w:rsidP="00C905B3">
      <w:pPr>
        <w:rPr>
          <w:rFonts w:cstheme="majorBidi"/>
          <w:lang w:bidi="ar-AE"/>
        </w:rPr>
      </w:pPr>
      <w:r w:rsidRPr="0029273D">
        <w:rPr>
          <w:rFonts w:cstheme="majorBidi"/>
          <w:lang w:bidi="ar-AE"/>
        </w:rPr>
        <w:lastRenderedPageBreak/>
        <w:t xml:space="preserve">The following Table </w:t>
      </w:r>
      <w:r w:rsidR="00E75355">
        <w:rPr>
          <w:rFonts w:cstheme="majorBidi"/>
          <w:lang w:bidi="ar-AE"/>
        </w:rPr>
        <w:t>9</w:t>
      </w:r>
      <w:r w:rsidR="00E75355" w:rsidRPr="0029273D">
        <w:rPr>
          <w:rFonts w:cstheme="majorBidi"/>
          <w:lang w:bidi="ar-AE"/>
        </w:rPr>
        <w:t xml:space="preserve"> </w:t>
      </w:r>
      <w:r w:rsidRPr="0029273D">
        <w:rPr>
          <w:rFonts w:cstheme="majorBidi"/>
          <w:lang w:bidi="ar-AE"/>
        </w:rPr>
        <w:t>presents the wavelength range of the radio frequency.cf. [28]:</w:t>
      </w:r>
    </w:p>
    <w:tbl>
      <w:tblPr>
        <w:tblStyle w:val="af2"/>
        <w:tblW w:w="0" w:type="auto"/>
        <w:tblInd w:w="851" w:type="dxa"/>
        <w:tblLook w:val="04A0" w:firstRow="1" w:lastRow="0" w:firstColumn="1" w:lastColumn="0" w:noHBand="0" w:noVBand="1"/>
      </w:tblPr>
      <w:tblGrid>
        <w:gridCol w:w="2321"/>
        <w:gridCol w:w="2321"/>
        <w:gridCol w:w="2322"/>
      </w:tblGrid>
      <w:tr w:rsidR="00C905B3" w:rsidRPr="0029273D" w14:paraId="79476131" w14:textId="77777777" w:rsidTr="00C905B3">
        <w:tc>
          <w:tcPr>
            <w:tcW w:w="2321" w:type="dxa"/>
            <w:tcBorders>
              <w:top w:val="single" w:sz="4" w:space="0" w:color="auto"/>
              <w:left w:val="single" w:sz="4" w:space="0" w:color="auto"/>
              <w:bottom w:val="single" w:sz="4" w:space="0" w:color="auto"/>
              <w:right w:val="single" w:sz="4" w:space="0" w:color="auto"/>
            </w:tcBorders>
            <w:hideMark/>
          </w:tcPr>
          <w:p w14:paraId="03DEF9AD" w14:textId="77777777" w:rsidR="00C905B3" w:rsidRPr="0029273D" w:rsidRDefault="00C905B3">
            <w:pPr>
              <w:spacing w:after="0" w:line="240" w:lineRule="auto"/>
              <w:rPr>
                <w:rFonts w:cstheme="majorBidi"/>
                <w:lang w:bidi="ar-AE"/>
              </w:rPr>
            </w:pPr>
            <w:r w:rsidRPr="0029273D">
              <w:rPr>
                <w:rFonts w:cstheme="majorBidi"/>
                <w:lang w:bidi="ar-AE"/>
              </w:rPr>
              <w:t>Frequency</w:t>
            </w:r>
          </w:p>
        </w:tc>
        <w:tc>
          <w:tcPr>
            <w:tcW w:w="2321" w:type="dxa"/>
            <w:tcBorders>
              <w:top w:val="single" w:sz="4" w:space="0" w:color="auto"/>
              <w:left w:val="single" w:sz="4" w:space="0" w:color="auto"/>
              <w:bottom w:val="single" w:sz="4" w:space="0" w:color="auto"/>
              <w:right w:val="single" w:sz="4" w:space="0" w:color="auto"/>
            </w:tcBorders>
            <w:hideMark/>
          </w:tcPr>
          <w:p w14:paraId="1C1D0DAF" w14:textId="77777777" w:rsidR="00C905B3" w:rsidRPr="0029273D" w:rsidRDefault="00C905B3">
            <w:pPr>
              <w:spacing w:after="0" w:line="240" w:lineRule="auto"/>
              <w:rPr>
                <w:rFonts w:cstheme="majorBidi"/>
                <w:lang w:bidi="ar-AE"/>
              </w:rPr>
            </w:pPr>
            <w:r w:rsidRPr="0029273D">
              <w:rPr>
                <w:rFonts w:cstheme="majorBidi"/>
                <w:lang w:bidi="ar-AE"/>
              </w:rPr>
              <w:t>Band</w:t>
            </w:r>
          </w:p>
        </w:tc>
        <w:tc>
          <w:tcPr>
            <w:tcW w:w="2322" w:type="dxa"/>
            <w:tcBorders>
              <w:top w:val="single" w:sz="4" w:space="0" w:color="auto"/>
              <w:left w:val="single" w:sz="4" w:space="0" w:color="auto"/>
              <w:bottom w:val="single" w:sz="4" w:space="0" w:color="auto"/>
              <w:right w:val="single" w:sz="4" w:space="0" w:color="auto"/>
            </w:tcBorders>
            <w:hideMark/>
          </w:tcPr>
          <w:p w14:paraId="21A2B005" w14:textId="77777777" w:rsidR="00C905B3" w:rsidRPr="0029273D" w:rsidRDefault="00C905B3">
            <w:pPr>
              <w:spacing w:after="0" w:line="240" w:lineRule="auto"/>
              <w:rPr>
                <w:rFonts w:cstheme="majorBidi"/>
                <w:lang w:bidi="ar-AE"/>
              </w:rPr>
            </w:pPr>
            <w:r w:rsidRPr="0029273D">
              <w:rPr>
                <w:rFonts w:cstheme="majorBidi"/>
                <w:lang w:bidi="ar-AE"/>
              </w:rPr>
              <w:t>wavelength range</w:t>
            </w:r>
          </w:p>
        </w:tc>
      </w:tr>
      <w:tr w:rsidR="00C905B3" w:rsidRPr="0029273D" w14:paraId="1664D161" w14:textId="77777777" w:rsidTr="00C905B3">
        <w:tc>
          <w:tcPr>
            <w:tcW w:w="2321" w:type="dxa"/>
            <w:tcBorders>
              <w:top w:val="single" w:sz="4" w:space="0" w:color="auto"/>
              <w:left w:val="single" w:sz="4" w:space="0" w:color="auto"/>
              <w:bottom w:val="single" w:sz="4" w:space="0" w:color="auto"/>
              <w:right w:val="single" w:sz="4" w:space="0" w:color="auto"/>
            </w:tcBorders>
            <w:hideMark/>
          </w:tcPr>
          <w:p w14:paraId="4268898A" w14:textId="77777777" w:rsidR="00C905B3" w:rsidRPr="0029273D" w:rsidRDefault="00C905B3">
            <w:pPr>
              <w:spacing w:after="0" w:line="240" w:lineRule="auto"/>
              <w:rPr>
                <w:rFonts w:cstheme="majorBidi"/>
                <w:lang w:bidi="ar-AE"/>
              </w:rPr>
            </w:pPr>
            <w:r w:rsidRPr="0029273D">
              <w:rPr>
                <w:rFonts w:cstheme="majorBidi"/>
                <w:lang w:bidi="ar-AE"/>
              </w:rPr>
              <w:t>30–300 kHz</w:t>
            </w:r>
          </w:p>
        </w:tc>
        <w:tc>
          <w:tcPr>
            <w:tcW w:w="2321" w:type="dxa"/>
            <w:tcBorders>
              <w:top w:val="single" w:sz="4" w:space="0" w:color="auto"/>
              <w:left w:val="single" w:sz="4" w:space="0" w:color="auto"/>
              <w:bottom w:val="single" w:sz="4" w:space="0" w:color="auto"/>
              <w:right w:val="single" w:sz="4" w:space="0" w:color="auto"/>
            </w:tcBorders>
            <w:hideMark/>
          </w:tcPr>
          <w:p w14:paraId="3F714CF9" w14:textId="77777777" w:rsidR="00C905B3" w:rsidRPr="0029273D" w:rsidRDefault="00C905B3">
            <w:pPr>
              <w:spacing w:after="0" w:line="240" w:lineRule="auto"/>
              <w:rPr>
                <w:rFonts w:cstheme="majorBidi"/>
                <w:lang w:bidi="ar-AE"/>
              </w:rPr>
            </w:pPr>
            <w:r w:rsidRPr="0029273D">
              <w:rPr>
                <w:rFonts w:ascii="Arial" w:hAnsi="Arial" w:cs="Arial"/>
                <w:color w:val="222222"/>
                <w:sz w:val="21"/>
                <w:szCs w:val="21"/>
                <w:shd w:val="clear" w:color="auto" w:fill="F8F9FA"/>
              </w:rPr>
              <w:t>Low</w:t>
            </w:r>
          </w:p>
        </w:tc>
        <w:tc>
          <w:tcPr>
            <w:tcW w:w="2322" w:type="dxa"/>
            <w:tcBorders>
              <w:top w:val="single" w:sz="4" w:space="0" w:color="auto"/>
              <w:left w:val="single" w:sz="4" w:space="0" w:color="auto"/>
              <w:bottom w:val="single" w:sz="4" w:space="0" w:color="auto"/>
              <w:right w:val="single" w:sz="4" w:space="0" w:color="auto"/>
            </w:tcBorders>
            <w:hideMark/>
          </w:tcPr>
          <w:p w14:paraId="78A2BE20" w14:textId="77777777" w:rsidR="00C905B3" w:rsidRPr="0029273D" w:rsidRDefault="00C905B3">
            <w:pPr>
              <w:spacing w:after="0" w:line="240" w:lineRule="auto"/>
              <w:rPr>
                <w:rFonts w:cstheme="majorBidi"/>
                <w:lang w:bidi="ar-AE"/>
              </w:rPr>
            </w:pPr>
            <w:r w:rsidRPr="0029273D">
              <w:rPr>
                <w:rFonts w:cstheme="majorBidi"/>
                <w:lang w:bidi="ar-AE"/>
              </w:rPr>
              <w:t>10-1 km</w:t>
            </w:r>
          </w:p>
        </w:tc>
      </w:tr>
      <w:tr w:rsidR="00C905B3" w:rsidRPr="0029273D" w14:paraId="59172CD7" w14:textId="77777777" w:rsidTr="00C905B3">
        <w:tc>
          <w:tcPr>
            <w:tcW w:w="2321" w:type="dxa"/>
            <w:tcBorders>
              <w:top w:val="single" w:sz="4" w:space="0" w:color="auto"/>
              <w:left w:val="single" w:sz="4" w:space="0" w:color="auto"/>
              <w:bottom w:val="single" w:sz="4" w:space="0" w:color="auto"/>
              <w:right w:val="single" w:sz="4" w:space="0" w:color="auto"/>
            </w:tcBorders>
            <w:hideMark/>
          </w:tcPr>
          <w:p w14:paraId="34C1448A" w14:textId="77777777" w:rsidR="00C905B3" w:rsidRPr="0029273D" w:rsidRDefault="00C905B3">
            <w:pPr>
              <w:spacing w:after="0" w:line="240" w:lineRule="auto"/>
              <w:rPr>
                <w:rFonts w:cstheme="majorBidi"/>
                <w:lang w:bidi="ar-AE"/>
              </w:rPr>
            </w:pPr>
            <w:r w:rsidRPr="0029273D">
              <w:rPr>
                <w:rFonts w:cstheme="majorBidi"/>
                <w:lang w:bidi="ar-AE"/>
              </w:rPr>
              <w:t>300–3000 kHz</w:t>
            </w:r>
          </w:p>
        </w:tc>
        <w:tc>
          <w:tcPr>
            <w:tcW w:w="2321" w:type="dxa"/>
            <w:tcBorders>
              <w:top w:val="single" w:sz="4" w:space="0" w:color="auto"/>
              <w:left w:val="single" w:sz="4" w:space="0" w:color="auto"/>
              <w:bottom w:val="single" w:sz="4" w:space="0" w:color="auto"/>
              <w:right w:val="single" w:sz="4" w:space="0" w:color="auto"/>
            </w:tcBorders>
            <w:hideMark/>
          </w:tcPr>
          <w:p w14:paraId="756F34DA" w14:textId="77777777" w:rsidR="00C905B3" w:rsidRPr="0029273D" w:rsidRDefault="00C905B3">
            <w:pPr>
              <w:spacing w:after="0" w:line="240" w:lineRule="auto"/>
              <w:rPr>
                <w:rFonts w:cstheme="majorBidi"/>
              </w:rPr>
            </w:pPr>
            <w:r w:rsidRPr="0029273D">
              <w:rPr>
                <w:rFonts w:cstheme="majorBidi"/>
              </w:rPr>
              <w:t>Medium</w:t>
            </w:r>
          </w:p>
        </w:tc>
        <w:tc>
          <w:tcPr>
            <w:tcW w:w="2322" w:type="dxa"/>
            <w:tcBorders>
              <w:top w:val="single" w:sz="4" w:space="0" w:color="auto"/>
              <w:left w:val="single" w:sz="4" w:space="0" w:color="auto"/>
              <w:bottom w:val="single" w:sz="4" w:space="0" w:color="auto"/>
              <w:right w:val="single" w:sz="4" w:space="0" w:color="auto"/>
            </w:tcBorders>
            <w:hideMark/>
          </w:tcPr>
          <w:p w14:paraId="464B7D6A" w14:textId="77777777" w:rsidR="00C905B3" w:rsidRPr="0029273D" w:rsidRDefault="00C905B3">
            <w:pPr>
              <w:spacing w:after="0" w:line="240" w:lineRule="auto"/>
              <w:rPr>
                <w:rFonts w:cstheme="majorBidi"/>
                <w:lang w:bidi="ar-AE"/>
              </w:rPr>
            </w:pPr>
            <w:r w:rsidRPr="0029273D">
              <w:rPr>
                <w:rFonts w:cstheme="majorBidi"/>
                <w:lang w:bidi="ar-AE"/>
              </w:rPr>
              <w:t>100-1000 m</w:t>
            </w:r>
          </w:p>
        </w:tc>
      </w:tr>
      <w:tr w:rsidR="00C905B3" w:rsidRPr="0029273D" w14:paraId="72B4BC41" w14:textId="77777777" w:rsidTr="00C905B3">
        <w:trPr>
          <w:trHeight w:val="248"/>
        </w:trPr>
        <w:tc>
          <w:tcPr>
            <w:tcW w:w="2321" w:type="dxa"/>
            <w:tcBorders>
              <w:top w:val="single" w:sz="4" w:space="0" w:color="auto"/>
              <w:left w:val="single" w:sz="4" w:space="0" w:color="auto"/>
              <w:bottom w:val="single" w:sz="4" w:space="0" w:color="auto"/>
              <w:right w:val="single" w:sz="4" w:space="0" w:color="auto"/>
            </w:tcBorders>
            <w:hideMark/>
          </w:tcPr>
          <w:p w14:paraId="69200C12" w14:textId="77777777" w:rsidR="00C905B3" w:rsidRPr="0029273D" w:rsidRDefault="00C905B3">
            <w:pPr>
              <w:spacing w:after="0" w:line="240" w:lineRule="auto"/>
              <w:rPr>
                <w:rFonts w:cstheme="majorBidi"/>
                <w:lang w:bidi="ar-AE"/>
              </w:rPr>
            </w:pPr>
            <w:r w:rsidRPr="0029273D">
              <w:rPr>
                <w:rFonts w:cstheme="majorBidi"/>
                <w:lang w:bidi="ar-AE"/>
              </w:rPr>
              <w:t>3–30 MHz</w:t>
            </w:r>
          </w:p>
        </w:tc>
        <w:tc>
          <w:tcPr>
            <w:tcW w:w="2321" w:type="dxa"/>
            <w:tcBorders>
              <w:top w:val="single" w:sz="4" w:space="0" w:color="auto"/>
              <w:left w:val="single" w:sz="4" w:space="0" w:color="auto"/>
              <w:bottom w:val="single" w:sz="4" w:space="0" w:color="auto"/>
              <w:right w:val="single" w:sz="4" w:space="0" w:color="auto"/>
            </w:tcBorders>
            <w:hideMark/>
          </w:tcPr>
          <w:p w14:paraId="0D7BF1D3" w14:textId="77777777" w:rsidR="00C905B3" w:rsidRPr="0029273D" w:rsidRDefault="00C905B3">
            <w:pPr>
              <w:spacing w:after="0" w:line="240" w:lineRule="auto"/>
              <w:rPr>
                <w:rFonts w:cstheme="majorBidi"/>
                <w:lang w:bidi="ar-AE"/>
              </w:rPr>
            </w:pPr>
            <w:r w:rsidRPr="0029273D">
              <w:rPr>
                <w:rFonts w:cstheme="majorBidi"/>
                <w:lang w:bidi="ar-AE"/>
              </w:rPr>
              <w:t>High</w:t>
            </w:r>
          </w:p>
        </w:tc>
        <w:tc>
          <w:tcPr>
            <w:tcW w:w="2322" w:type="dxa"/>
            <w:tcBorders>
              <w:top w:val="single" w:sz="4" w:space="0" w:color="auto"/>
              <w:left w:val="single" w:sz="4" w:space="0" w:color="auto"/>
              <w:bottom w:val="single" w:sz="4" w:space="0" w:color="auto"/>
              <w:right w:val="single" w:sz="4" w:space="0" w:color="auto"/>
            </w:tcBorders>
            <w:hideMark/>
          </w:tcPr>
          <w:p w14:paraId="66F8D29D" w14:textId="77777777" w:rsidR="00C905B3" w:rsidRPr="0029273D" w:rsidRDefault="00C905B3">
            <w:pPr>
              <w:spacing w:after="0" w:line="240" w:lineRule="auto"/>
              <w:rPr>
                <w:rFonts w:cstheme="majorBidi"/>
                <w:lang w:bidi="ar-AE"/>
              </w:rPr>
            </w:pPr>
            <w:r w:rsidRPr="0029273D">
              <w:rPr>
                <w:rFonts w:cstheme="majorBidi"/>
                <w:lang w:bidi="ar-AE"/>
              </w:rPr>
              <w:t>10-100 m</w:t>
            </w:r>
          </w:p>
        </w:tc>
      </w:tr>
      <w:tr w:rsidR="00C905B3" w:rsidRPr="0029273D" w14:paraId="20E3F0F7" w14:textId="77777777" w:rsidTr="00C905B3">
        <w:tc>
          <w:tcPr>
            <w:tcW w:w="2321" w:type="dxa"/>
            <w:tcBorders>
              <w:top w:val="single" w:sz="4" w:space="0" w:color="auto"/>
              <w:left w:val="single" w:sz="4" w:space="0" w:color="auto"/>
              <w:bottom w:val="single" w:sz="4" w:space="0" w:color="auto"/>
              <w:right w:val="single" w:sz="4" w:space="0" w:color="auto"/>
            </w:tcBorders>
            <w:hideMark/>
          </w:tcPr>
          <w:p w14:paraId="1AA7070C" w14:textId="77777777" w:rsidR="00C905B3" w:rsidRPr="0029273D" w:rsidRDefault="00C905B3">
            <w:pPr>
              <w:spacing w:after="0" w:line="240" w:lineRule="auto"/>
              <w:rPr>
                <w:rFonts w:cstheme="majorBidi"/>
                <w:lang w:bidi="ar-AE"/>
              </w:rPr>
            </w:pPr>
            <w:r w:rsidRPr="0029273D">
              <w:rPr>
                <w:rFonts w:cstheme="majorBidi"/>
                <w:lang w:bidi="ar-AE"/>
              </w:rPr>
              <w:t>30–300 MHz</w:t>
            </w:r>
          </w:p>
        </w:tc>
        <w:tc>
          <w:tcPr>
            <w:tcW w:w="2321" w:type="dxa"/>
            <w:tcBorders>
              <w:top w:val="single" w:sz="4" w:space="0" w:color="auto"/>
              <w:left w:val="single" w:sz="4" w:space="0" w:color="auto"/>
              <w:bottom w:val="single" w:sz="4" w:space="0" w:color="auto"/>
              <w:right w:val="single" w:sz="4" w:space="0" w:color="auto"/>
            </w:tcBorders>
            <w:hideMark/>
          </w:tcPr>
          <w:p w14:paraId="14C60D89" w14:textId="77777777" w:rsidR="00C905B3" w:rsidRPr="0029273D" w:rsidRDefault="00C905B3">
            <w:pPr>
              <w:spacing w:after="0" w:line="240" w:lineRule="auto"/>
              <w:rPr>
                <w:rFonts w:cstheme="majorBidi"/>
              </w:rPr>
            </w:pPr>
            <w:r w:rsidRPr="0029273D">
              <w:rPr>
                <w:rFonts w:cstheme="majorBidi"/>
              </w:rPr>
              <w:t>Very High</w:t>
            </w:r>
          </w:p>
        </w:tc>
        <w:tc>
          <w:tcPr>
            <w:tcW w:w="2322" w:type="dxa"/>
            <w:tcBorders>
              <w:top w:val="single" w:sz="4" w:space="0" w:color="auto"/>
              <w:left w:val="single" w:sz="4" w:space="0" w:color="auto"/>
              <w:bottom w:val="single" w:sz="4" w:space="0" w:color="auto"/>
              <w:right w:val="single" w:sz="4" w:space="0" w:color="auto"/>
            </w:tcBorders>
            <w:hideMark/>
          </w:tcPr>
          <w:p w14:paraId="0D0200C3" w14:textId="77777777" w:rsidR="00C905B3" w:rsidRPr="0029273D" w:rsidRDefault="00C905B3">
            <w:pPr>
              <w:spacing w:after="0" w:line="240" w:lineRule="auto"/>
              <w:rPr>
                <w:rFonts w:cstheme="majorBidi"/>
                <w:lang w:bidi="ar-AE"/>
              </w:rPr>
            </w:pPr>
            <w:r w:rsidRPr="0029273D">
              <w:rPr>
                <w:rFonts w:cstheme="majorBidi"/>
                <w:lang w:bidi="ar-AE"/>
              </w:rPr>
              <w:t>1-10 m</w:t>
            </w:r>
            <w:r w:rsidRPr="0029273D">
              <w:rPr>
                <w:rFonts w:cstheme="majorBidi"/>
                <w:lang w:bidi="ar-AE"/>
              </w:rPr>
              <w:tab/>
            </w:r>
          </w:p>
        </w:tc>
      </w:tr>
    </w:tbl>
    <w:p w14:paraId="639FE914" w14:textId="77777777" w:rsidR="00C905B3" w:rsidRPr="0029273D" w:rsidRDefault="00C905B3" w:rsidP="00C905B3">
      <w:pPr>
        <w:pStyle w:val="ad"/>
        <w:contextualSpacing/>
        <w:jc w:val="center"/>
        <w:rPr>
          <w:rFonts w:cstheme="majorBidi"/>
          <w:color w:val="auto"/>
          <w:sz w:val="22"/>
          <w:szCs w:val="22"/>
        </w:rPr>
      </w:pPr>
    </w:p>
    <w:p w14:paraId="08BD8AB2" w14:textId="2FB720B8" w:rsidR="00C905B3" w:rsidRPr="0029273D" w:rsidRDefault="00C905B3" w:rsidP="00C905B3">
      <w:pPr>
        <w:pStyle w:val="ad"/>
        <w:contextualSpacing/>
        <w:jc w:val="center"/>
        <w:rPr>
          <w:rFonts w:asciiTheme="minorHAnsi" w:hAnsiTheme="minorHAnsi"/>
        </w:rPr>
      </w:pPr>
      <w:r w:rsidRPr="0029273D">
        <w:rPr>
          <w:rFonts w:cstheme="majorBidi"/>
          <w:color w:val="auto"/>
          <w:sz w:val="22"/>
          <w:szCs w:val="22"/>
        </w:rPr>
        <w:t xml:space="preserve">Table </w:t>
      </w:r>
      <w:r w:rsidR="00E75355">
        <w:rPr>
          <w:rFonts w:cstheme="majorBidi"/>
          <w:color w:val="auto"/>
          <w:sz w:val="22"/>
          <w:szCs w:val="22"/>
        </w:rPr>
        <w:t>9</w:t>
      </w:r>
      <w:r w:rsidRPr="0029273D">
        <w:rPr>
          <w:rFonts w:cstheme="majorBidi"/>
          <w:color w:val="auto"/>
          <w:sz w:val="22"/>
          <w:szCs w:val="22"/>
        </w:rPr>
        <w:t>. Wavelength range of the radio.</w:t>
      </w:r>
    </w:p>
    <w:p w14:paraId="6A7E8DC0" w14:textId="77777777" w:rsidR="00C905B3" w:rsidRPr="0029273D" w:rsidRDefault="00C905B3" w:rsidP="00C905B3"/>
    <w:p w14:paraId="7580708A" w14:textId="77777777" w:rsidR="001A1D95" w:rsidRPr="0029273D" w:rsidRDefault="001A1D95" w:rsidP="00513EBE">
      <w:pPr>
        <w:pStyle w:val="a4"/>
        <w:spacing w:line="22" w:lineRule="atLeast"/>
        <w:ind w:left="600" w:firstLine="0"/>
        <w:jc w:val="left"/>
        <w:rPr>
          <w:rFonts w:cstheme="majorBidi"/>
          <w:i/>
          <w:iCs/>
          <w:lang w:bidi="ar-SA"/>
        </w:rPr>
      </w:pPr>
    </w:p>
    <w:p w14:paraId="7CE379F4" w14:textId="655A6E75" w:rsidR="004F2DB2" w:rsidRPr="00400047" w:rsidRDefault="004F2DB2" w:rsidP="00400047">
      <w:pPr>
        <w:pStyle w:val="a4"/>
        <w:numPr>
          <w:ilvl w:val="0"/>
          <w:numId w:val="82"/>
        </w:numPr>
        <w:spacing w:before="0" w:line="22" w:lineRule="atLeast"/>
        <w:ind w:left="360"/>
        <w:jc w:val="both"/>
        <w:rPr>
          <w:rFonts w:cstheme="majorBidi"/>
          <w:b/>
          <w:bCs/>
        </w:rPr>
      </w:pPr>
      <w:bookmarkStart w:id="66" w:name="_Hlk40728245"/>
      <w:bookmarkEnd w:id="65"/>
      <w:r w:rsidRPr="00400047">
        <w:rPr>
          <w:rFonts w:cstheme="majorBidi"/>
          <w:b/>
          <w:bCs/>
        </w:rPr>
        <w:t xml:space="preserve">        THE MAINSTREAM OF THE </w:t>
      </w:r>
      <w:r w:rsidR="0063394B" w:rsidRPr="00400047">
        <w:rPr>
          <w:rFonts w:cstheme="majorBidi"/>
          <w:b/>
          <w:bCs/>
        </w:rPr>
        <w:t xml:space="preserve">FULL </w:t>
      </w:r>
      <w:r w:rsidRPr="00400047">
        <w:rPr>
          <w:rFonts w:cstheme="majorBidi"/>
          <w:b/>
          <w:bCs/>
        </w:rPr>
        <w:t>PROJECT</w:t>
      </w:r>
    </w:p>
    <w:p w14:paraId="488ADDCC" w14:textId="77777777" w:rsidR="003718F5" w:rsidRPr="0017693A" w:rsidRDefault="00683129" w:rsidP="00683129">
      <w:pPr>
        <w:spacing w:before="0" w:line="22" w:lineRule="atLeast"/>
        <w:ind w:firstLine="0"/>
        <w:jc w:val="both"/>
        <w:rPr>
          <w:rFonts w:cstheme="majorBidi"/>
        </w:rPr>
      </w:pPr>
      <w:r w:rsidRPr="0017693A">
        <w:rPr>
          <w:rFonts w:cstheme="majorBidi"/>
        </w:rPr>
        <w:t xml:space="preserve">      </w:t>
      </w:r>
      <w:r w:rsidR="00302F37" w:rsidRPr="0017693A">
        <w:rPr>
          <w:rFonts w:cstheme="majorBidi"/>
        </w:rPr>
        <w:t>In this project our goal is to combine all the products of the previous projects, made by another teams, into one complete system which will be a drone that is capable of detecting camouflaged objects in the field, using the device's camera and multiple additions, like Optical Flow device (PX4FLOW) and a special micro-controller (PIXHAWK). The system will also be capable of detecting aerostats that are flying nearby (like Incendiary balloons or other drones). After detection, the system will be capable to notify the operator in his controller PC, and allow him to liquidate the detected targets using a built in laser component.</w:t>
      </w:r>
    </w:p>
    <w:p w14:paraId="7C6A324E" w14:textId="04CC89EB" w:rsidR="003718F5" w:rsidRPr="0017693A" w:rsidRDefault="00B133F1" w:rsidP="003718F5">
      <w:pPr>
        <w:spacing w:before="0" w:line="22" w:lineRule="atLeast"/>
        <w:ind w:firstLine="0"/>
        <w:jc w:val="both"/>
        <w:rPr>
          <w:rFonts w:cstheme="majorBidi"/>
        </w:rPr>
      </w:pPr>
      <w:r>
        <w:rPr>
          <w:rFonts w:cstheme="majorBidi"/>
        </w:rPr>
        <w:t>In</w:t>
      </w:r>
      <w:r w:rsidR="00A12BD0" w:rsidRPr="0017693A">
        <w:rPr>
          <w:rFonts w:cstheme="majorBidi"/>
        </w:rPr>
        <w:t xml:space="preserve"> the</w:t>
      </w:r>
      <w:r w:rsidR="003718F5" w:rsidRPr="0017693A">
        <w:rPr>
          <w:rFonts w:cstheme="majorBidi"/>
        </w:rPr>
        <w:t xml:space="preserve"> first phase of our project, we</w:t>
      </w:r>
      <w:r w:rsidR="00211F2A" w:rsidRPr="0017693A">
        <w:rPr>
          <w:rFonts w:cstheme="majorBidi"/>
        </w:rPr>
        <w:t xml:space="preserve"> </w:t>
      </w:r>
      <w:r>
        <w:rPr>
          <w:rFonts w:cstheme="majorBidi"/>
        </w:rPr>
        <w:t>got</w:t>
      </w:r>
      <w:r w:rsidR="003718F5" w:rsidRPr="0017693A">
        <w:rPr>
          <w:rFonts w:cstheme="majorBidi"/>
        </w:rPr>
        <w:t xml:space="preserve"> the following products:</w:t>
      </w:r>
    </w:p>
    <w:p w14:paraId="125614B4" w14:textId="77777777" w:rsidR="003718F5" w:rsidRPr="00AA093E" w:rsidRDefault="003718F5" w:rsidP="003718F5">
      <w:pPr>
        <w:pStyle w:val="a4"/>
        <w:numPr>
          <w:ilvl w:val="3"/>
          <w:numId w:val="94"/>
        </w:numPr>
        <w:spacing w:before="0" w:line="22" w:lineRule="atLeast"/>
        <w:jc w:val="both"/>
        <w:rPr>
          <w:rFonts w:asciiTheme="majorBidi" w:hAnsiTheme="majorBidi" w:cstheme="majorBidi"/>
        </w:rPr>
      </w:pPr>
      <w:r w:rsidRPr="00AA093E">
        <w:rPr>
          <w:rFonts w:asciiTheme="majorBidi" w:hAnsiTheme="majorBidi" w:cstheme="majorBidi"/>
        </w:rPr>
        <w:t>Laser Housing Mechanism:</w:t>
      </w:r>
    </w:p>
    <w:p w14:paraId="69EE1BFC" w14:textId="64301E7F" w:rsidR="00B133F1" w:rsidRPr="00AA093E" w:rsidRDefault="00B133F1" w:rsidP="00434459">
      <w:pPr>
        <w:pStyle w:val="a4"/>
        <w:spacing w:before="0" w:line="22" w:lineRule="atLeast"/>
        <w:ind w:left="643" w:firstLine="0"/>
        <w:jc w:val="both"/>
        <w:rPr>
          <w:rFonts w:asciiTheme="majorBidi" w:hAnsiTheme="majorBidi" w:cstheme="majorBidi"/>
        </w:rPr>
      </w:pPr>
      <w:r>
        <w:rPr>
          <w:rFonts w:asciiTheme="majorBidi" w:hAnsiTheme="majorBidi" w:cstheme="majorBidi"/>
        </w:rPr>
        <w:t xml:space="preserve">The mechanism got reconstructed because of a ‘dead area’ it couldn’t aim to. But in the end of previous groups </w:t>
      </w:r>
      <w:r w:rsidR="00A917E3">
        <w:rPr>
          <w:rFonts w:asciiTheme="majorBidi" w:hAnsiTheme="majorBidi" w:cstheme="majorBidi"/>
        </w:rPr>
        <w:t>project,</w:t>
      </w:r>
      <w:r>
        <w:rPr>
          <w:rFonts w:asciiTheme="majorBidi" w:hAnsiTheme="majorBidi" w:cstheme="majorBidi"/>
        </w:rPr>
        <w:t xml:space="preserve"> it </w:t>
      </w:r>
      <w:r w:rsidR="00A917E3">
        <w:rPr>
          <w:rFonts w:asciiTheme="majorBidi" w:hAnsiTheme="majorBidi" w:cstheme="majorBidi"/>
        </w:rPr>
        <w:t>did work as intended and aimed correctly to every direction it was given.</w:t>
      </w:r>
    </w:p>
    <w:p w14:paraId="76FBB9C7" w14:textId="7D195AE4" w:rsidR="00434459" w:rsidRPr="00AA093E" w:rsidRDefault="00434459" w:rsidP="00434459">
      <w:pPr>
        <w:pStyle w:val="a4"/>
        <w:numPr>
          <w:ilvl w:val="3"/>
          <w:numId w:val="94"/>
        </w:numPr>
        <w:spacing w:before="0" w:line="22" w:lineRule="atLeast"/>
        <w:jc w:val="both"/>
        <w:rPr>
          <w:rFonts w:asciiTheme="majorBidi" w:hAnsiTheme="majorBidi" w:cstheme="majorBidi"/>
        </w:rPr>
      </w:pPr>
      <w:r w:rsidRPr="00AA093E">
        <w:rPr>
          <w:rFonts w:asciiTheme="majorBidi" w:hAnsiTheme="majorBidi" w:cstheme="majorBidi"/>
        </w:rPr>
        <w:t>Camouflaged objects and Aerostats detection algorithm:</w:t>
      </w:r>
    </w:p>
    <w:p w14:paraId="0BCEA54A" w14:textId="1C295D4F" w:rsidR="00434459" w:rsidRDefault="00434459" w:rsidP="00434459">
      <w:pPr>
        <w:pStyle w:val="a4"/>
        <w:spacing w:before="0" w:line="22" w:lineRule="atLeast"/>
        <w:ind w:left="643" w:firstLine="0"/>
        <w:jc w:val="both"/>
        <w:rPr>
          <w:rFonts w:asciiTheme="majorBidi" w:hAnsiTheme="majorBidi" w:cstheme="majorBidi"/>
        </w:rPr>
      </w:pPr>
      <w:r w:rsidRPr="00AA093E">
        <w:rPr>
          <w:rFonts w:asciiTheme="majorBidi" w:hAnsiTheme="majorBidi" w:cstheme="majorBidi"/>
        </w:rPr>
        <w:t xml:space="preserve">The algorithms that were implemented by the previous teams weren't tested against real-time video stream. It was tested and successfully detected </w:t>
      </w:r>
      <w:r w:rsidR="0042600C" w:rsidRPr="00AA093E">
        <w:rPr>
          <w:rFonts w:asciiTheme="majorBidi" w:hAnsiTheme="majorBidi" w:cstheme="majorBidi"/>
        </w:rPr>
        <w:t>its</w:t>
      </w:r>
      <w:r w:rsidRPr="00AA093E">
        <w:rPr>
          <w:rFonts w:asciiTheme="majorBidi" w:hAnsiTheme="majorBidi" w:cstheme="majorBidi"/>
        </w:rPr>
        <w:t xml:space="preserve"> targets in a static images and short videos</w:t>
      </w:r>
      <w:r w:rsidR="00A917E3">
        <w:rPr>
          <w:rFonts w:asciiTheme="majorBidi" w:hAnsiTheme="majorBidi" w:cstheme="majorBidi"/>
        </w:rPr>
        <w:t xml:space="preserve">. </w:t>
      </w:r>
      <w:r w:rsidR="009F72DA">
        <w:rPr>
          <w:rFonts w:asciiTheme="majorBidi" w:hAnsiTheme="majorBidi" w:cstheme="majorBidi"/>
        </w:rPr>
        <w:t>The camouflage detection worked well and in a good rate of 24 fps.</w:t>
      </w:r>
    </w:p>
    <w:p w14:paraId="347031B8" w14:textId="0E8E8C8F" w:rsidR="009F72DA" w:rsidRPr="00AA093E" w:rsidRDefault="009F72DA" w:rsidP="00434459">
      <w:pPr>
        <w:pStyle w:val="a4"/>
        <w:spacing w:before="0" w:line="22" w:lineRule="atLeast"/>
        <w:ind w:left="643" w:firstLine="0"/>
        <w:jc w:val="both"/>
        <w:rPr>
          <w:rFonts w:asciiTheme="majorBidi" w:hAnsiTheme="majorBidi" w:cstheme="majorBidi"/>
        </w:rPr>
      </w:pPr>
      <w:r>
        <w:rPr>
          <w:rFonts w:asciiTheme="majorBidi" w:hAnsiTheme="majorBidi" w:cstheme="majorBidi"/>
        </w:rPr>
        <w:t xml:space="preserve">The aerostat detection worked in 5 fps, significantly less </w:t>
      </w:r>
      <w:r w:rsidR="003A5413">
        <w:rPr>
          <w:rFonts w:asciiTheme="majorBidi" w:hAnsiTheme="majorBidi" w:cstheme="majorBidi"/>
        </w:rPr>
        <w:t xml:space="preserve">than </w:t>
      </w:r>
      <w:r>
        <w:rPr>
          <w:rFonts w:asciiTheme="majorBidi" w:hAnsiTheme="majorBidi" w:cstheme="majorBidi"/>
        </w:rPr>
        <w:t>the camouflage detection</w:t>
      </w:r>
      <w:r w:rsidR="001E06D5">
        <w:rPr>
          <w:rFonts w:asciiTheme="majorBidi" w:hAnsiTheme="majorBidi" w:cstheme="majorBidi"/>
        </w:rPr>
        <w:t>,</w:t>
      </w:r>
      <w:r>
        <w:rPr>
          <w:rFonts w:asciiTheme="majorBidi" w:hAnsiTheme="majorBidi" w:cstheme="majorBidi"/>
        </w:rPr>
        <w:t xml:space="preserve"> </w:t>
      </w:r>
      <w:r w:rsidR="002E3E81">
        <w:rPr>
          <w:rFonts w:asciiTheme="majorBidi" w:hAnsiTheme="majorBidi" w:cstheme="majorBidi"/>
        </w:rPr>
        <w:t>and in</w:t>
      </w:r>
      <w:r w:rsidR="001E06D5">
        <w:rPr>
          <w:rFonts w:asciiTheme="majorBidi" w:hAnsiTheme="majorBidi" w:cstheme="majorBidi"/>
        </w:rPr>
        <w:t xml:space="preserve"> order to work at this rate it needs a high end GPU.</w:t>
      </w:r>
    </w:p>
    <w:p w14:paraId="71057335" w14:textId="0DB30A04" w:rsidR="00434459" w:rsidRPr="00AA093E" w:rsidRDefault="00434459" w:rsidP="00AA093E">
      <w:pPr>
        <w:pStyle w:val="a4"/>
        <w:numPr>
          <w:ilvl w:val="3"/>
          <w:numId w:val="94"/>
        </w:numPr>
        <w:spacing w:before="0" w:line="22" w:lineRule="atLeast"/>
        <w:jc w:val="both"/>
        <w:rPr>
          <w:rFonts w:cstheme="majorBidi"/>
        </w:rPr>
      </w:pPr>
      <w:r w:rsidRPr="00AA093E">
        <w:rPr>
          <w:rFonts w:asciiTheme="majorBidi" w:hAnsiTheme="majorBidi" w:cstheme="majorBidi"/>
        </w:rPr>
        <w:t xml:space="preserve">Drone, PIXHAWK, P4XFLOW, Radio Transmitter and </w:t>
      </w:r>
      <w:r w:rsidR="00070B94" w:rsidRPr="00AA093E">
        <w:rPr>
          <w:rFonts w:asciiTheme="majorBidi" w:hAnsiTheme="majorBidi" w:cstheme="majorBidi"/>
        </w:rPr>
        <w:t>Receiver</w:t>
      </w:r>
      <w:r w:rsidR="00070B94">
        <w:rPr>
          <w:rFonts w:asciiTheme="majorBidi" w:hAnsiTheme="majorBidi" w:cstheme="majorBidi"/>
        </w:rPr>
        <w:t>.</w:t>
      </w:r>
    </w:p>
    <w:p w14:paraId="11FB2519" w14:textId="0ABC7DD0" w:rsidR="00211F2A" w:rsidRPr="00AA093E" w:rsidRDefault="00434459" w:rsidP="00211F2A">
      <w:pPr>
        <w:pStyle w:val="a4"/>
        <w:spacing w:before="0" w:line="22" w:lineRule="atLeast"/>
        <w:ind w:left="643" w:firstLine="0"/>
        <w:jc w:val="both"/>
        <w:rPr>
          <w:rFonts w:asciiTheme="majorBidi" w:hAnsiTheme="majorBidi" w:cstheme="majorBidi"/>
        </w:rPr>
      </w:pPr>
      <w:r w:rsidRPr="00AA093E">
        <w:rPr>
          <w:rFonts w:asciiTheme="majorBidi" w:hAnsiTheme="majorBidi" w:cstheme="majorBidi"/>
        </w:rPr>
        <w:t xml:space="preserve">We </w:t>
      </w:r>
      <w:r w:rsidR="00024242">
        <w:rPr>
          <w:rFonts w:asciiTheme="majorBidi" w:hAnsiTheme="majorBidi" w:cstheme="majorBidi"/>
        </w:rPr>
        <w:t xml:space="preserve">had </w:t>
      </w:r>
      <w:r w:rsidRPr="00AA093E">
        <w:rPr>
          <w:rFonts w:asciiTheme="majorBidi" w:hAnsiTheme="majorBidi" w:cstheme="majorBidi"/>
        </w:rPr>
        <w:t xml:space="preserve">to install all the equipment on the drone in such a way that it won't disable it from flying or landing, and the laser pen could be freely pointed to any location within the drone's sight. The drone is a compact device that wasn't intended </w:t>
      </w:r>
      <w:r w:rsidR="00211F2A" w:rsidRPr="00AA093E">
        <w:rPr>
          <w:rFonts w:asciiTheme="majorBidi" w:hAnsiTheme="majorBidi" w:cstheme="majorBidi"/>
        </w:rPr>
        <w:t xml:space="preserve">by DJI to hold third-party accessories, so it's a challenge that we </w:t>
      </w:r>
      <w:r w:rsidR="00024242">
        <w:rPr>
          <w:rFonts w:asciiTheme="majorBidi" w:hAnsiTheme="majorBidi" w:cstheme="majorBidi"/>
        </w:rPr>
        <w:t>had</w:t>
      </w:r>
      <w:r w:rsidR="00211F2A" w:rsidRPr="00AA093E">
        <w:rPr>
          <w:rFonts w:asciiTheme="majorBidi" w:hAnsiTheme="majorBidi" w:cstheme="majorBidi"/>
        </w:rPr>
        <w:t xml:space="preserve"> to solve.</w:t>
      </w:r>
    </w:p>
    <w:p w14:paraId="57635573" w14:textId="72C39B75" w:rsidR="00211F2A" w:rsidRPr="00AA093E" w:rsidRDefault="00211F2A" w:rsidP="00211F2A">
      <w:pPr>
        <w:pStyle w:val="a4"/>
        <w:numPr>
          <w:ilvl w:val="0"/>
          <w:numId w:val="82"/>
        </w:numPr>
        <w:spacing w:before="0" w:line="22" w:lineRule="atLeast"/>
        <w:ind w:left="643"/>
        <w:jc w:val="both"/>
        <w:rPr>
          <w:rFonts w:asciiTheme="majorBidi" w:hAnsiTheme="majorBidi" w:cstheme="majorBidi"/>
        </w:rPr>
      </w:pPr>
      <w:r w:rsidRPr="00AA093E">
        <w:rPr>
          <w:rFonts w:asciiTheme="majorBidi" w:hAnsiTheme="majorBidi" w:cstheme="majorBidi"/>
        </w:rPr>
        <w:t>PC – Ground Station</w:t>
      </w:r>
    </w:p>
    <w:p w14:paraId="552FDC93" w14:textId="039ADC0E" w:rsidR="00211F2A" w:rsidRPr="00AA093E" w:rsidRDefault="00211F2A" w:rsidP="0073317B">
      <w:pPr>
        <w:pStyle w:val="a4"/>
        <w:spacing w:before="0" w:line="22" w:lineRule="atLeast"/>
        <w:ind w:left="643" w:firstLine="0"/>
        <w:jc w:val="both"/>
        <w:rPr>
          <w:rFonts w:asciiTheme="majorBidi" w:hAnsiTheme="majorBidi" w:cstheme="majorBidi"/>
        </w:rPr>
      </w:pPr>
      <w:r w:rsidRPr="00AA093E">
        <w:rPr>
          <w:rFonts w:asciiTheme="majorBidi" w:hAnsiTheme="majorBidi" w:cstheme="majorBidi"/>
        </w:rPr>
        <w:t xml:space="preserve">We </w:t>
      </w:r>
      <w:r w:rsidR="00070B94">
        <w:rPr>
          <w:rFonts w:asciiTheme="majorBidi" w:hAnsiTheme="majorBidi" w:cstheme="majorBidi"/>
        </w:rPr>
        <w:t>needed to</w:t>
      </w:r>
      <w:r w:rsidRPr="00AA093E">
        <w:rPr>
          <w:rFonts w:asciiTheme="majorBidi" w:hAnsiTheme="majorBidi" w:cstheme="majorBidi"/>
        </w:rPr>
        <w:t xml:space="preserve"> make a solid communication channel between the </w:t>
      </w:r>
      <w:r w:rsidR="002E3E81">
        <w:rPr>
          <w:rFonts w:asciiTheme="majorBidi" w:hAnsiTheme="majorBidi" w:cstheme="majorBidi"/>
        </w:rPr>
        <w:t>m</w:t>
      </w:r>
      <w:r w:rsidR="00070B94" w:rsidRPr="00AA093E">
        <w:rPr>
          <w:rFonts w:asciiTheme="majorBidi" w:hAnsiTheme="majorBidi" w:cstheme="majorBidi"/>
        </w:rPr>
        <w:t>icrocontroller</w:t>
      </w:r>
      <w:r w:rsidR="0073317B">
        <w:rPr>
          <w:rFonts w:asciiTheme="majorBidi" w:hAnsiTheme="majorBidi" w:cstheme="majorBidi"/>
        </w:rPr>
        <w:t>,</w:t>
      </w:r>
      <w:r w:rsidRPr="00AA093E">
        <w:rPr>
          <w:rFonts w:asciiTheme="majorBidi" w:hAnsiTheme="majorBidi" w:cstheme="majorBidi"/>
        </w:rPr>
        <w:t xml:space="preserve"> </w:t>
      </w:r>
      <w:r w:rsidR="0073317B">
        <w:rPr>
          <w:rFonts w:asciiTheme="majorBidi" w:hAnsiTheme="majorBidi" w:cstheme="majorBidi"/>
        </w:rPr>
        <w:t>which</w:t>
      </w:r>
      <w:r w:rsidR="0073317B" w:rsidRPr="00AA093E">
        <w:rPr>
          <w:rFonts w:asciiTheme="majorBidi" w:hAnsiTheme="majorBidi" w:cstheme="majorBidi"/>
        </w:rPr>
        <w:t xml:space="preserve"> </w:t>
      </w:r>
      <w:r w:rsidRPr="00AA093E">
        <w:rPr>
          <w:rFonts w:asciiTheme="majorBidi" w:hAnsiTheme="majorBidi" w:cstheme="majorBidi"/>
        </w:rPr>
        <w:t>is installed on the drone, and make sure that it's reliable and work in real time. This connection is yet to be made by previous teams, so it's one of our goals.</w:t>
      </w:r>
    </w:p>
    <w:p w14:paraId="067A9E5C" w14:textId="021C8172" w:rsidR="00E63143" w:rsidRPr="00AA093E" w:rsidRDefault="00E63143" w:rsidP="00E63143">
      <w:pPr>
        <w:pStyle w:val="a4"/>
        <w:numPr>
          <w:ilvl w:val="0"/>
          <w:numId w:val="82"/>
        </w:numPr>
        <w:spacing w:before="0" w:line="22" w:lineRule="atLeast"/>
        <w:ind w:left="643"/>
        <w:jc w:val="both"/>
        <w:rPr>
          <w:rFonts w:asciiTheme="majorBidi" w:hAnsiTheme="majorBidi" w:cstheme="majorBidi"/>
        </w:rPr>
      </w:pPr>
      <w:r w:rsidRPr="00AA093E">
        <w:rPr>
          <w:rFonts w:asciiTheme="majorBidi" w:hAnsiTheme="majorBidi" w:cstheme="majorBidi"/>
        </w:rPr>
        <w:t>Detected Object Tracking algorithm</w:t>
      </w:r>
    </w:p>
    <w:p w14:paraId="1A9EA8E4" w14:textId="1DF85742" w:rsidR="00E63143" w:rsidRDefault="00E63143" w:rsidP="00AA093E">
      <w:pPr>
        <w:pStyle w:val="a4"/>
        <w:spacing w:before="0" w:line="22" w:lineRule="atLeast"/>
        <w:ind w:left="643" w:firstLine="0"/>
        <w:jc w:val="both"/>
        <w:rPr>
          <w:rFonts w:asciiTheme="majorBidi" w:hAnsiTheme="majorBidi" w:cstheme="majorBidi"/>
        </w:rPr>
      </w:pPr>
      <w:r w:rsidRPr="00AA093E">
        <w:rPr>
          <w:rFonts w:asciiTheme="majorBidi" w:hAnsiTheme="majorBidi" w:cstheme="majorBidi"/>
        </w:rPr>
        <w:t xml:space="preserve">The purpose of the Optical Flow device in our system is </w:t>
      </w:r>
      <w:r w:rsidR="00AA093E" w:rsidRPr="00AA093E">
        <w:rPr>
          <w:rFonts w:asciiTheme="majorBidi" w:hAnsiTheme="majorBidi" w:cstheme="majorBidi"/>
        </w:rPr>
        <w:t>its</w:t>
      </w:r>
      <w:r w:rsidRPr="00AA093E">
        <w:rPr>
          <w:rFonts w:asciiTheme="majorBidi" w:hAnsiTheme="majorBidi" w:cstheme="majorBidi"/>
        </w:rPr>
        <w:t xml:space="preserve"> ability to compute the direction and velocity of the drone, so it will be able to follow the detected object even if the drone is not static in the air. The algorithm isn't yet implemented and tested.</w:t>
      </w:r>
    </w:p>
    <w:p w14:paraId="5B3850B9" w14:textId="288262E9" w:rsidR="00560C8D" w:rsidRDefault="00560C8D" w:rsidP="00AA093E">
      <w:pPr>
        <w:pStyle w:val="a4"/>
        <w:spacing w:before="0" w:line="22" w:lineRule="atLeast"/>
        <w:ind w:left="643" w:firstLine="0"/>
        <w:jc w:val="both"/>
        <w:rPr>
          <w:rFonts w:cstheme="majorBidi"/>
        </w:rPr>
      </w:pPr>
    </w:p>
    <w:p w14:paraId="2D195319" w14:textId="708B2A35" w:rsidR="00DE09A1" w:rsidRDefault="00DE09A1" w:rsidP="007A41E1">
      <w:pPr>
        <w:pStyle w:val="a4"/>
        <w:spacing w:before="0" w:line="22" w:lineRule="atLeast"/>
        <w:ind w:left="0" w:firstLine="0"/>
        <w:jc w:val="center"/>
        <w:rPr>
          <w:rFonts w:cstheme="majorBidi"/>
        </w:rPr>
      </w:pPr>
      <w:r w:rsidRPr="00DE09A1">
        <w:rPr>
          <w:rFonts w:cstheme="majorBidi"/>
          <w:noProof/>
        </w:rPr>
        <w:lastRenderedPageBreak/>
        <w:drawing>
          <wp:inline distT="0" distB="0" distL="0" distR="0" wp14:anchorId="1743E431" wp14:editId="496AE31E">
            <wp:extent cx="5731510" cy="2991485"/>
            <wp:effectExtent l="0" t="0" r="2540" b="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991485"/>
                    </a:xfrm>
                    <a:prstGeom prst="rect">
                      <a:avLst/>
                    </a:prstGeom>
                  </pic:spPr>
                </pic:pic>
              </a:graphicData>
            </a:graphic>
          </wp:inline>
        </w:drawing>
      </w:r>
    </w:p>
    <w:p w14:paraId="25DF2872" w14:textId="22C342BB" w:rsidR="00AC1415" w:rsidRDefault="00AC1415" w:rsidP="00CD7BB7">
      <w:pPr>
        <w:pStyle w:val="a4"/>
        <w:spacing w:before="0" w:line="22" w:lineRule="atLeast"/>
        <w:ind w:left="2803" w:firstLine="77"/>
        <w:jc w:val="both"/>
        <w:rPr>
          <w:rFonts w:cstheme="majorBidi"/>
          <w:i/>
          <w:iCs/>
        </w:rPr>
      </w:pPr>
      <w:r w:rsidRPr="0029273D">
        <w:rPr>
          <w:rFonts w:cstheme="majorBidi"/>
          <w:i/>
          <w:iCs/>
        </w:rPr>
        <w:t xml:space="preserve">Fig. </w:t>
      </w:r>
      <w:r>
        <w:rPr>
          <w:rFonts w:cstheme="majorBidi"/>
          <w:i/>
          <w:iCs/>
        </w:rPr>
        <w:t>60</w:t>
      </w:r>
      <w:r w:rsidRPr="0029273D">
        <w:rPr>
          <w:rFonts w:cstheme="majorBidi"/>
          <w:i/>
          <w:iCs/>
        </w:rPr>
        <w:t>: The full process description</w:t>
      </w:r>
    </w:p>
    <w:p w14:paraId="04E20AC3" w14:textId="4B894A1B" w:rsidR="00024242" w:rsidRDefault="00024242" w:rsidP="00CD7BB7">
      <w:pPr>
        <w:pStyle w:val="a4"/>
        <w:spacing w:before="0" w:line="22" w:lineRule="atLeast"/>
        <w:ind w:left="2803" w:firstLine="77"/>
        <w:jc w:val="both"/>
        <w:rPr>
          <w:rFonts w:cstheme="majorBidi"/>
          <w:i/>
          <w:iCs/>
        </w:rPr>
      </w:pPr>
    </w:p>
    <w:p w14:paraId="70E3004B" w14:textId="77777777" w:rsidR="00FB2915" w:rsidRDefault="0006785B" w:rsidP="009126F8">
      <w:pPr>
        <w:spacing w:before="0" w:line="22" w:lineRule="atLeast"/>
        <w:ind w:firstLine="0"/>
        <w:jc w:val="left"/>
        <w:rPr>
          <w:rFonts w:cstheme="majorBidi"/>
        </w:rPr>
      </w:pPr>
      <w:r>
        <w:rPr>
          <w:rFonts w:cstheme="majorBidi"/>
        </w:rPr>
        <w:t xml:space="preserve">In this, the second phase we tried to work from where the previous groups manage to </w:t>
      </w:r>
      <w:r w:rsidR="009126F8">
        <w:rPr>
          <w:rFonts w:cstheme="majorBidi"/>
        </w:rPr>
        <w:t>get</w:t>
      </w:r>
      <w:r>
        <w:rPr>
          <w:rFonts w:cstheme="majorBidi"/>
        </w:rPr>
        <w:t xml:space="preserve"> it.</w:t>
      </w:r>
      <w:r>
        <w:rPr>
          <w:rFonts w:cstheme="majorBidi"/>
        </w:rPr>
        <w:br/>
      </w:r>
      <w:r w:rsidR="009126F8">
        <w:rPr>
          <w:rFonts w:cstheme="majorBidi"/>
        </w:rPr>
        <w:t>The laser aiming mechanism worked well and both detection algorithms from groups did give c</w:t>
      </w:r>
      <w:r w:rsidR="009126F8" w:rsidRPr="009126F8">
        <w:rPr>
          <w:rFonts w:cstheme="majorBidi"/>
        </w:rPr>
        <w:t>oordinates</w:t>
      </w:r>
      <w:r w:rsidR="009126F8">
        <w:rPr>
          <w:rFonts w:cstheme="majorBidi"/>
        </w:rPr>
        <w:t xml:space="preserve">. Connecting the detection with aiming was therefore simple enough. </w:t>
      </w:r>
      <w:r w:rsidR="009126F8">
        <w:rPr>
          <w:rFonts w:cstheme="majorBidi"/>
        </w:rPr>
        <w:br/>
        <w:t xml:space="preserve">It </w:t>
      </w:r>
      <w:r w:rsidR="00FB2915">
        <w:rPr>
          <w:rFonts w:cstheme="majorBidi"/>
        </w:rPr>
        <w:t xml:space="preserve">worked </w:t>
      </w:r>
      <w:r w:rsidR="009126F8">
        <w:rPr>
          <w:rFonts w:cstheme="majorBidi"/>
        </w:rPr>
        <w:t>and did aim to co</w:t>
      </w:r>
      <w:r w:rsidR="00FB2915">
        <w:rPr>
          <w:rFonts w:cstheme="majorBidi"/>
        </w:rPr>
        <w:t>ordinates that the Arduino controller received from detection algorithms.</w:t>
      </w:r>
      <w:r w:rsidR="00FB2915">
        <w:rPr>
          <w:rFonts w:cstheme="majorBidi"/>
        </w:rPr>
        <w:br/>
      </w:r>
    </w:p>
    <w:p w14:paraId="544421BA" w14:textId="20821EE4" w:rsidR="0006785B" w:rsidRDefault="00FB2915" w:rsidP="00C205F4">
      <w:pPr>
        <w:spacing w:before="0" w:line="22" w:lineRule="atLeast"/>
        <w:ind w:firstLine="0"/>
        <w:jc w:val="left"/>
        <w:rPr>
          <w:rFonts w:cstheme="majorBidi"/>
        </w:rPr>
      </w:pPr>
      <w:r>
        <w:rPr>
          <w:rFonts w:cstheme="majorBidi"/>
        </w:rPr>
        <w:t xml:space="preserve">Due to </w:t>
      </w:r>
      <w:r w:rsidR="00C205F4" w:rsidRPr="00C205F4">
        <w:rPr>
          <w:rFonts w:cstheme="majorBidi"/>
        </w:rPr>
        <w:t>logistic issues,</w:t>
      </w:r>
      <w:r w:rsidR="00C205F4">
        <w:rPr>
          <w:rFonts w:cstheme="majorBidi"/>
        </w:rPr>
        <w:t xml:space="preserve"> we didn’t receive much needed parts like the communication device. </w:t>
      </w:r>
      <w:r w:rsidR="00C205F4">
        <w:rPr>
          <w:rFonts w:cstheme="majorBidi"/>
        </w:rPr>
        <w:br/>
      </w:r>
      <w:r w:rsidR="006B52D5">
        <w:rPr>
          <w:rFonts w:cstheme="majorBidi"/>
        </w:rPr>
        <w:t>Therefore,</w:t>
      </w:r>
      <w:r w:rsidR="00C205F4">
        <w:rPr>
          <w:rFonts w:cstheme="majorBidi"/>
        </w:rPr>
        <w:t xml:space="preserve"> we couldn’t work on assembling the parts on the drone. </w:t>
      </w:r>
      <w:r w:rsidR="00C74AF8">
        <w:rPr>
          <w:rFonts w:cstheme="majorBidi"/>
        </w:rPr>
        <w:t>This is a hard issue because of this drone model.</w:t>
      </w:r>
      <w:r w:rsidR="006B52D5">
        <w:rPr>
          <w:rFonts w:cstheme="majorBidi"/>
        </w:rPr>
        <w:t xml:space="preserve"> It has sensors that shouldn’t be block or else it will refuse to take </w:t>
      </w:r>
      <w:proofErr w:type="spellStart"/>
      <w:r w:rsidR="006B52D5">
        <w:rPr>
          <w:rFonts w:cstheme="majorBidi"/>
        </w:rPr>
        <w:t>of</w:t>
      </w:r>
      <w:proofErr w:type="spellEnd"/>
      <w:r w:rsidR="006B52D5">
        <w:rPr>
          <w:rFonts w:cstheme="majorBidi"/>
        </w:rPr>
        <w:t xml:space="preserve"> from the ground. Those sensors are crucial for its stability in flight.</w:t>
      </w:r>
    </w:p>
    <w:p w14:paraId="38626A05" w14:textId="4DEB4686" w:rsidR="006B52D5" w:rsidRDefault="006B52D5" w:rsidP="00C205F4">
      <w:pPr>
        <w:spacing w:before="0" w:line="22" w:lineRule="atLeast"/>
        <w:ind w:firstLine="0"/>
        <w:jc w:val="left"/>
        <w:rPr>
          <w:rFonts w:cstheme="majorBidi"/>
        </w:rPr>
      </w:pPr>
    </w:p>
    <w:p w14:paraId="04263347" w14:textId="3BF972C3" w:rsidR="009B35CB" w:rsidRDefault="00D23D26" w:rsidP="00C205F4">
      <w:pPr>
        <w:spacing w:before="0" w:line="22" w:lineRule="atLeast"/>
        <w:ind w:firstLine="0"/>
        <w:jc w:val="left"/>
        <w:rPr>
          <w:rFonts w:cstheme="majorBidi"/>
        </w:rPr>
      </w:pPr>
      <w:r>
        <w:rPr>
          <w:rFonts w:cstheme="majorBidi"/>
        </w:rPr>
        <w:t>So,</w:t>
      </w:r>
      <w:r w:rsidR="006B52D5">
        <w:rPr>
          <w:rFonts w:cstheme="majorBidi"/>
        </w:rPr>
        <w:t xml:space="preserve"> we worked on the algorithm and tried to make them work well on video streams.</w:t>
      </w:r>
      <w:r w:rsidR="006B52D5">
        <w:rPr>
          <w:rFonts w:cstheme="majorBidi"/>
        </w:rPr>
        <w:br/>
      </w:r>
      <w:r>
        <w:rPr>
          <w:rFonts w:cstheme="majorBidi"/>
        </w:rPr>
        <w:t xml:space="preserve">The aerostat detection was slower and seemed like the harder part to work on. </w:t>
      </w:r>
      <w:r>
        <w:rPr>
          <w:rFonts w:cstheme="majorBidi"/>
        </w:rPr>
        <w:br/>
        <w:t>The algorithm from previous group was based on “detectron2” which is an open-source detection algorithm developed</w:t>
      </w:r>
      <w:r w:rsidR="009B35CB">
        <w:rPr>
          <w:rFonts w:cstheme="majorBidi"/>
        </w:rPr>
        <w:t xml:space="preserve"> in </w:t>
      </w:r>
      <w:r w:rsidR="00C647D0">
        <w:rPr>
          <w:rFonts w:cstheme="majorBidi"/>
        </w:rPr>
        <w:t xml:space="preserve">Python </w:t>
      </w:r>
      <w:r>
        <w:rPr>
          <w:rFonts w:cstheme="majorBidi"/>
        </w:rPr>
        <w:t xml:space="preserve">by Facebook. </w:t>
      </w:r>
      <w:r w:rsidR="009B35CB">
        <w:rPr>
          <w:rFonts w:cstheme="majorBidi"/>
        </w:rPr>
        <w:t>It is stated that this algorithm works in real time.</w:t>
      </w:r>
    </w:p>
    <w:p w14:paraId="23F55ADF" w14:textId="03239B74" w:rsidR="00E2449B" w:rsidRDefault="009B35CB" w:rsidP="00C205F4">
      <w:pPr>
        <w:spacing w:before="0" w:line="22" w:lineRule="atLeast"/>
        <w:ind w:firstLine="0"/>
        <w:jc w:val="left"/>
        <w:rPr>
          <w:rFonts w:cstheme="majorBidi"/>
          <w:noProof/>
        </w:rPr>
      </w:pPr>
      <w:r>
        <w:rPr>
          <w:rFonts w:cstheme="majorBidi"/>
        </w:rPr>
        <w:br/>
        <w:t xml:space="preserve">After a lot of </w:t>
      </w:r>
      <w:r w:rsidR="001B07F5">
        <w:rPr>
          <w:rFonts w:cstheme="majorBidi"/>
        </w:rPr>
        <w:t>work,</w:t>
      </w:r>
      <w:r>
        <w:rPr>
          <w:rFonts w:cstheme="majorBidi"/>
        </w:rPr>
        <w:t xml:space="preserve"> we managed to improve the previous team’s algorithm and make it work in a higher rate </w:t>
      </w:r>
      <w:r w:rsidR="001B07F5">
        <w:rPr>
          <w:rFonts w:cstheme="majorBidi"/>
        </w:rPr>
        <w:t>than</w:t>
      </w:r>
      <w:r>
        <w:rPr>
          <w:rFonts w:cstheme="majorBidi"/>
        </w:rPr>
        <w:t xml:space="preserve"> 5 fps</w:t>
      </w:r>
      <w:r w:rsidR="001B07F5">
        <w:rPr>
          <w:rFonts w:cstheme="majorBidi"/>
        </w:rPr>
        <w:t xml:space="preserve"> on video recording and 2.5 fps on video stream</w:t>
      </w:r>
      <w:r>
        <w:rPr>
          <w:rFonts w:cstheme="majorBidi"/>
        </w:rPr>
        <w:t>.</w:t>
      </w:r>
      <w:r w:rsidR="001B07F5">
        <w:rPr>
          <w:rFonts w:cstheme="majorBidi"/>
        </w:rPr>
        <w:br/>
      </w:r>
      <w:r w:rsidR="00C85856">
        <w:rPr>
          <w:rFonts w:cstheme="majorBidi"/>
        </w:rPr>
        <w:t>The previous algorithm worked on Mask RCNN model which also threw error</w:t>
      </w:r>
      <w:r w:rsidR="001B07F5">
        <w:rPr>
          <w:rFonts w:cstheme="majorBidi"/>
        </w:rPr>
        <w:t xml:space="preserve">s while processing video stream. We deleted the Mask, left the FasterRCNN and retrained the algorithm. </w:t>
      </w:r>
      <w:r w:rsidR="009F0986">
        <w:rPr>
          <w:rFonts w:cstheme="majorBidi"/>
        </w:rPr>
        <w:t>It did work in a higher rate</w:t>
      </w:r>
      <w:r w:rsidR="001B07F5">
        <w:rPr>
          <w:rFonts w:cstheme="majorBidi"/>
        </w:rPr>
        <w:t xml:space="preserve"> of 10 fps</w:t>
      </w:r>
      <w:r w:rsidR="009F0986">
        <w:rPr>
          <w:rFonts w:cstheme="majorBidi"/>
        </w:rPr>
        <w:t xml:space="preserve"> </w:t>
      </w:r>
      <w:r w:rsidR="001B07F5">
        <w:rPr>
          <w:rFonts w:cstheme="majorBidi"/>
        </w:rPr>
        <w:t>of video recording</w:t>
      </w:r>
      <w:r w:rsidR="001858B7">
        <w:rPr>
          <w:rFonts w:cstheme="majorBidi"/>
        </w:rPr>
        <w:t xml:space="preserve"> and 6 fps on video stream but with 1 second delay.</w:t>
      </w:r>
      <w:r w:rsidR="001858B7">
        <w:rPr>
          <w:rFonts w:cstheme="majorBidi"/>
        </w:rPr>
        <w:br/>
        <w:t>It was better but 6fps is not enough and the delay making the results irrelevant in real time perspective.</w:t>
      </w:r>
      <w:r w:rsidR="001B07F5">
        <w:rPr>
          <w:rFonts w:cstheme="majorBidi"/>
        </w:rPr>
        <w:br/>
      </w:r>
      <w:r w:rsidR="009F0986">
        <w:rPr>
          <w:rFonts w:cstheme="majorBidi"/>
        </w:rPr>
        <w:br/>
        <w:t>The previous group had better results after testing on a computer with a high end GPU.</w:t>
      </w:r>
      <w:r w:rsidR="009F0986">
        <w:rPr>
          <w:rFonts w:cstheme="majorBidi"/>
        </w:rPr>
        <w:br/>
        <w:t xml:space="preserve">And we thought this was the main reason for this delay but after testing </w:t>
      </w:r>
      <w:r w:rsidR="00E2449B">
        <w:rPr>
          <w:rFonts w:cstheme="majorBidi"/>
        </w:rPr>
        <w:t>we realize the source of the problem.</w:t>
      </w:r>
      <w:r w:rsidR="00E2449B" w:rsidRPr="00E2449B">
        <w:rPr>
          <w:rFonts w:cstheme="majorBidi"/>
          <w:noProof/>
        </w:rPr>
        <w:t xml:space="preserve"> </w:t>
      </w:r>
    </w:p>
    <w:p w14:paraId="270F4BCD" w14:textId="77777777" w:rsidR="00E2449B" w:rsidRDefault="00E2449B" w:rsidP="00C205F4">
      <w:pPr>
        <w:spacing w:before="0" w:line="22" w:lineRule="atLeast"/>
        <w:ind w:firstLine="0"/>
        <w:jc w:val="left"/>
        <w:rPr>
          <w:rFonts w:cstheme="majorBidi"/>
          <w:noProof/>
        </w:rPr>
      </w:pPr>
    </w:p>
    <w:p w14:paraId="55FD54F3" w14:textId="4D964C11" w:rsidR="006B52D5" w:rsidRDefault="00E2449B" w:rsidP="00C205F4">
      <w:pPr>
        <w:spacing w:before="0" w:line="22" w:lineRule="atLeast"/>
        <w:ind w:firstLine="0"/>
        <w:jc w:val="left"/>
        <w:rPr>
          <w:rFonts w:cstheme="majorBidi"/>
        </w:rPr>
      </w:pPr>
      <w:r>
        <w:rPr>
          <w:rFonts w:cstheme="majorBidi"/>
          <w:noProof/>
        </w:rPr>
        <w:lastRenderedPageBreak/>
        <w:drawing>
          <wp:inline distT="0" distB="0" distL="0" distR="0" wp14:anchorId="0EC9B0FE" wp14:editId="2497CACB">
            <wp:extent cx="5722620" cy="3055620"/>
            <wp:effectExtent l="0" t="0" r="0" b="0"/>
            <wp:docPr id="14" name="תמונה 14"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תמונה 14" descr="תמונה שמכילה שולחן&#10;&#10;התיאור נוצר באופן אוטומטי"/>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22620" cy="3055620"/>
                    </a:xfrm>
                    <a:prstGeom prst="rect">
                      <a:avLst/>
                    </a:prstGeom>
                    <a:noFill/>
                    <a:ln>
                      <a:noFill/>
                    </a:ln>
                  </pic:spPr>
                </pic:pic>
              </a:graphicData>
            </a:graphic>
          </wp:inline>
        </w:drawing>
      </w:r>
    </w:p>
    <w:p w14:paraId="7959A554" w14:textId="4402CDC9" w:rsidR="007F583A" w:rsidRPr="0029273D" w:rsidRDefault="007F583A" w:rsidP="007A41E1">
      <w:pPr>
        <w:pStyle w:val="a4"/>
        <w:ind w:left="2160" w:firstLine="720"/>
        <w:rPr>
          <w:rFonts w:asciiTheme="majorBidi" w:hAnsiTheme="majorBidi" w:cstheme="majorBidi"/>
          <w:i/>
          <w:iCs/>
          <w:shd w:val="clear" w:color="auto" w:fill="FCFCFC"/>
        </w:rPr>
      </w:pPr>
      <w:r w:rsidRPr="0029273D">
        <w:rPr>
          <w:rFonts w:asciiTheme="majorBidi" w:hAnsiTheme="majorBidi" w:cstheme="majorBidi"/>
          <w:i/>
          <w:iCs/>
          <w:shd w:val="clear" w:color="auto" w:fill="FCFCFC"/>
        </w:rPr>
        <w:t xml:space="preserve">Fig. </w:t>
      </w:r>
      <w:r>
        <w:rPr>
          <w:rFonts w:asciiTheme="majorBidi" w:hAnsiTheme="majorBidi" w:cstheme="majorBidi"/>
          <w:i/>
          <w:iCs/>
          <w:shd w:val="clear" w:color="auto" w:fill="FCFCFC"/>
        </w:rPr>
        <w:t>61</w:t>
      </w:r>
      <w:r w:rsidRPr="0029273D">
        <w:rPr>
          <w:rFonts w:asciiTheme="majorBidi" w:hAnsiTheme="majorBidi" w:cstheme="majorBidi"/>
          <w:i/>
          <w:iCs/>
          <w:shd w:val="clear" w:color="auto" w:fill="FCFCFC"/>
        </w:rPr>
        <w:t xml:space="preserve">:  </w:t>
      </w:r>
      <w:r>
        <w:rPr>
          <w:rFonts w:asciiTheme="majorBidi" w:hAnsiTheme="majorBidi" w:cstheme="majorBidi"/>
          <w:i/>
          <w:iCs/>
          <w:shd w:val="clear" w:color="auto" w:fill="FCFCFC"/>
        </w:rPr>
        <w:t xml:space="preserve">Load on the CPU </w:t>
      </w:r>
    </w:p>
    <w:p w14:paraId="19F0FD12" w14:textId="77777777" w:rsidR="007F583A" w:rsidRDefault="007F583A" w:rsidP="00C205F4">
      <w:pPr>
        <w:spacing w:before="0" w:line="22" w:lineRule="atLeast"/>
        <w:ind w:firstLine="0"/>
        <w:jc w:val="left"/>
        <w:rPr>
          <w:rFonts w:cstheme="majorBidi"/>
        </w:rPr>
      </w:pPr>
    </w:p>
    <w:p w14:paraId="3B1A1A5D" w14:textId="5CF9C606" w:rsidR="009F0986" w:rsidRDefault="009F0986" w:rsidP="00C205F4">
      <w:pPr>
        <w:spacing w:before="0" w:line="22" w:lineRule="atLeast"/>
        <w:ind w:firstLine="0"/>
        <w:jc w:val="left"/>
        <w:rPr>
          <w:rFonts w:cstheme="majorBidi"/>
        </w:rPr>
      </w:pPr>
    </w:p>
    <w:p w14:paraId="752EAAA5" w14:textId="6389E1D4" w:rsidR="00E2449B" w:rsidRDefault="00E2449B" w:rsidP="00C205F4">
      <w:pPr>
        <w:spacing w:before="0" w:line="22" w:lineRule="atLeast"/>
        <w:ind w:firstLine="0"/>
        <w:jc w:val="left"/>
        <w:rPr>
          <w:rFonts w:cstheme="majorBidi"/>
        </w:rPr>
      </w:pPr>
      <w:r>
        <w:rPr>
          <w:rFonts w:cstheme="majorBidi"/>
          <w:noProof/>
        </w:rPr>
        <w:drawing>
          <wp:inline distT="0" distB="0" distL="0" distR="0" wp14:anchorId="1951E65A" wp14:editId="6E4B9FDD">
            <wp:extent cx="5722620" cy="3055620"/>
            <wp:effectExtent l="0" t="0" r="0" b="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22620" cy="3055620"/>
                    </a:xfrm>
                    <a:prstGeom prst="rect">
                      <a:avLst/>
                    </a:prstGeom>
                    <a:noFill/>
                    <a:ln>
                      <a:noFill/>
                    </a:ln>
                  </pic:spPr>
                </pic:pic>
              </a:graphicData>
            </a:graphic>
          </wp:inline>
        </w:drawing>
      </w:r>
    </w:p>
    <w:p w14:paraId="0FF70E9E" w14:textId="530AE09A" w:rsidR="007F583A" w:rsidRPr="0029273D" w:rsidRDefault="007F583A" w:rsidP="007F583A">
      <w:pPr>
        <w:pStyle w:val="a4"/>
        <w:ind w:left="0" w:firstLine="0"/>
        <w:rPr>
          <w:rFonts w:asciiTheme="majorBidi" w:hAnsiTheme="majorBidi" w:cstheme="majorBidi"/>
          <w:i/>
          <w:iCs/>
          <w:shd w:val="clear" w:color="auto" w:fill="FCFCFC"/>
        </w:rPr>
      </w:pPr>
      <w:r>
        <w:rPr>
          <w:rFonts w:cstheme="majorBidi"/>
        </w:rPr>
        <w:tab/>
      </w:r>
      <w:r>
        <w:rPr>
          <w:rFonts w:cstheme="majorBidi"/>
        </w:rPr>
        <w:tab/>
      </w:r>
      <w:r>
        <w:rPr>
          <w:rFonts w:cstheme="majorBidi"/>
        </w:rPr>
        <w:tab/>
      </w:r>
      <w:r>
        <w:rPr>
          <w:rFonts w:cstheme="majorBidi"/>
        </w:rPr>
        <w:tab/>
      </w:r>
      <w:r w:rsidRPr="0029273D">
        <w:rPr>
          <w:rFonts w:asciiTheme="majorBidi" w:hAnsiTheme="majorBidi" w:cstheme="majorBidi"/>
          <w:i/>
          <w:iCs/>
          <w:shd w:val="clear" w:color="auto" w:fill="FCFCFC"/>
        </w:rPr>
        <w:t xml:space="preserve">Fig. </w:t>
      </w:r>
      <w:r>
        <w:rPr>
          <w:rFonts w:asciiTheme="majorBidi" w:hAnsiTheme="majorBidi" w:cstheme="majorBidi"/>
          <w:i/>
          <w:iCs/>
          <w:shd w:val="clear" w:color="auto" w:fill="FCFCFC"/>
        </w:rPr>
        <w:t>62</w:t>
      </w:r>
      <w:r w:rsidRPr="0029273D">
        <w:rPr>
          <w:rFonts w:asciiTheme="majorBidi" w:hAnsiTheme="majorBidi" w:cstheme="majorBidi"/>
          <w:i/>
          <w:iCs/>
          <w:shd w:val="clear" w:color="auto" w:fill="FCFCFC"/>
        </w:rPr>
        <w:t xml:space="preserve">:   </w:t>
      </w:r>
      <w:r>
        <w:rPr>
          <w:rFonts w:asciiTheme="majorBidi" w:hAnsiTheme="majorBidi" w:cstheme="majorBidi"/>
          <w:i/>
          <w:iCs/>
          <w:shd w:val="clear" w:color="auto" w:fill="FCFCFC"/>
        </w:rPr>
        <w:t>Load on the GPU</w:t>
      </w:r>
    </w:p>
    <w:p w14:paraId="3BA9757B" w14:textId="13F883B1" w:rsidR="007F583A" w:rsidRDefault="007F583A" w:rsidP="00C205F4">
      <w:pPr>
        <w:spacing w:before="0" w:line="22" w:lineRule="atLeast"/>
        <w:ind w:firstLine="0"/>
        <w:jc w:val="left"/>
        <w:rPr>
          <w:rFonts w:cstheme="majorBidi"/>
        </w:rPr>
      </w:pPr>
    </w:p>
    <w:p w14:paraId="2C4D3C0B" w14:textId="77777777" w:rsidR="007F583A" w:rsidRDefault="007F583A" w:rsidP="00C205F4">
      <w:pPr>
        <w:spacing w:before="0" w:line="22" w:lineRule="atLeast"/>
        <w:ind w:firstLine="0"/>
        <w:jc w:val="left"/>
        <w:rPr>
          <w:rFonts w:cstheme="majorBidi"/>
        </w:rPr>
      </w:pPr>
    </w:p>
    <w:p w14:paraId="35448A59" w14:textId="706F08F2" w:rsidR="009F0986" w:rsidRDefault="00E2449B" w:rsidP="00C205F4">
      <w:pPr>
        <w:spacing w:before="0" w:line="22" w:lineRule="atLeast"/>
        <w:ind w:firstLine="0"/>
        <w:jc w:val="left"/>
        <w:rPr>
          <w:rFonts w:cstheme="majorBidi"/>
        </w:rPr>
      </w:pPr>
      <w:r>
        <w:rPr>
          <w:rFonts w:cstheme="majorBidi"/>
        </w:rPr>
        <w:t xml:space="preserve">While the CPU works really hard to process the </w:t>
      </w:r>
      <w:r w:rsidR="00C85856">
        <w:rPr>
          <w:rFonts w:cstheme="majorBidi"/>
        </w:rPr>
        <w:t>video stream, the GPU that was older and weaker than the high end GPU that previous group had, almost wasn’t used.</w:t>
      </w:r>
    </w:p>
    <w:p w14:paraId="6EB72957" w14:textId="2E9774D7" w:rsidR="00C85856" w:rsidRDefault="001858B7" w:rsidP="00C205F4">
      <w:pPr>
        <w:spacing w:before="0" w:line="22" w:lineRule="atLeast"/>
        <w:ind w:firstLine="0"/>
        <w:jc w:val="left"/>
        <w:rPr>
          <w:rFonts w:cstheme="majorBidi"/>
        </w:rPr>
      </w:pPr>
      <w:r>
        <w:rPr>
          <w:rFonts w:cstheme="majorBidi"/>
        </w:rPr>
        <w:t xml:space="preserve">With no success or hope of improving algorithm based on </w:t>
      </w:r>
      <w:r w:rsidR="007851AD">
        <w:rPr>
          <w:rFonts w:cstheme="majorBidi"/>
        </w:rPr>
        <w:t>“</w:t>
      </w:r>
      <w:r>
        <w:rPr>
          <w:rFonts w:cstheme="majorBidi"/>
        </w:rPr>
        <w:t>detectron2</w:t>
      </w:r>
      <w:r w:rsidR="007851AD">
        <w:rPr>
          <w:rFonts w:cstheme="majorBidi"/>
        </w:rPr>
        <w:t>”</w:t>
      </w:r>
      <w:r>
        <w:rPr>
          <w:rFonts w:cstheme="majorBidi"/>
        </w:rPr>
        <w:t xml:space="preserve"> we decided to look for other detection algorithm.</w:t>
      </w:r>
    </w:p>
    <w:p w14:paraId="036A2457" w14:textId="2D769C3D" w:rsidR="00C647D0" w:rsidRDefault="00C647D0" w:rsidP="00C205F4">
      <w:pPr>
        <w:spacing w:before="0" w:line="22" w:lineRule="atLeast"/>
        <w:ind w:firstLine="0"/>
        <w:jc w:val="left"/>
        <w:rPr>
          <w:rFonts w:cstheme="majorBidi"/>
        </w:rPr>
      </w:pPr>
      <w:r>
        <w:rPr>
          <w:rFonts w:cstheme="majorBidi"/>
        </w:rPr>
        <w:t xml:space="preserve">We found algorithm named “YoloV4” that is also written in Python. This algorithm tries to balance between the speed of detection and correctness. It worked in 60 fps on a </w:t>
      </w:r>
      <w:r w:rsidR="00FC2077">
        <w:rPr>
          <w:rFonts w:cstheme="majorBidi"/>
        </w:rPr>
        <w:t xml:space="preserve">video recording but with </w:t>
      </w:r>
      <w:proofErr w:type="spellStart"/>
      <w:r w:rsidR="00FC2077" w:rsidRPr="00024B53">
        <w:rPr>
          <w:rFonts w:cstheme="majorBidi"/>
        </w:rPr>
        <w:lastRenderedPageBreak/>
        <w:t>misscategorize</w:t>
      </w:r>
      <w:r w:rsidR="00FC2077">
        <w:rPr>
          <w:rFonts w:cstheme="majorBidi"/>
        </w:rPr>
        <w:t>tion</w:t>
      </w:r>
      <w:proofErr w:type="spellEnd"/>
      <w:r w:rsidR="00FC2077">
        <w:rPr>
          <w:rFonts w:cstheme="majorBidi"/>
        </w:rPr>
        <w:t>. We continued to train it till it worked well in a rate of 15 fps.</w:t>
      </w:r>
      <w:r w:rsidR="00FC2077">
        <w:rPr>
          <w:rFonts w:cstheme="majorBidi"/>
        </w:rPr>
        <w:br/>
        <w:t>In 15 fps it’s success rate, the rate of successful and correct detection, was as well as the “detectron2” based algorithm.</w:t>
      </w:r>
    </w:p>
    <w:p w14:paraId="3A549864" w14:textId="6DF78F55" w:rsidR="00180B0A" w:rsidRDefault="00180B0A" w:rsidP="00C205F4">
      <w:pPr>
        <w:spacing w:before="0" w:line="22" w:lineRule="atLeast"/>
        <w:ind w:firstLine="0"/>
        <w:jc w:val="left"/>
        <w:rPr>
          <w:rFonts w:cstheme="majorBidi"/>
        </w:rPr>
      </w:pPr>
      <w:r>
        <w:rPr>
          <w:rFonts w:cstheme="majorBidi"/>
        </w:rPr>
        <w:t>After some more work and training we managed to get it to work in 30 fps with the same success rate.</w:t>
      </w:r>
    </w:p>
    <w:p w14:paraId="4D4294BC" w14:textId="669CFA91" w:rsidR="00180B0A" w:rsidRDefault="00180B0A" w:rsidP="00C205F4">
      <w:pPr>
        <w:spacing w:before="0" w:line="22" w:lineRule="atLeast"/>
        <w:ind w:firstLine="0"/>
        <w:jc w:val="left"/>
        <w:rPr>
          <w:rFonts w:cstheme="majorBidi"/>
        </w:rPr>
      </w:pPr>
      <w:r>
        <w:rPr>
          <w:rFonts w:cstheme="majorBidi"/>
          <w:noProof/>
        </w:rPr>
        <w:drawing>
          <wp:inline distT="0" distB="0" distL="0" distR="0" wp14:anchorId="6D5EDEBA" wp14:editId="6640E47C">
            <wp:extent cx="5722620" cy="2400300"/>
            <wp:effectExtent l="0" t="0" r="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2620" cy="2400300"/>
                    </a:xfrm>
                    <a:prstGeom prst="rect">
                      <a:avLst/>
                    </a:prstGeom>
                    <a:noFill/>
                    <a:ln>
                      <a:noFill/>
                    </a:ln>
                  </pic:spPr>
                </pic:pic>
              </a:graphicData>
            </a:graphic>
          </wp:inline>
        </w:drawing>
      </w:r>
      <w:r w:rsidR="007F583A">
        <w:rPr>
          <w:rFonts w:cstheme="majorBidi"/>
        </w:rPr>
        <w:tab/>
      </w:r>
      <w:r w:rsidR="007F583A">
        <w:rPr>
          <w:rFonts w:cstheme="majorBidi"/>
        </w:rPr>
        <w:tab/>
      </w:r>
      <w:r w:rsidR="007F583A">
        <w:rPr>
          <w:rFonts w:cstheme="majorBidi"/>
        </w:rPr>
        <w:tab/>
      </w:r>
    </w:p>
    <w:p w14:paraId="2F4572CE" w14:textId="36A58396" w:rsidR="007F583A" w:rsidRDefault="007F583A" w:rsidP="00C205F4">
      <w:pPr>
        <w:spacing w:before="0" w:line="22" w:lineRule="atLeast"/>
        <w:ind w:firstLine="0"/>
        <w:jc w:val="left"/>
        <w:rPr>
          <w:rFonts w:cstheme="majorBidi"/>
        </w:rPr>
      </w:pPr>
      <w:r>
        <w:rPr>
          <w:rFonts w:cstheme="majorBidi"/>
        </w:rPr>
        <w:tab/>
      </w:r>
      <w:r>
        <w:rPr>
          <w:rFonts w:cstheme="majorBidi"/>
        </w:rPr>
        <w:tab/>
      </w:r>
      <w:r>
        <w:rPr>
          <w:rFonts w:cstheme="majorBidi"/>
        </w:rPr>
        <w:tab/>
      </w:r>
      <w:r w:rsidRPr="0029273D">
        <w:rPr>
          <w:rFonts w:cstheme="majorBidi"/>
          <w:i/>
          <w:iCs/>
          <w:shd w:val="clear" w:color="auto" w:fill="FCFCFC"/>
        </w:rPr>
        <w:t xml:space="preserve">Fig. </w:t>
      </w:r>
      <w:r>
        <w:rPr>
          <w:rFonts w:cstheme="majorBidi"/>
          <w:i/>
          <w:iCs/>
          <w:shd w:val="clear" w:color="auto" w:fill="FCFCFC"/>
        </w:rPr>
        <w:t>63</w:t>
      </w:r>
      <w:r w:rsidRPr="0029273D">
        <w:rPr>
          <w:rFonts w:cstheme="majorBidi"/>
          <w:i/>
          <w:iCs/>
          <w:shd w:val="clear" w:color="auto" w:fill="FCFCFC"/>
        </w:rPr>
        <w:t xml:space="preserve">:  </w:t>
      </w:r>
      <w:r w:rsidR="00B35506">
        <w:rPr>
          <w:rFonts w:cstheme="majorBidi"/>
          <w:i/>
          <w:iCs/>
          <w:shd w:val="clear" w:color="auto" w:fill="FCFCFC"/>
        </w:rPr>
        <w:t xml:space="preserve">Successful </w:t>
      </w:r>
      <w:r>
        <w:rPr>
          <w:rFonts w:cstheme="majorBidi"/>
          <w:i/>
          <w:iCs/>
          <w:shd w:val="clear" w:color="auto" w:fill="FCFCFC"/>
        </w:rPr>
        <w:t>Aerostat Detection</w:t>
      </w:r>
    </w:p>
    <w:p w14:paraId="775E7287" w14:textId="6426086B" w:rsidR="00180B0A" w:rsidRDefault="00180B0A" w:rsidP="00C205F4">
      <w:pPr>
        <w:spacing w:before="0" w:line="22" w:lineRule="atLeast"/>
        <w:ind w:firstLine="0"/>
        <w:jc w:val="left"/>
        <w:rPr>
          <w:rFonts w:cstheme="majorBidi"/>
        </w:rPr>
      </w:pPr>
    </w:p>
    <w:p w14:paraId="4E6BDAAA" w14:textId="67E3076E" w:rsidR="00180B0A" w:rsidRDefault="00180B0A" w:rsidP="00A12DED">
      <w:pPr>
        <w:spacing w:before="0" w:line="22" w:lineRule="atLeast"/>
        <w:ind w:firstLine="0"/>
        <w:jc w:val="left"/>
        <w:rPr>
          <w:rFonts w:cstheme="majorBidi"/>
        </w:rPr>
      </w:pPr>
      <w:r>
        <w:rPr>
          <w:rFonts w:cstheme="majorBidi"/>
        </w:rPr>
        <w:t xml:space="preserve">And it </w:t>
      </w:r>
      <w:r w:rsidR="006467E1">
        <w:rPr>
          <w:rFonts w:cstheme="majorBidi"/>
        </w:rPr>
        <w:t>gives</w:t>
      </w:r>
      <w:r>
        <w:rPr>
          <w:rFonts w:cstheme="majorBidi"/>
        </w:rPr>
        <w:t xml:space="preserve"> the </w:t>
      </w:r>
      <w:bookmarkStart w:id="67" w:name="_Hlk92494838"/>
      <w:r>
        <w:rPr>
          <w:rFonts w:cstheme="majorBidi"/>
        </w:rPr>
        <w:t>c</w:t>
      </w:r>
      <w:r w:rsidRPr="00180B0A">
        <w:rPr>
          <w:rFonts w:cstheme="majorBidi"/>
        </w:rPr>
        <w:t>oordinates</w:t>
      </w:r>
      <w:bookmarkEnd w:id="67"/>
      <w:r w:rsidR="00264D35">
        <w:rPr>
          <w:rFonts w:cstheme="majorBidi"/>
        </w:rPr>
        <w:t xml:space="preserve">. </w:t>
      </w:r>
      <w:r w:rsidR="00264D35">
        <w:rPr>
          <w:rFonts w:cstheme="majorBidi"/>
        </w:rPr>
        <w:br/>
        <w:t>NOTE: the video stream is received in 30 fps. Also it shows a higher rate, it works in the rate of the receiving video stream.</w:t>
      </w:r>
      <w:r w:rsidR="00B35506">
        <w:rPr>
          <w:rFonts w:cstheme="majorBidi"/>
        </w:rPr>
        <w:t xml:space="preserve"> Although two targets were detected, the laser will aim on the first one</w:t>
      </w:r>
      <w:r w:rsidR="000B1786">
        <w:rPr>
          <w:rFonts w:cstheme="majorBidi"/>
        </w:rPr>
        <w:t xml:space="preserve"> </w:t>
      </w:r>
      <w:r w:rsidR="00CD3F8F">
        <w:rPr>
          <w:rFonts w:cstheme="majorBidi"/>
        </w:rPr>
        <w:t>in the queue</w:t>
      </w:r>
      <w:r w:rsidR="00A12DED">
        <w:rPr>
          <w:rFonts w:cstheme="majorBidi"/>
        </w:rPr>
        <w:t xml:space="preserve">: the </w:t>
      </w:r>
      <w:r w:rsidR="000B1786">
        <w:rPr>
          <w:rFonts w:cstheme="majorBidi"/>
        </w:rPr>
        <w:t xml:space="preserve">one with the lowest </w:t>
      </w:r>
      <w:r w:rsidR="00CD3F8F">
        <w:rPr>
          <w:rFonts w:cstheme="majorBidi"/>
        </w:rPr>
        <w:t xml:space="preserve">X </w:t>
      </w:r>
      <w:r w:rsidR="000B1786">
        <w:rPr>
          <w:rFonts w:cstheme="majorBidi"/>
        </w:rPr>
        <w:t>coordinate</w:t>
      </w:r>
      <w:r w:rsidR="00B35506">
        <w:rPr>
          <w:rFonts w:cstheme="majorBidi"/>
        </w:rPr>
        <w:t>.</w:t>
      </w:r>
      <w:r w:rsidR="000B1786">
        <w:rPr>
          <w:rFonts w:cstheme="majorBidi"/>
        </w:rPr>
        <w:t xml:space="preserve"> In this example the orange </w:t>
      </w:r>
      <w:r w:rsidR="00CD3F8F">
        <w:rPr>
          <w:rFonts w:cstheme="majorBidi"/>
        </w:rPr>
        <w:t>balloon’s X coordinate is lower than the blue balloon. The orange balloon will be the first in the queue and the laser will aim for the orange balloon.</w:t>
      </w:r>
    </w:p>
    <w:p w14:paraId="20321E3C" w14:textId="78ED0F40" w:rsidR="00073FB5" w:rsidRDefault="00180B0A" w:rsidP="00073FB5">
      <w:pPr>
        <w:spacing w:before="0" w:line="22" w:lineRule="atLeast"/>
        <w:ind w:firstLine="0"/>
        <w:jc w:val="left"/>
        <w:rPr>
          <w:rFonts w:cstheme="majorBidi"/>
        </w:rPr>
      </w:pPr>
      <w:r>
        <w:rPr>
          <w:rFonts w:cstheme="majorBidi"/>
          <w:noProof/>
        </w:rPr>
        <w:drawing>
          <wp:inline distT="0" distB="0" distL="0" distR="0" wp14:anchorId="3E01CAF6" wp14:editId="628A44FB">
            <wp:extent cx="3611880" cy="1249680"/>
            <wp:effectExtent l="0" t="0" r="7620" b="762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611880" cy="1249680"/>
                    </a:xfrm>
                    <a:prstGeom prst="rect">
                      <a:avLst/>
                    </a:prstGeom>
                    <a:noFill/>
                    <a:ln>
                      <a:noFill/>
                    </a:ln>
                  </pic:spPr>
                </pic:pic>
              </a:graphicData>
            </a:graphic>
          </wp:inline>
        </w:drawing>
      </w:r>
    </w:p>
    <w:p w14:paraId="6F426138" w14:textId="7CC30270" w:rsidR="00073FB5" w:rsidRDefault="00073FB5" w:rsidP="00C205F4">
      <w:pPr>
        <w:spacing w:before="0" w:line="22" w:lineRule="atLeast"/>
        <w:ind w:firstLine="0"/>
        <w:jc w:val="left"/>
        <w:rPr>
          <w:rFonts w:cstheme="majorBidi"/>
        </w:rPr>
      </w:pPr>
    </w:p>
    <w:p w14:paraId="6041880F" w14:textId="4A3BC0EE" w:rsidR="007F583A" w:rsidRDefault="007F583A" w:rsidP="00C205F4">
      <w:pPr>
        <w:spacing w:before="0" w:line="22" w:lineRule="atLeast"/>
        <w:ind w:firstLine="0"/>
        <w:jc w:val="left"/>
        <w:rPr>
          <w:rFonts w:cstheme="majorBidi"/>
        </w:rPr>
      </w:pPr>
      <w:r>
        <w:rPr>
          <w:rFonts w:cstheme="majorBidi"/>
        </w:rPr>
        <w:tab/>
      </w:r>
      <w:r>
        <w:rPr>
          <w:rFonts w:cstheme="majorBidi"/>
        </w:rPr>
        <w:tab/>
      </w:r>
      <w:r>
        <w:rPr>
          <w:rFonts w:cstheme="majorBidi"/>
        </w:rPr>
        <w:tab/>
      </w:r>
      <w:r w:rsidRPr="0029273D">
        <w:rPr>
          <w:rFonts w:cstheme="majorBidi"/>
          <w:i/>
          <w:iCs/>
          <w:shd w:val="clear" w:color="auto" w:fill="FCFCFC"/>
        </w:rPr>
        <w:t xml:space="preserve">Fig. </w:t>
      </w:r>
      <w:r>
        <w:rPr>
          <w:rFonts w:cstheme="majorBidi"/>
          <w:i/>
          <w:iCs/>
          <w:shd w:val="clear" w:color="auto" w:fill="FCFCFC"/>
        </w:rPr>
        <w:t xml:space="preserve">64: </w:t>
      </w:r>
      <w:r w:rsidR="00B35506">
        <w:rPr>
          <w:rFonts w:cstheme="majorBidi"/>
          <w:i/>
          <w:iCs/>
          <w:shd w:val="clear" w:color="auto" w:fill="FCFCFC"/>
        </w:rPr>
        <w:t xml:space="preserve">Detected aerostats’ </w:t>
      </w:r>
      <w:r w:rsidR="00B35506" w:rsidRPr="00B35506">
        <w:rPr>
          <w:rFonts w:cstheme="majorBidi"/>
          <w:i/>
          <w:iCs/>
          <w:shd w:val="clear" w:color="auto" w:fill="FCFCFC"/>
        </w:rPr>
        <w:t>coordinates</w:t>
      </w:r>
    </w:p>
    <w:p w14:paraId="5928A4BA" w14:textId="77777777" w:rsidR="007F583A" w:rsidRDefault="007F583A" w:rsidP="00C205F4">
      <w:pPr>
        <w:spacing w:before="0" w:line="22" w:lineRule="atLeast"/>
        <w:ind w:firstLine="0"/>
        <w:jc w:val="left"/>
        <w:rPr>
          <w:rFonts w:cstheme="majorBidi"/>
        </w:rPr>
      </w:pPr>
    </w:p>
    <w:p w14:paraId="64F88EAB" w14:textId="0053C325" w:rsidR="00EB3A54" w:rsidRPr="00070B94" w:rsidRDefault="00EB3A54" w:rsidP="00070B94">
      <w:pPr>
        <w:spacing w:before="0" w:line="22" w:lineRule="atLeast"/>
        <w:ind w:firstLine="0"/>
        <w:jc w:val="left"/>
        <w:rPr>
          <w:rFonts w:cstheme="majorBidi"/>
        </w:rPr>
      </w:pPr>
      <w:r>
        <w:rPr>
          <w:rFonts w:cstheme="majorBidi"/>
        </w:rPr>
        <w:t>With all the work with aerostat detection we left the camouflage detection behind.</w:t>
      </w:r>
      <w:r>
        <w:rPr>
          <w:rFonts w:cstheme="majorBidi"/>
        </w:rPr>
        <w:br/>
      </w:r>
      <w:r w:rsidR="00784A5F">
        <w:rPr>
          <w:rFonts w:cstheme="majorBidi"/>
        </w:rPr>
        <w:t>All the</w:t>
      </w:r>
      <w:r w:rsidR="00952781">
        <w:rPr>
          <w:rFonts w:cstheme="majorBidi"/>
        </w:rPr>
        <w:t xml:space="preserve"> algorithms work with a library called OpenCV</w:t>
      </w:r>
      <w:r w:rsidR="00784A5F">
        <w:rPr>
          <w:rFonts w:cstheme="majorBidi"/>
        </w:rPr>
        <w:t xml:space="preserve">. In order for the camouflage detection to receive the video stream it need a function from this library. Although, it uses OpenCV for the detection algorithm without a problem, it refuses to cooperate and give access to video stream.  </w:t>
      </w:r>
    </w:p>
    <w:bookmarkEnd w:id="66"/>
    <w:p w14:paraId="36847821" w14:textId="31B6A5A0" w:rsidR="003F1938" w:rsidRPr="00016ED9" w:rsidRDefault="003F1938" w:rsidP="00016ED9">
      <w:pPr>
        <w:pStyle w:val="10"/>
        <w:numPr>
          <w:ilvl w:val="3"/>
          <w:numId w:val="94"/>
        </w:numPr>
        <w:spacing w:line="22" w:lineRule="atLeast"/>
        <w:ind w:left="360"/>
        <w:jc w:val="both"/>
        <w:rPr>
          <w:rFonts w:asciiTheme="minorHAnsi" w:hAnsiTheme="minorHAnsi"/>
          <w:b/>
          <w:bCs/>
          <w:color w:val="auto"/>
          <w:szCs w:val="22"/>
        </w:rPr>
      </w:pPr>
      <w:r w:rsidRPr="00016ED9">
        <w:rPr>
          <w:rFonts w:asciiTheme="minorHAnsi" w:hAnsiTheme="minorHAnsi"/>
          <w:b/>
          <w:bCs/>
          <w:color w:val="auto"/>
          <w:szCs w:val="22"/>
        </w:rPr>
        <w:t>EXPECTED RESULTS</w:t>
      </w:r>
      <w:r w:rsidR="00677ED8">
        <w:rPr>
          <w:rFonts w:asciiTheme="minorHAnsi" w:hAnsiTheme="minorHAnsi"/>
          <w:b/>
          <w:bCs/>
          <w:color w:val="auto"/>
          <w:szCs w:val="22"/>
        </w:rPr>
        <w:t xml:space="preserve"> AND THE REALITY</w:t>
      </w:r>
    </w:p>
    <w:p w14:paraId="7B1B4391" w14:textId="20B26AD4" w:rsidR="0017693A" w:rsidRPr="00016ED9" w:rsidRDefault="0017693A" w:rsidP="00D51625">
      <w:pPr>
        <w:spacing w:line="22" w:lineRule="atLeast"/>
        <w:rPr>
          <w:rFonts w:cstheme="majorBidi"/>
        </w:rPr>
      </w:pPr>
      <w:r w:rsidRPr="00016ED9">
        <w:rPr>
          <w:rFonts w:cstheme="majorBidi"/>
        </w:rPr>
        <w:t xml:space="preserve">The final expected result of the project </w:t>
      </w:r>
      <w:r w:rsidR="00D51625">
        <w:rPr>
          <w:rFonts w:cstheme="majorBidi"/>
        </w:rPr>
        <w:t>was</w:t>
      </w:r>
      <w:r w:rsidR="00D51625" w:rsidRPr="00016ED9">
        <w:rPr>
          <w:rFonts w:cstheme="majorBidi"/>
        </w:rPr>
        <w:t xml:space="preserve"> </w:t>
      </w:r>
      <w:r w:rsidR="00931E50">
        <w:rPr>
          <w:rFonts w:cstheme="majorBidi"/>
        </w:rPr>
        <w:t xml:space="preserve">implementation </w:t>
      </w:r>
      <w:r w:rsidR="00CD7BB7">
        <w:rPr>
          <w:rFonts w:cstheme="majorBidi"/>
        </w:rPr>
        <w:t xml:space="preserve">of </w:t>
      </w:r>
      <w:r w:rsidR="00931E50">
        <w:rPr>
          <w:rFonts w:cstheme="majorBidi"/>
        </w:rPr>
        <w:t xml:space="preserve">the full detection and destruction flow, described above for </w:t>
      </w:r>
      <w:r w:rsidRPr="00016ED9">
        <w:rPr>
          <w:rFonts w:cstheme="majorBidi"/>
        </w:rPr>
        <w:t xml:space="preserve">a Mavic Pro 2 drone, carrying a micro-controller, radio module, laser module with positioning mechanism and a software installed on a computer on the ground. </w:t>
      </w:r>
    </w:p>
    <w:p w14:paraId="130159CA" w14:textId="16DA5E39" w:rsidR="003F1938" w:rsidRPr="0029273D" w:rsidRDefault="003F1938" w:rsidP="009D520B">
      <w:pPr>
        <w:spacing w:line="22" w:lineRule="atLeast"/>
        <w:ind w:firstLine="0"/>
        <w:rPr>
          <w:rFonts w:cstheme="majorBidi"/>
        </w:rPr>
      </w:pPr>
      <w:r w:rsidRPr="0029273D">
        <w:rPr>
          <w:rFonts w:cstheme="majorBidi"/>
        </w:rPr>
        <w:lastRenderedPageBreak/>
        <w:t>We expect</w:t>
      </w:r>
      <w:r w:rsidR="00613AA5">
        <w:rPr>
          <w:rFonts w:cstheme="majorBidi"/>
        </w:rPr>
        <w:t>ed</w:t>
      </w:r>
      <w:r w:rsidRPr="0029273D">
        <w:rPr>
          <w:rFonts w:cstheme="majorBidi"/>
        </w:rPr>
        <w:t xml:space="preserve"> to successfully detect the </w:t>
      </w:r>
      <w:r w:rsidR="00CD7BB7" w:rsidRPr="0029273D">
        <w:rPr>
          <w:rFonts w:cstheme="majorBidi"/>
        </w:rPr>
        <w:t>object,</w:t>
      </w:r>
      <w:r w:rsidR="00805C06">
        <w:rPr>
          <w:rFonts w:cstheme="majorBidi"/>
        </w:rPr>
        <w:t xml:space="preserve"> be it </w:t>
      </w:r>
      <w:r w:rsidR="00CD7BB7">
        <w:rPr>
          <w:rFonts w:cstheme="majorBidi"/>
        </w:rPr>
        <w:t xml:space="preserve">a </w:t>
      </w:r>
      <w:r w:rsidRPr="0029273D">
        <w:rPr>
          <w:rFonts w:cstheme="majorBidi"/>
        </w:rPr>
        <w:t>sniper on the ground</w:t>
      </w:r>
      <w:r w:rsidR="00805C06">
        <w:rPr>
          <w:rFonts w:cstheme="majorBidi"/>
        </w:rPr>
        <w:t xml:space="preserve"> or an aerostat in the air,</w:t>
      </w:r>
      <w:r w:rsidR="00E3349F">
        <w:rPr>
          <w:rFonts w:cstheme="majorBidi"/>
        </w:rPr>
        <w:t xml:space="preserve"> and liquidate it</w:t>
      </w:r>
      <w:r w:rsidRPr="0029273D">
        <w:rPr>
          <w:rFonts w:cstheme="majorBidi"/>
        </w:rPr>
        <w:t xml:space="preserve"> in real time by a </w:t>
      </w:r>
      <w:r w:rsidR="00E3349F">
        <w:rPr>
          <w:rFonts w:cstheme="majorBidi"/>
        </w:rPr>
        <w:t>laser</w:t>
      </w:r>
      <w:r w:rsidR="00E3349F" w:rsidRPr="0029273D">
        <w:rPr>
          <w:rFonts w:cstheme="majorBidi"/>
        </w:rPr>
        <w:t xml:space="preserve"> </w:t>
      </w:r>
      <w:r w:rsidRPr="0029273D">
        <w:rPr>
          <w:rFonts w:cstheme="majorBidi"/>
        </w:rPr>
        <w:t>in the following way:</w:t>
      </w:r>
    </w:p>
    <w:p w14:paraId="35DE5F05" w14:textId="3594FF04" w:rsidR="003F1938" w:rsidRPr="0029273D" w:rsidRDefault="003F1938" w:rsidP="009D520B">
      <w:pPr>
        <w:spacing w:line="22" w:lineRule="atLeast"/>
        <w:ind w:firstLine="0"/>
        <w:rPr>
          <w:rFonts w:cstheme="majorBidi"/>
        </w:rPr>
      </w:pPr>
      <w:r w:rsidRPr="0029273D">
        <w:rPr>
          <w:rFonts w:cstheme="majorBidi"/>
        </w:rPr>
        <w:t>First, we hope</w:t>
      </w:r>
      <w:r w:rsidR="00613AA5">
        <w:rPr>
          <w:rFonts w:cstheme="majorBidi"/>
        </w:rPr>
        <w:t>d</w:t>
      </w:r>
      <w:r w:rsidRPr="0029273D">
        <w:rPr>
          <w:rFonts w:cstheme="majorBidi"/>
        </w:rPr>
        <w:t xml:space="preserve"> to</w:t>
      </w:r>
      <w:r w:rsidR="00E3349F">
        <w:rPr>
          <w:rFonts w:cstheme="majorBidi"/>
        </w:rPr>
        <w:t xml:space="preserve"> </w:t>
      </w:r>
      <w:r w:rsidR="00E3349F" w:rsidRPr="0029273D">
        <w:rPr>
          <w:rFonts w:cstheme="majorBidi"/>
        </w:rPr>
        <w:t>successfully</w:t>
      </w:r>
      <w:r w:rsidRPr="0029273D">
        <w:rPr>
          <w:rFonts w:cstheme="majorBidi"/>
        </w:rPr>
        <w:t xml:space="preserve"> detect the </w:t>
      </w:r>
      <w:r w:rsidR="009D520B">
        <w:rPr>
          <w:rFonts w:cstheme="majorBidi"/>
        </w:rPr>
        <w:t>targets (</w:t>
      </w:r>
      <w:r w:rsidR="00E3349F">
        <w:rPr>
          <w:rFonts w:cstheme="majorBidi"/>
        </w:rPr>
        <w:t>camouflaged objects and aerostats</w:t>
      </w:r>
      <w:r w:rsidR="009D520B">
        <w:rPr>
          <w:rFonts w:cstheme="majorBidi"/>
        </w:rPr>
        <w:t>)</w:t>
      </w:r>
      <w:r w:rsidR="00E3349F">
        <w:rPr>
          <w:rFonts w:cstheme="majorBidi"/>
        </w:rPr>
        <w:t xml:space="preserve"> in real time video streaming from the drone to the ground station. For this purpose, we </w:t>
      </w:r>
      <w:r w:rsidR="00613AA5">
        <w:rPr>
          <w:rFonts w:cstheme="majorBidi"/>
        </w:rPr>
        <w:t xml:space="preserve">wanted to </w:t>
      </w:r>
      <w:r w:rsidR="009D520B">
        <w:rPr>
          <w:rFonts w:cstheme="majorBidi"/>
        </w:rPr>
        <w:t xml:space="preserve">implement </w:t>
      </w:r>
      <w:r w:rsidR="00E3349F">
        <w:rPr>
          <w:rFonts w:cstheme="majorBidi"/>
        </w:rPr>
        <w:t xml:space="preserve">the radio </w:t>
      </w:r>
      <w:r w:rsidR="009D520B">
        <w:rPr>
          <w:rFonts w:cstheme="majorBidi"/>
        </w:rPr>
        <w:t xml:space="preserve">based </w:t>
      </w:r>
      <w:r w:rsidR="00E3349F">
        <w:rPr>
          <w:rFonts w:cstheme="majorBidi"/>
        </w:rPr>
        <w:t>connection between the micro-controller and the ground station to be stable and sufficient for real time streaming.</w:t>
      </w:r>
    </w:p>
    <w:p w14:paraId="5FBB69C5" w14:textId="41502276" w:rsidR="00E3349F" w:rsidRDefault="003F1938" w:rsidP="00A70C99">
      <w:pPr>
        <w:spacing w:line="22" w:lineRule="atLeast"/>
        <w:ind w:firstLine="0"/>
        <w:rPr>
          <w:rFonts w:cstheme="majorBidi"/>
        </w:rPr>
      </w:pPr>
      <w:r w:rsidRPr="0029273D">
        <w:rPr>
          <w:rFonts w:cstheme="majorBidi"/>
        </w:rPr>
        <w:t>Second, we expect</w:t>
      </w:r>
      <w:r w:rsidR="00613AA5">
        <w:rPr>
          <w:rFonts w:cstheme="majorBidi"/>
        </w:rPr>
        <w:t>ed</w:t>
      </w:r>
      <w:r w:rsidRPr="0029273D">
        <w:rPr>
          <w:rFonts w:cstheme="majorBidi"/>
        </w:rPr>
        <w:t xml:space="preserve"> to locate the </w:t>
      </w:r>
      <w:r w:rsidR="00E3349F">
        <w:rPr>
          <w:rFonts w:cstheme="majorBidi"/>
        </w:rPr>
        <w:t>objects</w:t>
      </w:r>
      <w:r w:rsidR="00E3349F" w:rsidRPr="0029273D">
        <w:rPr>
          <w:rFonts w:cstheme="majorBidi"/>
        </w:rPr>
        <w:t xml:space="preserve"> </w:t>
      </w:r>
      <w:r w:rsidRPr="0029273D">
        <w:rPr>
          <w:rFonts w:cstheme="majorBidi"/>
        </w:rPr>
        <w:t xml:space="preserve">accurately </w:t>
      </w:r>
      <w:r w:rsidR="00A70C99">
        <w:rPr>
          <w:rFonts w:cstheme="majorBidi"/>
        </w:rPr>
        <w:t>enough for its liquidation. We hope</w:t>
      </w:r>
      <w:r w:rsidR="00613AA5">
        <w:rPr>
          <w:rFonts w:cstheme="majorBidi"/>
        </w:rPr>
        <w:t>d to</w:t>
      </w:r>
      <w:r w:rsidR="00A70C99">
        <w:rPr>
          <w:rFonts w:cstheme="majorBidi"/>
        </w:rPr>
        <w:t xml:space="preserve"> </w:t>
      </w:r>
      <w:r w:rsidR="00A70C99" w:rsidRPr="0029273D">
        <w:rPr>
          <w:rFonts w:cstheme="majorBidi"/>
        </w:rPr>
        <w:t>successfully</w:t>
      </w:r>
      <w:r w:rsidRPr="0029273D">
        <w:rPr>
          <w:rFonts w:cstheme="majorBidi"/>
        </w:rPr>
        <w:t xml:space="preserve"> </w:t>
      </w:r>
      <w:r w:rsidR="00E3349F">
        <w:rPr>
          <w:rFonts w:cstheme="majorBidi"/>
        </w:rPr>
        <w:t xml:space="preserve">calculate </w:t>
      </w:r>
      <w:r w:rsidR="00A70C99">
        <w:rPr>
          <w:rFonts w:cstheme="majorBidi"/>
        </w:rPr>
        <w:t>its</w:t>
      </w:r>
      <w:r w:rsidR="00E3349F">
        <w:rPr>
          <w:rFonts w:cstheme="majorBidi"/>
        </w:rPr>
        <w:t xml:space="preserve"> exact coordinate related to the drone.</w:t>
      </w:r>
    </w:p>
    <w:p w14:paraId="1A7EF405" w14:textId="1187E1C1" w:rsidR="00613AA5" w:rsidRDefault="00E3349F" w:rsidP="00613AA5">
      <w:pPr>
        <w:spacing w:line="22" w:lineRule="atLeast"/>
        <w:ind w:firstLine="0"/>
        <w:rPr>
          <w:rFonts w:cstheme="majorBidi"/>
        </w:rPr>
      </w:pPr>
      <w:r>
        <w:rPr>
          <w:rFonts w:cstheme="majorBidi"/>
        </w:rPr>
        <w:t>Third, we expect</w:t>
      </w:r>
      <w:r w:rsidR="00613AA5">
        <w:rPr>
          <w:rFonts w:cstheme="majorBidi"/>
        </w:rPr>
        <w:t>ed</w:t>
      </w:r>
      <w:r>
        <w:rPr>
          <w:rFonts w:cstheme="majorBidi"/>
        </w:rPr>
        <w:t xml:space="preserve"> the laser module to be successfully </w:t>
      </w:r>
      <w:r w:rsidR="00EB510B">
        <w:rPr>
          <w:rFonts w:cstheme="majorBidi"/>
        </w:rPr>
        <w:t>directed towards</w:t>
      </w:r>
      <w:r>
        <w:rPr>
          <w:rFonts w:cstheme="majorBidi"/>
        </w:rPr>
        <w:t xml:space="preserve"> the target's coordinates and track </w:t>
      </w:r>
      <w:r w:rsidR="00016ED9">
        <w:rPr>
          <w:rFonts w:cstheme="majorBidi"/>
        </w:rPr>
        <w:t>its</w:t>
      </w:r>
      <w:r>
        <w:rPr>
          <w:rFonts w:cstheme="majorBidi"/>
        </w:rPr>
        <w:t xml:space="preserve"> position</w:t>
      </w:r>
      <w:r w:rsidR="00016ED9">
        <w:rPr>
          <w:rFonts w:cstheme="majorBidi"/>
        </w:rPr>
        <w:t>.</w:t>
      </w:r>
      <w:r>
        <w:rPr>
          <w:rFonts w:cstheme="majorBidi"/>
        </w:rPr>
        <w:t xml:space="preserve"> </w:t>
      </w:r>
      <w:r w:rsidR="00016ED9">
        <w:rPr>
          <w:rFonts w:cstheme="majorBidi"/>
        </w:rPr>
        <w:t xml:space="preserve">So, </w:t>
      </w:r>
      <w:r>
        <w:rPr>
          <w:rFonts w:cstheme="majorBidi"/>
        </w:rPr>
        <w:t xml:space="preserve">the beam </w:t>
      </w:r>
      <w:r w:rsidR="00613AA5">
        <w:rPr>
          <w:rFonts w:cstheme="majorBidi"/>
        </w:rPr>
        <w:t xml:space="preserve">would </w:t>
      </w:r>
      <w:r>
        <w:rPr>
          <w:rFonts w:cstheme="majorBidi"/>
        </w:rPr>
        <w:t>still be aimed towards the target</w:t>
      </w:r>
      <w:r w:rsidR="00441378">
        <w:rPr>
          <w:rFonts w:cstheme="majorBidi"/>
        </w:rPr>
        <w:t xml:space="preserve"> and</w:t>
      </w:r>
      <w:r w:rsidR="00441378">
        <w:rPr>
          <w:rFonts w:cstheme="majorBidi"/>
        </w:rPr>
        <w:br/>
        <w:t>liquidating it</w:t>
      </w:r>
      <w:r>
        <w:rPr>
          <w:rFonts w:cstheme="majorBidi"/>
        </w:rPr>
        <w:t xml:space="preserve"> even if the drone isn't static.</w:t>
      </w:r>
    </w:p>
    <w:p w14:paraId="1D53D8BD" w14:textId="5A8E26C9" w:rsidR="00613AA5" w:rsidRDefault="00613AA5" w:rsidP="00613AA5">
      <w:pPr>
        <w:spacing w:line="22" w:lineRule="atLeast"/>
        <w:ind w:firstLine="0"/>
        <w:rPr>
          <w:rFonts w:cstheme="majorBidi"/>
        </w:rPr>
      </w:pPr>
      <w:r>
        <w:rPr>
          <w:rFonts w:cstheme="majorBidi"/>
        </w:rPr>
        <w:t>We didn’t achieve the wanted re</w:t>
      </w:r>
      <w:r w:rsidR="00540EF6">
        <w:rPr>
          <w:rFonts w:cstheme="majorBidi"/>
        </w:rPr>
        <w:t>sults</w:t>
      </w:r>
      <w:r w:rsidR="00C2592B">
        <w:rPr>
          <w:rFonts w:cstheme="majorBidi"/>
        </w:rPr>
        <w:t xml:space="preserve"> </w:t>
      </w:r>
      <w:r w:rsidR="00070B94">
        <w:rPr>
          <w:rFonts w:cstheme="majorBidi"/>
        </w:rPr>
        <w:t>completely</w:t>
      </w:r>
      <w:r w:rsidR="00540EF6">
        <w:rPr>
          <w:rFonts w:cstheme="majorBidi"/>
        </w:rPr>
        <w:t xml:space="preserve">. </w:t>
      </w:r>
      <w:r w:rsidR="00D577B0">
        <w:rPr>
          <w:rFonts w:cstheme="majorBidi"/>
        </w:rPr>
        <w:t xml:space="preserve"> </w:t>
      </w:r>
    </w:p>
    <w:p w14:paraId="0ACA1518" w14:textId="3D5E635C" w:rsidR="00DA6EF5" w:rsidRDefault="00D577B0" w:rsidP="007603D9">
      <w:pPr>
        <w:spacing w:line="22" w:lineRule="atLeast"/>
        <w:ind w:firstLine="0"/>
        <w:rPr>
          <w:rFonts w:cstheme="majorBidi"/>
        </w:rPr>
      </w:pPr>
      <w:r>
        <w:rPr>
          <w:rFonts w:cstheme="majorBidi"/>
        </w:rPr>
        <w:t>The detection of aerostats from real time video stream does work</w:t>
      </w:r>
      <w:r w:rsidR="00C2592B">
        <w:rPr>
          <w:rFonts w:cstheme="majorBidi"/>
        </w:rPr>
        <w:t>s</w:t>
      </w:r>
      <w:r>
        <w:rPr>
          <w:rFonts w:cstheme="majorBidi"/>
        </w:rPr>
        <w:t xml:space="preserve">. It detects aerostats and </w:t>
      </w:r>
      <w:r w:rsidR="002831B0">
        <w:rPr>
          <w:rFonts w:cstheme="majorBidi"/>
        </w:rPr>
        <w:t>does</w:t>
      </w:r>
      <w:r>
        <w:rPr>
          <w:rFonts w:cstheme="majorBidi"/>
        </w:rPr>
        <w:t xml:space="preserve"> not </w:t>
      </w:r>
      <w:r w:rsidR="00024B53" w:rsidRPr="00024B53">
        <w:rPr>
          <w:rFonts w:cstheme="majorBidi"/>
        </w:rPr>
        <w:t>miss</w:t>
      </w:r>
      <w:r w:rsidR="00070B94">
        <w:rPr>
          <w:rFonts w:cstheme="majorBidi"/>
        </w:rPr>
        <w:t>-</w:t>
      </w:r>
      <w:r w:rsidR="00024B53" w:rsidRPr="00024B53">
        <w:rPr>
          <w:rFonts w:cstheme="majorBidi"/>
        </w:rPr>
        <w:t>categorize</w:t>
      </w:r>
      <w:r w:rsidR="00C2592B">
        <w:rPr>
          <w:rFonts w:cstheme="majorBidi"/>
        </w:rPr>
        <w:t>.</w:t>
      </w:r>
      <w:r w:rsidR="001501A9">
        <w:rPr>
          <w:rFonts w:cstheme="majorBidi"/>
        </w:rPr>
        <w:t xml:space="preserve"> </w:t>
      </w:r>
      <w:r w:rsidR="008C5C7F">
        <w:rPr>
          <w:rFonts w:cstheme="majorBidi"/>
        </w:rPr>
        <w:t>But the most cheering achievement is that w</w:t>
      </w:r>
      <w:r w:rsidR="001501A9">
        <w:rPr>
          <w:rFonts w:cstheme="majorBidi"/>
        </w:rPr>
        <w:t>e succeeded in making the detection work in 30 fps</w:t>
      </w:r>
      <w:r w:rsidR="004C4C3F">
        <w:rPr>
          <w:rFonts w:cstheme="majorBidi"/>
        </w:rPr>
        <w:t xml:space="preserve"> from the 60 fps transmitted video</w:t>
      </w:r>
      <w:r w:rsidR="001501A9">
        <w:rPr>
          <w:rFonts w:cstheme="majorBidi"/>
        </w:rPr>
        <w:t xml:space="preserve">. </w:t>
      </w:r>
      <w:r w:rsidR="00DA6EF5">
        <w:rPr>
          <w:rFonts w:cstheme="majorBidi"/>
        </w:rPr>
        <w:t>It’s a</w:t>
      </w:r>
      <w:r w:rsidR="001501A9">
        <w:rPr>
          <w:rFonts w:cstheme="majorBidi"/>
        </w:rPr>
        <w:t xml:space="preserve"> </w:t>
      </w:r>
      <w:r w:rsidR="005B20E5">
        <w:rPr>
          <w:rFonts w:cstheme="majorBidi"/>
        </w:rPr>
        <w:t>significant improvement</w:t>
      </w:r>
      <w:r w:rsidR="00DA6EF5">
        <w:rPr>
          <w:rFonts w:cstheme="majorBidi"/>
        </w:rPr>
        <w:t xml:space="preserve"> from the 5 fps </w:t>
      </w:r>
      <w:r w:rsidR="005B20E5">
        <w:rPr>
          <w:rFonts w:cstheme="majorBidi"/>
        </w:rPr>
        <w:t xml:space="preserve">of </w:t>
      </w:r>
      <w:r w:rsidR="00DA6EF5">
        <w:rPr>
          <w:rFonts w:cstheme="majorBidi"/>
        </w:rPr>
        <w:t>a saved video</w:t>
      </w:r>
      <w:r w:rsidR="001501A9">
        <w:rPr>
          <w:rFonts w:cstheme="majorBidi"/>
        </w:rPr>
        <w:t>.</w:t>
      </w:r>
      <w:r w:rsidR="00DA6EF5">
        <w:rPr>
          <w:rFonts w:cstheme="majorBidi"/>
        </w:rPr>
        <w:t xml:space="preserve"> </w:t>
      </w:r>
      <w:r w:rsidR="001501A9">
        <w:rPr>
          <w:rFonts w:cstheme="majorBidi"/>
        </w:rPr>
        <w:t xml:space="preserve"> </w:t>
      </w:r>
      <w:r w:rsidR="008C5C7F">
        <w:rPr>
          <w:rFonts w:cstheme="majorBidi"/>
        </w:rPr>
        <w:t xml:space="preserve">Our supervisors </w:t>
      </w:r>
      <w:r w:rsidR="00FA3AE9">
        <w:rPr>
          <w:rFonts w:cstheme="majorBidi"/>
        </w:rPr>
        <w:t>told us that the detection should be at least</w:t>
      </w:r>
      <w:r w:rsidR="004C4C3F">
        <w:rPr>
          <w:rFonts w:cstheme="majorBidi"/>
        </w:rPr>
        <w:t xml:space="preserve"> visually with no delay between received video stream and the output video</w:t>
      </w:r>
      <w:r w:rsidR="007603D9">
        <w:rPr>
          <w:rFonts w:cstheme="majorBidi"/>
        </w:rPr>
        <w:t>.</w:t>
      </w:r>
      <w:r w:rsidR="006510F0">
        <w:rPr>
          <w:rFonts w:cstheme="majorBidi"/>
        </w:rPr>
        <w:t xml:space="preserve"> </w:t>
      </w:r>
    </w:p>
    <w:p w14:paraId="4FBBAF2E" w14:textId="15ED46C5" w:rsidR="00FD1BEE" w:rsidRDefault="00DA6EF5" w:rsidP="00B7389B">
      <w:pPr>
        <w:spacing w:line="22" w:lineRule="atLeast"/>
        <w:ind w:firstLine="0"/>
        <w:rPr>
          <w:rFonts w:cstheme="majorBidi"/>
        </w:rPr>
      </w:pPr>
      <w:r>
        <w:rPr>
          <w:rFonts w:cstheme="majorBidi"/>
        </w:rPr>
        <w:t>The detection of camouflaged object</w:t>
      </w:r>
      <w:r w:rsidR="00B7389B">
        <w:rPr>
          <w:rFonts w:cstheme="majorBidi"/>
        </w:rPr>
        <w:t xml:space="preserve">: </w:t>
      </w:r>
      <w:r>
        <w:rPr>
          <w:rFonts w:cstheme="majorBidi"/>
        </w:rPr>
        <w:t xml:space="preserve">we </w:t>
      </w:r>
      <w:r w:rsidR="00FD1BEE">
        <w:rPr>
          <w:rFonts w:cstheme="majorBidi"/>
        </w:rPr>
        <w:t xml:space="preserve">failed to make it work on a video stream from </w:t>
      </w:r>
      <w:r w:rsidR="00B7389B">
        <w:rPr>
          <w:rFonts w:cstheme="majorBidi"/>
        </w:rPr>
        <w:t xml:space="preserve">the </w:t>
      </w:r>
      <w:r w:rsidR="00FD1BEE">
        <w:rPr>
          <w:rFonts w:cstheme="majorBidi"/>
        </w:rPr>
        <w:t>drone.</w:t>
      </w:r>
      <w:r w:rsidR="007E3B98">
        <w:rPr>
          <w:rFonts w:cstheme="majorBidi"/>
        </w:rPr>
        <w:br/>
        <w:t xml:space="preserve">The detection algorithm of camouflage works with an open-source library. </w:t>
      </w:r>
      <w:r w:rsidR="003B3094">
        <w:rPr>
          <w:rFonts w:cstheme="majorBidi"/>
        </w:rPr>
        <w:t xml:space="preserve">We tried to connect it with the </w:t>
      </w:r>
      <w:r w:rsidR="001501A9">
        <w:rPr>
          <w:rFonts w:cstheme="majorBidi"/>
        </w:rPr>
        <w:t>algorithm,</w:t>
      </w:r>
      <w:r w:rsidR="003B3094">
        <w:rPr>
          <w:rFonts w:cstheme="majorBidi"/>
        </w:rPr>
        <w:t xml:space="preserve"> but it didn’t cooperate well. The detection worked well but it refused to get the input from </w:t>
      </w:r>
      <w:r w:rsidR="00FE6267">
        <w:rPr>
          <w:rFonts w:cstheme="majorBidi"/>
        </w:rPr>
        <w:t xml:space="preserve">the </w:t>
      </w:r>
      <w:r w:rsidR="003B3094">
        <w:rPr>
          <w:rFonts w:cstheme="majorBidi"/>
        </w:rPr>
        <w:t>camera. We searched for a solution but to no avail.</w:t>
      </w:r>
    </w:p>
    <w:p w14:paraId="14C273D1" w14:textId="69169C6E" w:rsidR="00D577B0" w:rsidRDefault="00FD1BEE" w:rsidP="00246C1F">
      <w:pPr>
        <w:spacing w:line="22" w:lineRule="atLeast"/>
        <w:ind w:firstLine="0"/>
        <w:rPr>
          <w:rFonts w:cstheme="majorBidi"/>
          <w:lang w:bidi="ar-SY"/>
        </w:rPr>
      </w:pPr>
      <w:r>
        <w:rPr>
          <w:rFonts w:cstheme="majorBidi"/>
        </w:rPr>
        <w:t xml:space="preserve">Both algorithms do </w:t>
      </w:r>
      <w:r w:rsidR="00D141C3">
        <w:rPr>
          <w:rFonts w:cstheme="majorBidi"/>
        </w:rPr>
        <w:t xml:space="preserve">provide </w:t>
      </w:r>
      <w:r>
        <w:rPr>
          <w:rFonts w:cstheme="majorBidi"/>
          <w:lang w:bidi="ar-SY"/>
        </w:rPr>
        <w:t>c</w:t>
      </w:r>
      <w:r w:rsidRPr="00FD79FB">
        <w:rPr>
          <w:rFonts w:cstheme="majorBidi"/>
          <w:lang w:bidi="ar-SY"/>
        </w:rPr>
        <w:t>oordinates</w:t>
      </w:r>
      <w:r w:rsidR="00785D12">
        <w:rPr>
          <w:rFonts w:cstheme="majorBidi"/>
          <w:lang w:bidi="ar-SY"/>
        </w:rPr>
        <w:t>.</w:t>
      </w:r>
      <w:r>
        <w:rPr>
          <w:rFonts w:cstheme="majorBidi"/>
          <w:lang w:bidi="ar-SY"/>
        </w:rPr>
        <w:t xml:space="preserve"> </w:t>
      </w:r>
      <w:r w:rsidR="00785D12">
        <w:rPr>
          <w:rFonts w:cstheme="majorBidi"/>
          <w:lang w:bidi="ar-SY"/>
        </w:rPr>
        <w:t xml:space="preserve"> </w:t>
      </w:r>
      <w:r w:rsidR="0010000A">
        <w:rPr>
          <w:rFonts w:cstheme="majorBidi"/>
          <w:lang w:bidi="ar-SY"/>
        </w:rPr>
        <w:t xml:space="preserve">The </w:t>
      </w:r>
      <w:r w:rsidR="00785D12">
        <w:rPr>
          <w:rFonts w:cstheme="majorBidi"/>
          <w:lang w:bidi="ar-SY"/>
        </w:rPr>
        <w:t>camouflage detection provide</w:t>
      </w:r>
      <w:r w:rsidR="006510F0">
        <w:rPr>
          <w:rFonts w:cstheme="majorBidi"/>
          <w:lang w:bidi="ar-SY"/>
        </w:rPr>
        <w:t xml:space="preserve"> X,Y,Z coordinates of</w:t>
      </w:r>
      <w:r w:rsidR="00785D12">
        <w:rPr>
          <w:rFonts w:cstheme="majorBidi"/>
          <w:lang w:bidi="ar-SY"/>
        </w:rPr>
        <w:t xml:space="preserve"> one target</w:t>
      </w:r>
      <w:r w:rsidR="0010000A">
        <w:rPr>
          <w:rFonts w:cstheme="majorBidi"/>
          <w:lang w:bidi="ar-SY"/>
        </w:rPr>
        <w:t xml:space="preserve"> and </w:t>
      </w:r>
      <w:r w:rsidR="00A9124D">
        <w:rPr>
          <w:rFonts w:cstheme="majorBidi"/>
          <w:lang w:bidi="ar-SY"/>
        </w:rPr>
        <w:t>t</w:t>
      </w:r>
      <w:r w:rsidR="0010000A">
        <w:rPr>
          <w:rFonts w:cstheme="majorBidi"/>
          <w:lang w:bidi="ar-SY"/>
        </w:rPr>
        <w:t xml:space="preserve">he aerostat detection provides X,Y coordinates of all recognized targets  which after words convert to </w:t>
      </w:r>
      <w:r w:rsidR="00246C1F">
        <w:rPr>
          <w:rFonts w:cstheme="majorBidi"/>
          <w:lang w:bidi="ar-SY"/>
        </w:rPr>
        <w:t xml:space="preserve">X,Y,Z </w:t>
      </w:r>
      <w:r w:rsidR="0010000A">
        <w:rPr>
          <w:rFonts w:cstheme="majorBidi"/>
          <w:lang w:bidi="ar-SY"/>
        </w:rPr>
        <w:t>that the aiming algorithm use</w:t>
      </w:r>
      <w:r w:rsidR="00785D12">
        <w:rPr>
          <w:rFonts w:cstheme="majorBidi"/>
          <w:lang w:bidi="ar-SY"/>
        </w:rPr>
        <w:t xml:space="preserve">. </w:t>
      </w:r>
      <w:r w:rsidR="0095401C">
        <w:rPr>
          <w:rFonts w:cstheme="majorBidi"/>
          <w:lang w:bidi="ar-SY"/>
        </w:rPr>
        <w:t>T</w:t>
      </w:r>
      <w:r>
        <w:rPr>
          <w:rFonts w:cstheme="majorBidi"/>
          <w:lang w:bidi="ar-SY"/>
        </w:rPr>
        <w:t xml:space="preserve">he aiming </w:t>
      </w:r>
      <w:r w:rsidR="000600F0">
        <w:rPr>
          <w:rFonts w:cstheme="majorBidi"/>
          <w:lang w:bidi="ar-SY"/>
        </w:rPr>
        <w:t>algorithm does</w:t>
      </w:r>
      <w:r>
        <w:rPr>
          <w:rFonts w:cstheme="majorBidi"/>
          <w:lang w:bidi="ar-SY"/>
        </w:rPr>
        <w:t xml:space="preserve"> </w:t>
      </w:r>
      <w:r w:rsidR="001501A9">
        <w:rPr>
          <w:rFonts w:cstheme="majorBidi"/>
          <w:lang w:bidi="ar-SY"/>
        </w:rPr>
        <w:t>recognize</w:t>
      </w:r>
      <w:r w:rsidR="0095401C">
        <w:rPr>
          <w:rFonts w:cstheme="majorBidi"/>
          <w:lang w:bidi="ar-SY"/>
        </w:rPr>
        <w:t xml:space="preserve"> these c</w:t>
      </w:r>
      <w:r w:rsidR="0095401C" w:rsidRPr="00FD79FB">
        <w:rPr>
          <w:rFonts w:cstheme="majorBidi"/>
          <w:lang w:bidi="ar-SY"/>
        </w:rPr>
        <w:t>oordinates</w:t>
      </w:r>
      <w:r w:rsidR="009954FF">
        <w:rPr>
          <w:rFonts w:cstheme="majorBidi"/>
          <w:lang w:bidi="ar-SY"/>
        </w:rPr>
        <w:t>,</w:t>
      </w:r>
      <w:r>
        <w:rPr>
          <w:rFonts w:cstheme="majorBidi"/>
          <w:lang w:bidi="ar-SY"/>
        </w:rPr>
        <w:t xml:space="preserve"> and </w:t>
      </w:r>
      <w:r w:rsidR="00C66BC8">
        <w:rPr>
          <w:rFonts w:cstheme="majorBidi"/>
          <w:lang w:bidi="ar-SY"/>
        </w:rPr>
        <w:t>the mechanism</w:t>
      </w:r>
      <w:r>
        <w:rPr>
          <w:rFonts w:cstheme="majorBidi"/>
          <w:lang w:bidi="ar-SY"/>
        </w:rPr>
        <w:t xml:space="preserve"> aims </w:t>
      </w:r>
      <w:r w:rsidR="00C66BC8">
        <w:rPr>
          <w:rFonts w:cstheme="majorBidi"/>
          <w:lang w:bidi="ar-SY"/>
        </w:rPr>
        <w:t xml:space="preserve">the laser </w:t>
      </w:r>
      <w:r>
        <w:rPr>
          <w:rFonts w:cstheme="majorBidi"/>
          <w:lang w:bidi="ar-SY"/>
        </w:rPr>
        <w:t>to the target.</w:t>
      </w:r>
      <w:r w:rsidR="0010000A">
        <w:rPr>
          <w:rFonts w:cstheme="majorBidi"/>
          <w:lang w:bidi="ar-SY"/>
        </w:rPr>
        <w:t xml:space="preserve"> In case of multiple targets in aerostat detection, the laser will aim for the first target in a queue, The one with smallest X coordinate in the initial X,Y coordinates.</w:t>
      </w:r>
      <w:r>
        <w:rPr>
          <w:rFonts w:cstheme="majorBidi"/>
          <w:lang w:bidi="ar-SY"/>
        </w:rPr>
        <w:t xml:space="preserve">  </w:t>
      </w:r>
      <w:r w:rsidR="000600F0">
        <w:rPr>
          <w:rFonts w:cstheme="majorBidi"/>
          <w:lang w:bidi="ar-SY"/>
        </w:rPr>
        <w:t xml:space="preserve">However, </w:t>
      </w:r>
      <w:r>
        <w:rPr>
          <w:rFonts w:cstheme="majorBidi"/>
          <w:lang w:bidi="ar-SY"/>
        </w:rPr>
        <w:t>the communication device tha</w:t>
      </w:r>
      <w:r w:rsidR="009954FF">
        <w:rPr>
          <w:rFonts w:cstheme="majorBidi"/>
          <w:lang w:bidi="ar-SY"/>
        </w:rPr>
        <w:t xml:space="preserve">t would transmit between the aiming mechanism and computer </w:t>
      </w:r>
      <w:r w:rsidR="009938FB">
        <w:rPr>
          <w:rFonts w:cstheme="majorBidi"/>
          <w:lang w:bidi="ar-SY"/>
        </w:rPr>
        <w:t>was not supplied on time due to logistic issues.</w:t>
      </w:r>
      <w:r w:rsidR="009954FF">
        <w:rPr>
          <w:rFonts w:cstheme="majorBidi"/>
          <w:lang w:bidi="ar-SY"/>
        </w:rPr>
        <w:t xml:space="preserve"> </w:t>
      </w:r>
    </w:p>
    <w:p w14:paraId="18A0BEDF" w14:textId="6747B514" w:rsidR="00C66BC8" w:rsidRDefault="00C66BC8" w:rsidP="00613AA5">
      <w:pPr>
        <w:spacing w:line="22" w:lineRule="atLeast"/>
        <w:ind w:firstLine="0"/>
        <w:rPr>
          <w:rFonts w:cstheme="majorBidi"/>
        </w:rPr>
      </w:pPr>
      <w:r>
        <w:rPr>
          <w:rFonts w:cstheme="majorBidi"/>
          <w:lang w:bidi="ar-SY"/>
        </w:rPr>
        <w:t xml:space="preserve">We wanted to develop to a state of a finished product but succeed only to develop further and closer </w:t>
      </w:r>
      <w:r w:rsidR="00431286">
        <w:rPr>
          <w:rFonts w:cstheme="majorBidi"/>
          <w:lang w:bidi="ar-SY"/>
        </w:rPr>
        <w:t xml:space="preserve">to </w:t>
      </w:r>
      <w:r>
        <w:rPr>
          <w:rFonts w:cstheme="majorBidi"/>
          <w:lang w:bidi="ar-SY"/>
        </w:rPr>
        <w:t xml:space="preserve">the wanted end. </w:t>
      </w:r>
    </w:p>
    <w:p w14:paraId="41665756" w14:textId="370D9973" w:rsidR="00444D98" w:rsidRDefault="00444D98" w:rsidP="00227188">
      <w:pPr>
        <w:autoSpaceDE w:val="0"/>
        <w:autoSpaceDN w:val="0"/>
        <w:adjustRightInd w:val="0"/>
        <w:spacing w:after="0" w:line="240" w:lineRule="auto"/>
        <w:rPr>
          <w:rFonts w:cstheme="majorBidi"/>
        </w:rPr>
      </w:pPr>
    </w:p>
    <w:p w14:paraId="1FC49DF5" w14:textId="2474C429" w:rsidR="0046023B" w:rsidRDefault="0046023B" w:rsidP="00227188">
      <w:pPr>
        <w:autoSpaceDE w:val="0"/>
        <w:autoSpaceDN w:val="0"/>
        <w:adjustRightInd w:val="0"/>
        <w:spacing w:after="0" w:line="240" w:lineRule="auto"/>
        <w:rPr>
          <w:rFonts w:cstheme="majorBidi"/>
        </w:rPr>
      </w:pPr>
    </w:p>
    <w:p w14:paraId="2E962A58" w14:textId="613B742D" w:rsidR="0046023B" w:rsidRDefault="0046023B" w:rsidP="00227188">
      <w:pPr>
        <w:autoSpaceDE w:val="0"/>
        <w:autoSpaceDN w:val="0"/>
        <w:adjustRightInd w:val="0"/>
        <w:spacing w:after="0" w:line="240" w:lineRule="auto"/>
        <w:rPr>
          <w:rFonts w:cstheme="majorBidi"/>
        </w:rPr>
      </w:pPr>
    </w:p>
    <w:p w14:paraId="40E4C793" w14:textId="1E3BD176" w:rsidR="0046023B" w:rsidRDefault="0046023B" w:rsidP="00227188">
      <w:pPr>
        <w:autoSpaceDE w:val="0"/>
        <w:autoSpaceDN w:val="0"/>
        <w:adjustRightInd w:val="0"/>
        <w:spacing w:after="0" w:line="240" w:lineRule="auto"/>
        <w:rPr>
          <w:rFonts w:cstheme="majorBidi"/>
        </w:rPr>
      </w:pPr>
    </w:p>
    <w:p w14:paraId="77DF666B" w14:textId="58582589" w:rsidR="0046023B" w:rsidRDefault="0046023B" w:rsidP="00227188">
      <w:pPr>
        <w:autoSpaceDE w:val="0"/>
        <w:autoSpaceDN w:val="0"/>
        <w:adjustRightInd w:val="0"/>
        <w:spacing w:after="0" w:line="240" w:lineRule="auto"/>
        <w:rPr>
          <w:rFonts w:cstheme="majorBidi"/>
        </w:rPr>
      </w:pPr>
    </w:p>
    <w:p w14:paraId="48A4D90D" w14:textId="6A195D85" w:rsidR="0046023B" w:rsidRDefault="0046023B" w:rsidP="00227188">
      <w:pPr>
        <w:autoSpaceDE w:val="0"/>
        <w:autoSpaceDN w:val="0"/>
        <w:adjustRightInd w:val="0"/>
        <w:spacing w:after="0" w:line="240" w:lineRule="auto"/>
        <w:rPr>
          <w:rFonts w:cstheme="majorBidi"/>
        </w:rPr>
      </w:pPr>
    </w:p>
    <w:p w14:paraId="6A25AD54" w14:textId="42774C94" w:rsidR="0046023B" w:rsidRDefault="0046023B" w:rsidP="00227188">
      <w:pPr>
        <w:autoSpaceDE w:val="0"/>
        <w:autoSpaceDN w:val="0"/>
        <w:adjustRightInd w:val="0"/>
        <w:spacing w:after="0" w:line="240" w:lineRule="auto"/>
        <w:rPr>
          <w:rFonts w:cstheme="majorBidi"/>
        </w:rPr>
      </w:pPr>
    </w:p>
    <w:p w14:paraId="75C1942B" w14:textId="5DE09150" w:rsidR="0046023B" w:rsidRDefault="0046023B" w:rsidP="00227188">
      <w:pPr>
        <w:autoSpaceDE w:val="0"/>
        <w:autoSpaceDN w:val="0"/>
        <w:adjustRightInd w:val="0"/>
        <w:spacing w:after="0" w:line="240" w:lineRule="auto"/>
        <w:rPr>
          <w:rFonts w:cstheme="majorBidi"/>
        </w:rPr>
      </w:pPr>
    </w:p>
    <w:p w14:paraId="0B3394D7" w14:textId="7EA50C31" w:rsidR="0046023B" w:rsidRDefault="0046023B" w:rsidP="00227188">
      <w:pPr>
        <w:autoSpaceDE w:val="0"/>
        <w:autoSpaceDN w:val="0"/>
        <w:adjustRightInd w:val="0"/>
        <w:spacing w:after="0" w:line="240" w:lineRule="auto"/>
        <w:rPr>
          <w:rFonts w:cstheme="majorBidi"/>
        </w:rPr>
      </w:pPr>
    </w:p>
    <w:p w14:paraId="1CD19F66" w14:textId="23BCCAE4" w:rsidR="0046023B" w:rsidRDefault="0046023B" w:rsidP="00227188">
      <w:pPr>
        <w:autoSpaceDE w:val="0"/>
        <w:autoSpaceDN w:val="0"/>
        <w:adjustRightInd w:val="0"/>
        <w:spacing w:after="0" w:line="240" w:lineRule="auto"/>
        <w:rPr>
          <w:rFonts w:cstheme="majorBidi"/>
        </w:rPr>
      </w:pPr>
    </w:p>
    <w:p w14:paraId="1CC046FA" w14:textId="0D9C97E2" w:rsidR="0046023B" w:rsidRDefault="0046023B" w:rsidP="00227188">
      <w:pPr>
        <w:autoSpaceDE w:val="0"/>
        <w:autoSpaceDN w:val="0"/>
        <w:adjustRightInd w:val="0"/>
        <w:spacing w:after="0" w:line="240" w:lineRule="auto"/>
        <w:rPr>
          <w:rFonts w:cstheme="majorBidi"/>
        </w:rPr>
      </w:pPr>
    </w:p>
    <w:p w14:paraId="4B7B7DCF" w14:textId="338FBA20" w:rsidR="0046023B" w:rsidRDefault="0046023B" w:rsidP="00227188">
      <w:pPr>
        <w:autoSpaceDE w:val="0"/>
        <w:autoSpaceDN w:val="0"/>
        <w:adjustRightInd w:val="0"/>
        <w:spacing w:after="0" w:line="240" w:lineRule="auto"/>
        <w:rPr>
          <w:rFonts w:cstheme="majorBidi"/>
        </w:rPr>
      </w:pPr>
    </w:p>
    <w:p w14:paraId="2BE42808" w14:textId="283ADE90" w:rsidR="0046023B" w:rsidRDefault="0046023B" w:rsidP="00227188">
      <w:pPr>
        <w:autoSpaceDE w:val="0"/>
        <w:autoSpaceDN w:val="0"/>
        <w:adjustRightInd w:val="0"/>
        <w:spacing w:after="0" w:line="240" w:lineRule="auto"/>
        <w:rPr>
          <w:rFonts w:cstheme="majorBidi"/>
        </w:rPr>
      </w:pPr>
    </w:p>
    <w:p w14:paraId="7579156C" w14:textId="1533657F" w:rsidR="0046023B" w:rsidRDefault="0046023B" w:rsidP="00227188">
      <w:pPr>
        <w:autoSpaceDE w:val="0"/>
        <w:autoSpaceDN w:val="0"/>
        <w:adjustRightInd w:val="0"/>
        <w:spacing w:after="0" w:line="240" w:lineRule="auto"/>
        <w:rPr>
          <w:rFonts w:cstheme="majorBidi"/>
        </w:rPr>
      </w:pPr>
    </w:p>
    <w:p w14:paraId="6FC96664" w14:textId="77777777" w:rsidR="0046023B" w:rsidRPr="0029273D" w:rsidRDefault="0046023B" w:rsidP="00227188">
      <w:pPr>
        <w:autoSpaceDE w:val="0"/>
        <w:autoSpaceDN w:val="0"/>
        <w:adjustRightInd w:val="0"/>
        <w:spacing w:after="0" w:line="240" w:lineRule="auto"/>
        <w:rPr>
          <w:rFonts w:cstheme="majorBidi"/>
        </w:rPr>
      </w:pPr>
    </w:p>
    <w:p w14:paraId="38C98126" w14:textId="77777777" w:rsidR="000A1941" w:rsidRPr="0029273D" w:rsidRDefault="000A1941" w:rsidP="00E2027F">
      <w:pPr>
        <w:autoSpaceDE w:val="0"/>
        <w:autoSpaceDN w:val="0"/>
        <w:adjustRightInd w:val="0"/>
        <w:spacing w:after="0" w:line="240" w:lineRule="auto"/>
        <w:jc w:val="center"/>
        <w:rPr>
          <w:rFonts w:cstheme="majorBidi"/>
          <w:i/>
          <w:iCs/>
        </w:rPr>
      </w:pPr>
    </w:p>
    <w:p w14:paraId="00189D9E" w14:textId="2601728C" w:rsidR="003A303A" w:rsidRPr="003A303A" w:rsidRDefault="004F2DB2" w:rsidP="00FF6766">
      <w:pPr>
        <w:pStyle w:val="ad"/>
        <w:numPr>
          <w:ilvl w:val="3"/>
          <w:numId w:val="94"/>
        </w:numPr>
        <w:spacing w:before="240" w:after="120" w:line="22" w:lineRule="atLeast"/>
        <w:jc w:val="left"/>
        <w:rPr>
          <w:rFonts w:asciiTheme="minorHAnsi" w:hAnsiTheme="minorHAnsi" w:cstheme="majorBidi"/>
          <w:b/>
          <w:bCs/>
          <w:i w:val="0"/>
          <w:iCs w:val="0"/>
          <w:color w:val="auto"/>
          <w:sz w:val="22"/>
          <w:szCs w:val="22"/>
        </w:rPr>
      </w:pPr>
      <w:bookmarkStart w:id="68" w:name="_Hlk39927497"/>
      <w:bookmarkEnd w:id="68"/>
      <w:r w:rsidRPr="008D2CD2">
        <w:rPr>
          <w:rFonts w:asciiTheme="minorHAnsi" w:hAnsiTheme="minorHAnsi" w:cstheme="majorBidi"/>
          <w:b/>
          <w:bCs/>
          <w:i w:val="0"/>
          <w:iCs w:val="0"/>
          <w:color w:val="auto"/>
          <w:sz w:val="22"/>
          <w:szCs w:val="22"/>
        </w:rPr>
        <w:t>PRELIMINARY SOFTWARE ENGINEERING DOCUMENTS</w:t>
      </w:r>
    </w:p>
    <w:p w14:paraId="774E32E3" w14:textId="21897057" w:rsidR="004F2DB2" w:rsidRPr="008D2CD2" w:rsidRDefault="003A303A" w:rsidP="002E0D6B">
      <w:pPr>
        <w:pStyle w:val="10"/>
        <w:spacing w:line="22" w:lineRule="atLeast"/>
        <w:ind w:firstLine="360"/>
        <w:jc w:val="both"/>
        <w:rPr>
          <w:rFonts w:asciiTheme="minorHAnsi" w:hAnsiTheme="minorHAnsi"/>
          <w:b/>
          <w:bCs/>
          <w:color w:val="auto"/>
          <w:szCs w:val="22"/>
        </w:rPr>
      </w:pPr>
      <w:r w:rsidRPr="008D2CD2">
        <w:rPr>
          <w:rFonts w:asciiTheme="minorHAnsi" w:hAnsiTheme="minorHAnsi"/>
          <w:b/>
          <w:bCs/>
        </w:rPr>
        <w:t xml:space="preserve">5.1 </w:t>
      </w:r>
      <w:r w:rsidR="004F2DB2" w:rsidRPr="008D2CD2">
        <w:rPr>
          <w:rFonts w:asciiTheme="minorHAnsi" w:hAnsiTheme="minorHAnsi"/>
          <w:b/>
          <w:bCs/>
          <w:color w:val="auto"/>
          <w:szCs w:val="22"/>
        </w:rPr>
        <w:t>Use Case</w:t>
      </w:r>
      <w:r w:rsidR="00025232" w:rsidRPr="008D2CD2">
        <w:rPr>
          <w:rFonts w:asciiTheme="minorHAnsi" w:eastAsia="Calibri" w:hAnsiTheme="minorHAnsi" w:cs="Arial"/>
          <w:noProof/>
        </w:rPr>
        <w:drawing>
          <wp:anchor distT="0" distB="0" distL="114300" distR="114300" simplePos="0" relativeHeight="251640832" behindDoc="0" locked="0" layoutInCell="1" allowOverlap="1" wp14:anchorId="0EAEFB11" wp14:editId="6D854C83">
            <wp:simplePos x="0" y="0"/>
            <wp:positionH relativeFrom="margin">
              <wp:posOffset>-285115</wp:posOffset>
            </wp:positionH>
            <wp:positionV relativeFrom="paragraph">
              <wp:posOffset>391160</wp:posOffset>
            </wp:positionV>
            <wp:extent cx="6334125" cy="5293360"/>
            <wp:effectExtent l="0" t="0" r="9525" b="2540"/>
            <wp:wrapTopAndBottom/>
            <wp:docPr id="46"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extLst>
                        <a:ext uri="{28A0092B-C50C-407E-A947-70E740481C1C}">
                          <a14:useLocalDpi xmlns:a14="http://schemas.microsoft.com/office/drawing/2010/main" val="0"/>
                        </a:ext>
                      </a:extLst>
                    </a:blip>
                    <a:srcRect l="21403" t="11565" r="23947" b="2478"/>
                    <a:stretch/>
                  </pic:blipFill>
                  <pic:spPr bwMode="auto">
                    <a:xfrm>
                      <a:off x="0" y="0"/>
                      <a:ext cx="6334125" cy="5293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9E1941" w14:textId="32033639" w:rsidR="004F2DB2" w:rsidRPr="0029273D" w:rsidRDefault="004F2DB2" w:rsidP="005A5B4E"/>
    <w:p w14:paraId="6F41CE0D" w14:textId="17DA2A8E" w:rsidR="00B44B83" w:rsidRPr="0029273D" w:rsidRDefault="004F2DB2" w:rsidP="008D2CD2">
      <w:pPr>
        <w:rPr>
          <w:rFonts w:cstheme="majorBidi"/>
          <w:i/>
          <w:iCs/>
          <w:rtl/>
        </w:rPr>
      </w:pPr>
      <w:r w:rsidRPr="0029273D">
        <w:rPr>
          <w:rFonts w:cstheme="majorBidi"/>
        </w:rPr>
        <w:t xml:space="preserve">                                                                </w:t>
      </w:r>
      <w:r w:rsidRPr="0029273D">
        <w:rPr>
          <w:rFonts w:cstheme="majorBidi"/>
          <w:i/>
          <w:iCs/>
        </w:rPr>
        <w:t>Fig.</w:t>
      </w:r>
      <w:r w:rsidR="00571BD5" w:rsidRPr="0029273D">
        <w:rPr>
          <w:rFonts w:cstheme="majorBidi"/>
          <w:i/>
          <w:iCs/>
        </w:rPr>
        <w:t xml:space="preserve"> </w:t>
      </w:r>
      <w:r w:rsidR="00B35506">
        <w:rPr>
          <w:rFonts w:cstheme="majorBidi"/>
          <w:i/>
          <w:iCs/>
        </w:rPr>
        <w:t>65</w:t>
      </w:r>
      <w:r w:rsidRPr="0029273D">
        <w:rPr>
          <w:rFonts w:cstheme="majorBidi"/>
          <w:i/>
          <w:iCs/>
        </w:rPr>
        <w:t xml:space="preserve">: </w:t>
      </w:r>
      <w:r w:rsidR="008D2CD2">
        <w:rPr>
          <w:rFonts w:cstheme="majorBidi"/>
          <w:i/>
          <w:iCs/>
        </w:rPr>
        <w:t>U</w:t>
      </w:r>
      <w:r w:rsidR="008D2CD2" w:rsidRPr="0029273D">
        <w:rPr>
          <w:rFonts w:cstheme="majorBidi"/>
          <w:i/>
          <w:iCs/>
        </w:rPr>
        <w:t xml:space="preserve">se </w:t>
      </w:r>
      <w:r w:rsidRPr="0029273D">
        <w:rPr>
          <w:rFonts w:cstheme="majorBidi"/>
          <w:i/>
          <w:iCs/>
        </w:rPr>
        <w:t>case diagram</w:t>
      </w:r>
    </w:p>
    <w:p w14:paraId="6E5B2D89" w14:textId="51EB1F8F" w:rsidR="000A5E1E" w:rsidRPr="00090CF3" w:rsidRDefault="00B44B83" w:rsidP="00090CF3">
      <w:pPr>
        <w:pStyle w:val="a4"/>
        <w:ind w:left="480" w:firstLine="0"/>
        <w:rPr>
          <w:rFonts w:eastAsia="Times New Roman" w:cs="Times New Roman"/>
          <w:b/>
          <w:bCs/>
        </w:rPr>
      </w:pPr>
      <w:r w:rsidRPr="00090CF3">
        <w:rPr>
          <w:rFonts w:eastAsia="Times New Roman" w:cs="Times New Roman"/>
          <w:b/>
          <w:bCs/>
        </w:rPr>
        <w:t xml:space="preserve">5.2 </w:t>
      </w:r>
      <w:r w:rsidRPr="00090CF3">
        <w:rPr>
          <w:rFonts w:eastAsia="Times New Roman" w:cs="Times New Roman"/>
          <w:b/>
          <w:bCs/>
        </w:rPr>
        <w:tab/>
      </w:r>
      <w:r w:rsidR="000A5E1E" w:rsidRPr="00090CF3">
        <w:rPr>
          <w:rFonts w:eastAsia="Times New Roman" w:cs="Times New Roman"/>
          <w:b/>
          <w:bCs/>
        </w:rPr>
        <w:t>Use Case Description</w:t>
      </w:r>
    </w:p>
    <w:tbl>
      <w:tblPr>
        <w:tblStyle w:val="af2"/>
        <w:bidiVisual/>
        <w:tblW w:w="8443" w:type="dxa"/>
        <w:tblInd w:w="0" w:type="dxa"/>
        <w:tblLook w:val="04A0" w:firstRow="1" w:lastRow="0" w:firstColumn="1" w:lastColumn="0" w:noHBand="0" w:noVBand="1"/>
      </w:tblPr>
      <w:tblGrid>
        <w:gridCol w:w="2814"/>
        <w:gridCol w:w="2814"/>
        <w:gridCol w:w="2815"/>
      </w:tblGrid>
      <w:tr w:rsidR="000A5E1E" w:rsidRPr="0029273D" w14:paraId="1DB2957C" w14:textId="77777777" w:rsidTr="000A5E1E">
        <w:trPr>
          <w:trHeight w:val="146"/>
        </w:trPr>
        <w:tc>
          <w:tcPr>
            <w:tcW w:w="2814" w:type="dxa"/>
          </w:tcPr>
          <w:p w14:paraId="3AEED881" w14:textId="77777777" w:rsidR="000A5E1E" w:rsidRPr="0029273D" w:rsidRDefault="000A5E1E" w:rsidP="000A5E1E">
            <w:pPr>
              <w:bidi/>
              <w:spacing w:before="0" w:after="0" w:line="240" w:lineRule="auto"/>
              <w:ind w:firstLine="0"/>
              <w:jc w:val="center"/>
              <w:rPr>
                <w:rFonts w:eastAsia="Calibri" w:cstheme="majorBidi"/>
                <w:rtl/>
              </w:rPr>
            </w:pPr>
            <w:r w:rsidRPr="0029273D">
              <w:rPr>
                <w:rFonts w:eastAsia="Calibri" w:cstheme="majorBidi"/>
              </w:rPr>
              <w:t>Description</w:t>
            </w:r>
          </w:p>
        </w:tc>
        <w:tc>
          <w:tcPr>
            <w:tcW w:w="2814" w:type="dxa"/>
          </w:tcPr>
          <w:p w14:paraId="77F4B0E4" w14:textId="77777777" w:rsidR="000A5E1E" w:rsidRPr="0029273D" w:rsidRDefault="000A5E1E" w:rsidP="000A5E1E">
            <w:pPr>
              <w:bidi/>
              <w:spacing w:before="0" w:after="0" w:line="240" w:lineRule="auto"/>
              <w:ind w:firstLine="0"/>
              <w:jc w:val="center"/>
              <w:rPr>
                <w:rFonts w:eastAsia="Calibri" w:cstheme="majorBidi"/>
                <w:rtl/>
              </w:rPr>
            </w:pPr>
            <w:r w:rsidRPr="0029273D">
              <w:rPr>
                <w:rFonts w:eastAsia="Calibri" w:cstheme="majorBidi"/>
              </w:rPr>
              <w:t>Use case</w:t>
            </w:r>
          </w:p>
        </w:tc>
        <w:tc>
          <w:tcPr>
            <w:tcW w:w="2815" w:type="dxa"/>
          </w:tcPr>
          <w:p w14:paraId="0133077A" w14:textId="77777777" w:rsidR="000A5E1E" w:rsidRPr="0029273D" w:rsidRDefault="000A5E1E" w:rsidP="000A5E1E">
            <w:pPr>
              <w:bidi/>
              <w:spacing w:before="0" w:after="0" w:line="240" w:lineRule="auto"/>
              <w:ind w:firstLine="0"/>
              <w:jc w:val="center"/>
              <w:rPr>
                <w:rFonts w:eastAsia="Calibri" w:cstheme="majorBidi"/>
                <w:rtl/>
              </w:rPr>
            </w:pPr>
            <w:r w:rsidRPr="0029273D">
              <w:rPr>
                <w:rFonts w:eastAsia="Calibri" w:cstheme="majorBidi"/>
              </w:rPr>
              <w:t>Actor</w:t>
            </w:r>
          </w:p>
        </w:tc>
      </w:tr>
      <w:tr w:rsidR="000A5E1E" w:rsidRPr="0029273D" w14:paraId="452F41B8" w14:textId="77777777" w:rsidTr="000A5E1E">
        <w:trPr>
          <w:trHeight w:val="146"/>
        </w:trPr>
        <w:tc>
          <w:tcPr>
            <w:tcW w:w="2814" w:type="dxa"/>
          </w:tcPr>
          <w:p w14:paraId="671D786F" w14:textId="77777777" w:rsidR="000A5E1E" w:rsidRPr="0029273D" w:rsidRDefault="000A5E1E" w:rsidP="000A5E1E">
            <w:pPr>
              <w:spacing w:before="0" w:after="0" w:line="240" w:lineRule="auto"/>
              <w:ind w:firstLine="0"/>
              <w:jc w:val="left"/>
              <w:rPr>
                <w:rFonts w:eastAsia="Calibri" w:cstheme="majorBidi"/>
                <w:rtl/>
              </w:rPr>
            </w:pPr>
            <w:r w:rsidRPr="0029273D">
              <w:rPr>
                <w:rFonts w:eastAsia="Calibri" w:cstheme="majorBidi"/>
              </w:rPr>
              <w:t>The micro-controller does mathematical operations to calculate the distance between laser and desired object</w:t>
            </w:r>
          </w:p>
        </w:tc>
        <w:tc>
          <w:tcPr>
            <w:tcW w:w="2814" w:type="dxa"/>
          </w:tcPr>
          <w:p w14:paraId="70A21D1D" w14:textId="77777777" w:rsidR="000A5E1E" w:rsidRPr="0029273D" w:rsidRDefault="000A5E1E" w:rsidP="000A5E1E">
            <w:pPr>
              <w:spacing w:before="0" w:after="0" w:line="240" w:lineRule="auto"/>
              <w:ind w:firstLine="0"/>
              <w:jc w:val="left"/>
              <w:rPr>
                <w:rFonts w:eastAsia="Calibri" w:cstheme="majorBidi"/>
                <w:rtl/>
              </w:rPr>
            </w:pPr>
            <w:r w:rsidRPr="0029273D">
              <w:rPr>
                <w:rFonts w:eastAsia="Calibri" w:cstheme="majorBidi"/>
              </w:rPr>
              <w:t>Undergoing set of mathematical operations</w:t>
            </w:r>
          </w:p>
        </w:tc>
        <w:tc>
          <w:tcPr>
            <w:tcW w:w="2815" w:type="dxa"/>
          </w:tcPr>
          <w:p w14:paraId="1643E184" w14:textId="77777777" w:rsidR="000A5E1E" w:rsidRPr="0029273D" w:rsidRDefault="000A5E1E" w:rsidP="000A5E1E">
            <w:pPr>
              <w:spacing w:before="0" w:after="0" w:line="240" w:lineRule="auto"/>
              <w:ind w:firstLine="0"/>
              <w:jc w:val="left"/>
              <w:rPr>
                <w:rFonts w:eastAsia="Calibri" w:cstheme="majorBidi"/>
                <w:rtl/>
              </w:rPr>
            </w:pPr>
            <w:r w:rsidRPr="0029273D">
              <w:rPr>
                <w:rFonts w:eastAsia="Calibri" w:cstheme="majorBidi"/>
              </w:rPr>
              <w:t>Micro-controller</w:t>
            </w:r>
          </w:p>
        </w:tc>
      </w:tr>
      <w:tr w:rsidR="000A5E1E" w:rsidRPr="0029273D" w14:paraId="663DF442" w14:textId="77777777" w:rsidTr="000A5E1E">
        <w:trPr>
          <w:trHeight w:val="146"/>
        </w:trPr>
        <w:tc>
          <w:tcPr>
            <w:tcW w:w="2814" w:type="dxa"/>
          </w:tcPr>
          <w:p w14:paraId="40F91599" w14:textId="77777777" w:rsidR="000A5E1E" w:rsidRPr="0029273D" w:rsidRDefault="000A5E1E" w:rsidP="000A5E1E">
            <w:pPr>
              <w:spacing w:before="0" w:after="0" w:line="240" w:lineRule="auto"/>
              <w:ind w:firstLine="0"/>
              <w:jc w:val="left"/>
              <w:rPr>
                <w:rFonts w:eastAsia="Calibri" w:cstheme="majorBidi"/>
                <w:rtl/>
              </w:rPr>
            </w:pPr>
            <w:r w:rsidRPr="0029273D">
              <w:rPr>
                <w:rFonts w:eastAsia="Calibri" w:cstheme="majorBidi"/>
              </w:rPr>
              <w:t xml:space="preserve">The micro-controller sends signals to do so many operations such as controlling the motors </w:t>
            </w:r>
            <w:r w:rsidRPr="0029273D">
              <w:rPr>
                <w:rFonts w:eastAsia="Calibri" w:cstheme="majorBidi"/>
              </w:rPr>
              <w:lastRenderedPageBreak/>
              <w:t>(turning them on or off) or making the laser returns to the default point.</w:t>
            </w:r>
          </w:p>
        </w:tc>
        <w:tc>
          <w:tcPr>
            <w:tcW w:w="2814" w:type="dxa"/>
          </w:tcPr>
          <w:p w14:paraId="2EBE5BAF" w14:textId="77777777" w:rsidR="000A5E1E" w:rsidRPr="0029273D" w:rsidRDefault="000A5E1E" w:rsidP="000A5E1E">
            <w:pPr>
              <w:spacing w:before="0" w:after="0" w:line="240" w:lineRule="auto"/>
              <w:ind w:firstLine="0"/>
              <w:jc w:val="left"/>
              <w:rPr>
                <w:rFonts w:eastAsia="Calibri" w:cstheme="majorBidi"/>
                <w:rtl/>
              </w:rPr>
            </w:pPr>
            <w:r w:rsidRPr="0029273D">
              <w:rPr>
                <w:rFonts w:eastAsia="Calibri" w:cstheme="majorBidi"/>
              </w:rPr>
              <w:lastRenderedPageBreak/>
              <w:t>Sending signals</w:t>
            </w:r>
          </w:p>
        </w:tc>
        <w:tc>
          <w:tcPr>
            <w:tcW w:w="2815" w:type="dxa"/>
          </w:tcPr>
          <w:p w14:paraId="57D01EE4" w14:textId="77777777" w:rsidR="000A5E1E" w:rsidRPr="0029273D" w:rsidRDefault="000A5E1E" w:rsidP="000A5E1E">
            <w:pPr>
              <w:spacing w:before="0" w:after="0" w:line="240" w:lineRule="auto"/>
              <w:ind w:firstLine="0"/>
              <w:jc w:val="center"/>
              <w:rPr>
                <w:rFonts w:eastAsia="Calibri" w:cstheme="majorBidi"/>
                <w:rtl/>
              </w:rPr>
            </w:pPr>
          </w:p>
        </w:tc>
      </w:tr>
      <w:tr w:rsidR="000A5E1E" w:rsidRPr="0029273D" w14:paraId="059A4069" w14:textId="77777777" w:rsidTr="000A5E1E">
        <w:trPr>
          <w:trHeight w:val="146"/>
        </w:trPr>
        <w:tc>
          <w:tcPr>
            <w:tcW w:w="2814" w:type="dxa"/>
          </w:tcPr>
          <w:p w14:paraId="71D0633D" w14:textId="77777777" w:rsidR="000A5E1E" w:rsidRPr="0029273D" w:rsidRDefault="000A5E1E" w:rsidP="000A5E1E">
            <w:pPr>
              <w:spacing w:before="0" w:after="0" w:line="240" w:lineRule="auto"/>
              <w:ind w:firstLine="0"/>
              <w:jc w:val="left"/>
              <w:rPr>
                <w:rFonts w:eastAsia="Calibri" w:cstheme="majorBidi"/>
                <w:rtl/>
              </w:rPr>
            </w:pPr>
            <w:r w:rsidRPr="0029273D">
              <w:rPr>
                <w:rFonts w:eastAsia="Calibri" w:cstheme="majorBidi"/>
              </w:rPr>
              <w:t>It does this by interpreting data it receives from its I/O using its central processor,</w:t>
            </w:r>
            <w:r w:rsidRPr="0029273D">
              <w:rPr>
                <w:rFonts w:eastAsia="Calibri" w:cstheme="majorBidi"/>
                <w:color w:val="6C6C6C"/>
                <w:shd w:val="clear" w:color="auto" w:fill="FFFFFF"/>
              </w:rPr>
              <w:t xml:space="preserve"> </w:t>
            </w:r>
            <w:r w:rsidRPr="0029273D">
              <w:rPr>
                <w:rFonts w:eastAsia="Calibri" w:cstheme="majorBidi"/>
              </w:rPr>
              <w:t>where the processor accesses it and uses instructions stored in its program memory to decipher and apply the incoming data.</w:t>
            </w:r>
          </w:p>
        </w:tc>
        <w:tc>
          <w:tcPr>
            <w:tcW w:w="2814" w:type="dxa"/>
          </w:tcPr>
          <w:p w14:paraId="627BFE23" w14:textId="77777777" w:rsidR="000A5E1E" w:rsidRPr="0029273D" w:rsidRDefault="000A5E1E" w:rsidP="000A5E1E">
            <w:pPr>
              <w:spacing w:before="0" w:after="0" w:line="240" w:lineRule="auto"/>
              <w:ind w:firstLine="0"/>
              <w:jc w:val="left"/>
              <w:rPr>
                <w:rFonts w:eastAsia="Calibri" w:cstheme="majorBidi"/>
                <w:rtl/>
              </w:rPr>
            </w:pPr>
            <w:r w:rsidRPr="0029273D">
              <w:rPr>
                <w:rFonts w:eastAsia="Calibri" w:cstheme="majorBidi"/>
              </w:rPr>
              <w:t>Coordinates translation</w:t>
            </w:r>
          </w:p>
        </w:tc>
        <w:tc>
          <w:tcPr>
            <w:tcW w:w="2815" w:type="dxa"/>
          </w:tcPr>
          <w:p w14:paraId="49D182F8" w14:textId="77777777" w:rsidR="000A5E1E" w:rsidRPr="0029273D" w:rsidRDefault="000A5E1E" w:rsidP="000A5E1E">
            <w:pPr>
              <w:spacing w:before="0" w:after="0" w:line="240" w:lineRule="auto"/>
              <w:ind w:firstLine="0"/>
              <w:jc w:val="center"/>
              <w:rPr>
                <w:rFonts w:eastAsia="Calibri" w:cstheme="majorBidi"/>
                <w:rtl/>
              </w:rPr>
            </w:pPr>
          </w:p>
        </w:tc>
      </w:tr>
      <w:tr w:rsidR="000A5E1E" w:rsidRPr="0029273D" w14:paraId="3A47CAFF" w14:textId="77777777" w:rsidTr="000A5E1E">
        <w:trPr>
          <w:trHeight w:val="1637"/>
        </w:trPr>
        <w:tc>
          <w:tcPr>
            <w:tcW w:w="2814" w:type="dxa"/>
          </w:tcPr>
          <w:p w14:paraId="09A5A73B" w14:textId="77D1086B" w:rsidR="000A5E1E" w:rsidRPr="0029273D" w:rsidRDefault="000A5E1E" w:rsidP="000A5E1E">
            <w:pPr>
              <w:spacing w:before="0" w:after="0" w:line="240" w:lineRule="auto"/>
              <w:ind w:firstLine="0"/>
              <w:jc w:val="left"/>
              <w:rPr>
                <w:rFonts w:eastAsia="Calibri" w:cstheme="majorBidi"/>
                <w:rtl/>
              </w:rPr>
            </w:pPr>
            <w:r w:rsidRPr="0029273D">
              <w:rPr>
                <w:rFonts w:eastAsia="Calibri" w:cstheme="majorBidi"/>
              </w:rPr>
              <w:t xml:space="preserve">Px4flow processing optical flow </w:t>
            </w:r>
            <w:r w:rsidR="00DC0B52" w:rsidRPr="0029273D">
              <w:rPr>
                <w:rFonts w:eastAsia="Calibri" w:cstheme="majorBidi"/>
              </w:rPr>
              <w:t>algorithm</w:t>
            </w:r>
          </w:p>
        </w:tc>
        <w:tc>
          <w:tcPr>
            <w:tcW w:w="2814" w:type="dxa"/>
          </w:tcPr>
          <w:p w14:paraId="330D46EB" w14:textId="77777777" w:rsidR="000A5E1E" w:rsidRPr="0029273D" w:rsidRDefault="000A5E1E" w:rsidP="000A5E1E">
            <w:pPr>
              <w:spacing w:before="0" w:after="0" w:line="240" w:lineRule="auto"/>
              <w:ind w:firstLine="0"/>
              <w:jc w:val="left"/>
              <w:rPr>
                <w:rFonts w:eastAsia="Calibri" w:cstheme="majorBidi"/>
                <w:rtl/>
              </w:rPr>
            </w:pPr>
            <w:r w:rsidRPr="0029273D">
              <w:rPr>
                <w:rFonts w:eastAsia="Calibri" w:cstheme="majorBidi"/>
              </w:rPr>
              <w:t>Sending data to the receiver sensor</w:t>
            </w:r>
          </w:p>
        </w:tc>
        <w:tc>
          <w:tcPr>
            <w:tcW w:w="2815" w:type="dxa"/>
          </w:tcPr>
          <w:p w14:paraId="1F667FF6" w14:textId="77777777" w:rsidR="000A5E1E" w:rsidRPr="0029273D" w:rsidRDefault="000A5E1E" w:rsidP="000A5E1E">
            <w:pPr>
              <w:spacing w:before="0" w:after="0" w:line="240" w:lineRule="auto"/>
              <w:ind w:firstLine="0"/>
              <w:jc w:val="left"/>
              <w:rPr>
                <w:rFonts w:eastAsia="Calibri" w:cstheme="majorBidi"/>
                <w:rtl/>
              </w:rPr>
            </w:pPr>
            <w:r w:rsidRPr="0029273D">
              <w:rPr>
                <w:rFonts w:eastAsia="Calibri" w:cstheme="majorBidi"/>
              </w:rPr>
              <w:t>Px4low</w:t>
            </w:r>
          </w:p>
        </w:tc>
      </w:tr>
      <w:tr w:rsidR="000A5E1E" w:rsidRPr="0029273D" w14:paraId="3563BECE" w14:textId="77777777" w:rsidTr="000A5E1E">
        <w:trPr>
          <w:trHeight w:val="742"/>
        </w:trPr>
        <w:tc>
          <w:tcPr>
            <w:tcW w:w="2814" w:type="dxa"/>
          </w:tcPr>
          <w:p w14:paraId="6F436F2D" w14:textId="77777777" w:rsidR="000A5E1E" w:rsidRPr="0029273D" w:rsidRDefault="000A5E1E" w:rsidP="000A5E1E">
            <w:pPr>
              <w:spacing w:before="0" w:after="0" w:line="240" w:lineRule="auto"/>
              <w:ind w:firstLine="0"/>
              <w:jc w:val="left"/>
              <w:rPr>
                <w:rFonts w:eastAsia="Calibri" w:cstheme="majorBidi"/>
              </w:rPr>
            </w:pPr>
            <w:r w:rsidRPr="0029273D">
              <w:rPr>
                <w:rFonts w:eastAsia="Calibri" w:cstheme="majorBidi"/>
              </w:rPr>
              <w:t xml:space="preserve">Transmission data to Pixhawk via UART </w:t>
            </w:r>
          </w:p>
        </w:tc>
        <w:tc>
          <w:tcPr>
            <w:tcW w:w="2814" w:type="dxa"/>
          </w:tcPr>
          <w:p w14:paraId="090D09B0" w14:textId="77777777" w:rsidR="000A5E1E" w:rsidRPr="0029273D" w:rsidRDefault="000A5E1E" w:rsidP="000A5E1E">
            <w:pPr>
              <w:spacing w:before="0" w:after="0" w:line="240" w:lineRule="auto"/>
              <w:ind w:firstLine="0"/>
              <w:jc w:val="left"/>
              <w:rPr>
                <w:rFonts w:eastAsia="Calibri" w:cstheme="majorBidi"/>
              </w:rPr>
            </w:pPr>
            <w:r w:rsidRPr="0029273D">
              <w:rPr>
                <w:rFonts w:eastAsia="Calibri" w:cstheme="majorBidi"/>
              </w:rPr>
              <w:t xml:space="preserve">Transmission data to Pixhawk </w:t>
            </w:r>
          </w:p>
        </w:tc>
        <w:tc>
          <w:tcPr>
            <w:tcW w:w="2815" w:type="dxa"/>
          </w:tcPr>
          <w:p w14:paraId="54394D9F" w14:textId="77777777" w:rsidR="000A5E1E" w:rsidRPr="0029273D" w:rsidRDefault="000A5E1E" w:rsidP="000A5E1E">
            <w:pPr>
              <w:spacing w:before="0" w:after="0" w:line="240" w:lineRule="auto"/>
              <w:ind w:firstLine="0"/>
              <w:jc w:val="center"/>
              <w:rPr>
                <w:rFonts w:eastAsia="Calibri" w:cstheme="majorBidi"/>
              </w:rPr>
            </w:pPr>
          </w:p>
        </w:tc>
      </w:tr>
      <w:tr w:rsidR="000A5E1E" w:rsidRPr="0029273D" w14:paraId="0C1202E1" w14:textId="77777777" w:rsidTr="000A5E1E">
        <w:trPr>
          <w:trHeight w:val="813"/>
        </w:trPr>
        <w:tc>
          <w:tcPr>
            <w:tcW w:w="2814" w:type="dxa"/>
          </w:tcPr>
          <w:p w14:paraId="74B5B639" w14:textId="77777777" w:rsidR="000A5E1E" w:rsidRPr="0029273D" w:rsidRDefault="000A5E1E" w:rsidP="000A5E1E">
            <w:pPr>
              <w:spacing w:before="0" w:after="0" w:line="240" w:lineRule="auto"/>
              <w:ind w:firstLine="0"/>
              <w:jc w:val="left"/>
              <w:rPr>
                <w:rFonts w:eastAsia="Calibri" w:cstheme="majorBidi"/>
                <w:rtl/>
              </w:rPr>
            </w:pPr>
            <w:r w:rsidRPr="0029273D">
              <w:rPr>
                <w:rFonts w:eastAsia="Calibri" w:cstheme="majorBidi"/>
              </w:rPr>
              <w:t>System checks the logging fields and grants/denies the user access.</w:t>
            </w:r>
          </w:p>
        </w:tc>
        <w:tc>
          <w:tcPr>
            <w:tcW w:w="2814" w:type="dxa"/>
          </w:tcPr>
          <w:p w14:paraId="7A1C9187" w14:textId="77777777" w:rsidR="000A5E1E" w:rsidRPr="0029273D" w:rsidRDefault="000A5E1E" w:rsidP="000A5E1E">
            <w:pPr>
              <w:spacing w:before="0" w:after="0" w:line="240" w:lineRule="auto"/>
              <w:ind w:firstLine="0"/>
              <w:jc w:val="left"/>
              <w:rPr>
                <w:rFonts w:eastAsia="Calibri" w:cstheme="majorBidi"/>
                <w:rtl/>
              </w:rPr>
            </w:pPr>
            <w:r w:rsidRPr="0029273D">
              <w:rPr>
                <w:rFonts w:eastAsia="Calibri" w:cstheme="majorBidi"/>
              </w:rPr>
              <w:t>Login</w:t>
            </w:r>
          </w:p>
        </w:tc>
        <w:tc>
          <w:tcPr>
            <w:tcW w:w="2815" w:type="dxa"/>
          </w:tcPr>
          <w:p w14:paraId="3507ECBE" w14:textId="77777777" w:rsidR="000A5E1E" w:rsidRPr="0029273D" w:rsidRDefault="000A5E1E" w:rsidP="000A5E1E">
            <w:pPr>
              <w:spacing w:before="0" w:after="0" w:line="240" w:lineRule="auto"/>
              <w:ind w:firstLine="0"/>
              <w:jc w:val="left"/>
              <w:rPr>
                <w:rFonts w:eastAsia="Calibri" w:cstheme="majorBidi"/>
                <w:rtl/>
              </w:rPr>
            </w:pPr>
            <w:r w:rsidRPr="0029273D">
              <w:rPr>
                <w:rFonts w:eastAsia="Calibri" w:cstheme="majorBidi"/>
              </w:rPr>
              <w:t>Login</w:t>
            </w:r>
          </w:p>
        </w:tc>
      </w:tr>
      <w:tr w:rsidR="000A5E1E" w:rsidRPr="0029273D" w14:paraId="1CA6C116" w14:textId="77777777" w:rsidTr="000A5E1E">
        <w:trPr>
          <w:trHeight w:val="549"/>
        </w:trPr>
        <w:tc>
          <w:tcPr>
            <w:tcW w:w="2814" w:type="dxa"/>
          </w:tcPr>
          <w:p w14:paraId="2A051AA7" w14:textId="77777777" w:rsidR="000A5E1E" w:rsidRPr="0029273D" w:rsidRDefault="000A5E1E" w:rsidP="000A5E1E">
            <w:pPr>
              <w:spacing w:before="0" w:after="0" w:line="240" w:lineRule="auto"/>
              <w:ind w:firstLine="0"/>
              <w:jc w:val="left"/>
              <w:rPr>
                <w:rFonts w:eastAsia="Calibri" w:cstheme="majorBidi"/>
                <w:rtl/>
              </w:rPr>
            </w:pPr>
            <w:r w:rsidRPr="0029273D">
              <w:rPr>
                <w:rFonts w:eastAsia="Calibri" w:cstheme="majorBidi"/>
              </w:rPr>
              <w:t>The program starts to run to identify camouflage.</w:t>
            </w:r>
          </w:p>
        </w:tc>
        <w:tc>
          <w:tcPr>
            <w:tcW w:w="2814" w:type="dxa"/>
          </w:tcPr>
          <w:p w14:paraId="20DC32E4" w14:textId="77777777" w:rsidR="000A5E1E" w:rsidRPr="0029273D" w:rsidRDefault="000A5E1E" w:rsidP="000A5E1E">
            <w:pPr>
              <w:spacing w:before="0" w:after="0" w:line="240" w:lineRule="auto"/>
              <w:ind w:firstLine="0"/>
              <w:jc w:val="left"/>
              <w:rPr>
                <w:rFonts w:eastAsia="Calibri" w:cstheme="majorBidi"/>
                <w:rtl/>
              </w:rPr>
            </w:pPr>
            <w:r w:rsidRPr="0029273D">
              <w:rPr>
                <w:rFonts w:eastAsia="Calibri" w:cstheme="majorBidi"/>
              </w:rPr>
              <w:t>Start the detection</w:t>
            </w:r>
          </w:p>
        </w:tc>
        <w:tc>
          <w:tcPr>
            <w:tcW w:w="2815" w:type="dxa"/>
          </w:tcPr>
          <w:p w14:paraId="3A990D79" w14:textId="77777777" w:rsidR="000A5E1E" w:rsidRPr="0029273D" w:rsidRDefault="000A5E1E" w:rsidP="000A5E1E">
            <w:pPr>
              <w:spacing w:before="0" w:after="0" w:line="240" w:lineRule="auto"/>
              <w:ind w:firstLine="0"/>
              <w:jc w:val="left"/>
              <w:rPr>
                <w:rFonts w:eastAsia="Calibri" w:cstheme="majorBidi"/>
                <w:rtl/>
              </w:rPr>
            </w:pPr>
            <w:r w:rsidRPr="0029273D">
              <w:rPr>
                <w:rFonts w:eastAsia="Calibri" w:cstheme="majorBidi"/>
              </w:rPr>
              <w:t>Start the detection</w:t>
            </w:r>
          </w:p>
        </w:tc>
      </w:tr>
      <w:tr w:rsidR="000A5E1E" w:rsidRPr="0029273D" w14:paraId="75B5F5C2" w14:textId="77777777" w:rsidTr="000A5E1E">
        <w:trPr>
          <w:trHeight w:val="1088"/>
        </w:trPr>
        <w:tc>
          <w:tcPr>
            <w:tcW w:w="2814" w:type="dxa"/>
          </w:tcPr>
          <w:p w14:paraId="444A3292" w14:textId="77777777" w:rsidR="000A5E1E" w:rsidRPr="0029273D" w:rsidRDefault="000A5E1E" w:rsidP="000A5E1E">
            <w:pPr>
              <w:spacing w:before="0" w:after="0" w:line="240" w:lineRule="auto"/>
              <w:ind w:firstLine="0"/>
              <w:jc w:val="left"/>
              <w:rPr>
                <w:rFonts w:eastAsia="Calibri" w:cstheme="majorBidi"/>
                <w:rtl/>
              </w:rPr>
            </w:pPr>
            <w:r w:rsidRPr="0029273D">
              <w:rPr>
                <w:rFonts w:eastAsia="Calibri" w:cstheme="majorBidi"/>
              </w:rPr>
              <w:t>Algorithm starts to divide the video record into images from the connected camera.</w:t>
            </w:r>
          </w:p>
        </w:tc>
        <w:tc>
          <w:tcPr>
            <w:tcW w:w="2814" w:type="dxa"/>
          </w:tcPr>
          <w:p w14:paraId="6D82F31D" w14:textId="77777777" w:rsidR="000A5E1E" w:rsidRPr="0029273D" w:rsidRDefault="000A5E1E" w:rsidP="000A5E1E">
            <w:pPr>
              <w:spacing w:before="0" w:after="0" w:line="240" w:lineRule="auto"/>
              <w:ind w:firstLine="0"/>
              <w:jc w:val="center"/>
              <w:rPr>
                <w:rFonts w:eastAsia="Calibri" w:cstheme="majorBidi"/>
                <w:rtl/>
              </w:rPr>
            </w:pPr>
          </w:p>
        </w:tc>
        <w:tc>
          <w:tcPr>
            <w:tcW w:w="2815" w:type="dxa"/>
          </w:tcPr>
          <w:p w14:paraId="53B584D6" w14:textId="77777777" w:rsidR="000A5E1E" w:rsidRPr="0029273D" w:rsidRDefault="000A5E1E" w:rsidP="000A5E1E">
            <w:pPr>
              <w:spacing w:before="0" w:after="0" w:line="240" w:lineRule="auto"/>
              <w:ind w:firstLine="0"/>
              <w:jc w:val="center"/>
              <w:rPr>
                <w:rFonts w:eastAsia="Calibri" w:cstheme="majorBidi"/>
                <w:rtl/>
              </w:rPr>
            </w:pPr>
            <w:r w:rsidRPr="0029273D">
              <w:rPr>
                <w:rFonts w:eastAsia="Calibri" w:cstheme="majorBidi"/>
              </w:rPr>
              <w:t>-</w:t>
            </w:r>
          </w:p>
        </w:tc>
      </w:tr>
      <w:tr w:rsidR="000A5E1E" w:rsidRPr="0029273D" w14:paraId="226AA359" w14:textId="77777777" w:rsidTr="000A5E1E">
        <w:trPr>
          <w:trHeight w:val="549"/>
        </w:trPr>
        <w:tc>
          <w:tcPr>
            <w:tcW w:w="2814" w:type="dxa"/>
          </w:tcPr>
          <w:p w14:paraId="60A20285" w14:textId="77777777" w:rsidR="000A5E1E" w:rsidRPr="0029273D" w:rsidRDefault="000A5E1E" w:rsidP="000A5E1E">
            <w:pPr>
              <w:spacing w:before="0" w:after="0" w:line="240" w:lineRule="auto"/>
              <w:ind w:firstLine="0"/>
              <w:jc w:val="left"/>
              <w:rPr>
                <w:rFonts w:eastAsia="Calibri" w:cstheme="majorBidi"/>
                <w:rtl/>
              </w:rPr>
            </w:pPr>
            <w:r w:rsidRPr="0029273D">
              <w:rPr>
                <w:rFonts w:eastAsia="Calibri" w:cstheme="majorBidi"/>
              </w:rPr>
              <w:t>Algorithm receives frames (images).</w:t>
            </w:r>
          </w:p>
        </w:tc>
        <w:tc>
          <w:tcPr>
            <w:tcW w:w="2814" w:type="dxa"/>
          </w:tcPr>
          <w:p w14:paraId="424789A6" w14:textId="77777777" w:rsidR="000A5E1E" w:rsidRPr="0029273D" w:rsidRDefault="000A5E1E" w:rsidP="000A5E1E">
            <w:pPr>
              <w:spacing w:before="0" w:after="0" w:line="240" w:lineRule="auto"/>
              <w:ind w:firstLine="0"/>
              <w:jc w:val="center"/>
              <w:rPr>
                <w:rFonts w:eastAsia="Calibri" w:cstheme="majorBidi"/>
                <w:rtl/>
              </w:rPr>
            </w:pPr>
          </w:p>
        </w:tc>
        <w:tc>
          <w:tcPr>
            <w:tcW w:w="2815" w:type="dxa"/>
          </w:tcPr>
          <w:p w14:paraId="4D787D45" w14:textId="77777777" w:rsidR="000A5E1E" w:rsidRPr="0029273D" w:rsidRDefault="000A5E1E" w:rsidP="000A5E1E">
            <w:pPr>
              <w:spacing w:before="0" w:after="0" w:line="240" w:lineRule="auto"/>
              <w:ind w:firstLine="0"/>
              <w:jc w:val="center"/>
              <w:rPr>
                <w:rFonts w:eastAsia="Calibri" w:cstheme="majorBidi"/>
                <w:rtl/>
              </w:rPr>
            </w:pPr>
            <w:r w:rsidRPr="0029273D">
              <w:rPr>
                <w:rFonts w:eastAsia="Calibri" w:cstheme="majorBidi"/>
              </w:rPr>
              <w:t>-</w:t>
            </w:r>
          </w:p>
        </w:tc>
      </w:tr>
      <w:tr w:rsidR="000A5E1E" w:rsidRPr="0029273D" w14:paraId="51752D78" w14:textId="77777777" w:rsidTr="000A5E1E">
        <w:trPr>
          <w:trHeight w:val="549"/>
        </w:trPr>
        <w:tc>
          <w:tcPr>
            <w:tcW w:w="2814" w:type="dxa"/>
          </w:tcPr>
          <w:p w14:paraId="70095AA8" w14:textId="77777777" w:rsidR="000A5E1E" w:rsidRPr="0029273D" w:rsidRDefault="000A5E1E" w:rsidP="000A5E1E">
            <w:pPr>
              <w:spacing w:before="0" w:after="0" w:line="240" w:lineRule="auto"/>
              <w:ind w:firstLine="0"/>
              <w:jc w:val="left"/>
              <w:rPr>
                <w:rFonts w:eastAsia="Calibri" w:cstheme="majorBidi"/>
                <w:rtl/>
              </w:rPr>
            </w:pPr>
            <w:r w:rsidRPr="0029273D">
              <w:rPr>
                <w:rFonts w:eastAsia="Calibri" w:cstheme="majorBidi"/>
              </w:rPr>
              <w:t>Algorithm converts frames from RGB to grayscale.</w:t>
            </w:r>
          </w:p>
        </w:tc>
        <w:tc>
          <w:tcPr>
            <w:tcW w:w="2814" w:type="dxa"/>
          </w:tcPr>
          <w:p w14:paraId="31E7CA41" w14:textId="77777777" w:rsidR="000A5E1E" w:rsidRPr="0029273D" w:rsidRDefault="000A5E1E" w:rsidP="000A5E1E">
            <w:pPr>
              <w:spacing w:before="0" w:after="0" w:line="240" w:lineRule="auto"/>
              <w:ind w:firstLine="0"/>
              <w:jc w:val="center"/>
              <w:rPr>
                <w:rFonts w:eastAsia="Calibri" w:cstheme="majorBidi"/>
                <w:rtl/>
              </w:rPr>
            </w:pPr>
          </w:p>
        </w:tc>
        <w:tc>
          <w:tcPr>
            <w:tcW w:w="2815" w:type="dxa"/>
          </w:tcPr>
          <w:p w14:paraId="2446F6C2" w14:textId="77777777" w:rsidR="000A5E1E" w:rsidRPr="0029273D" w:rsidRDefault="000A5E1E" w:rsidP="000A5E1E">
            <w:pPr>
              <w:spacing w:before="0" w:after="0" w:line="240" w:lineRule="auto"/>
              <w:ind w:firstLine="0"/>
              <w:jc w:val="center"/>
              <w:rPr>
                <w:rFonts w:eastAsia="Calibri" w:cstheme="majorBidi"/>
                <w:rtl/>
              </w:rPr>
            </w:pPr>
            <w:r w:rsidRPr="0029273D">
              <w:rPr>
                <w:rFonts w:eastAsia="Calibri" w:cstheme="majorBidi"/>
              </w:rPr>
              <w:t>-</w:t>
            </w:r>
          </w:p>
        </w:tc>
      </w:tr>
      <w:tr w:rsidR="000A5E1E" w:rsidRPr="0029273D" w14:paraId="64B8ACC3" w14:textId="77777777" w:rsidTr="000A5E1E">
        <w:trPr>
          <w:trHeight w:val="539"/>
        </w:trPr>
        <w:tc>
          <w:tcPr>
            <w:tcW w:w="2814" w:type="dxa"/>
          </w:tcPr>
          <w:p w14:paraId="175E28E4" w14:textId="77777777" w:rsidR="000A5E1E" w:rsidRPr="0029273D" w:rsidRDefault="000A5E1E" w:rsidP="000A5E1E">
            <w:pPr>
              <w:spacing w:before="0" w:after="0" w:line="240" w:lineRule="auto"/>
              <w:ind w:firstLine="0"/>
              <w:jc w:val="left"/>
              <w:rPr>
                <w:rFonts w:eastAsia="Calibri" w:cstheme="majorBidi"/>
                <w:rtl/>
              </w:rPr>
            </w:pPr>
            <w:r w:rsidRPr="0029273D">
              <w:rPr>
                <w:rFonts w:eastAsia="Calibri" w:cstheme="majorBidi"/>
              </w:rPr>
              <w:t>Algorithm uses clustering algorithm.</w:t>
            </w:r>
          </w:p>
        </w:tc>
        <w:tc>
          <w:tcPr>
            <w:tcW w:w="2814" w:type="dxa"/>
          </w:tcPr>
          <w:p w14:paraId="12537392" w14:textId="77777777" w:rsidR="000A5E1E" w:rsidRPr="0029273D" w:rsidRDefault="000A5E1E" w:rsidP="000A5E1E">
            <w:pPr>
              <w:spacing w:before="0" w:after="0" w:line="240" w:lineRule="auto"/>
              <w:ind w:firstLine="0"/>
              <w:jc w:val="center"/>
              <w:rPr>
                <w:rFonts w:eastAsia="Calibri" w:cstheme="majorBidi"/>
                <w:rtl/>
              </w:rPr>
            </w:pPr>
          </w:p>
        </w:tc>
        <w:tc>
          <w:tcPr>
            <w:tcW w:w="2815" w:type="dxa"/>
          </w:tcPr>
          <w:p w14:paraId="2685591E" w14:textId="77777777" w:rsidR="000A5E1E" w:rsidRPr="0029273D" w:rsidRDefault="000A5E1E" w:rsidP="000A5E1E">
            <w:pPr>
              <w:spacing w:before="0" w:after="0" w:line="240" w:lineRule="auto"/>
              <w:ind w:firstLine="0"/>
              <w:jc w:val="center"/>
              <w:rPr>
                <w:rFonts w:eastAsia="Calibri" w:cstheme="majorBidi"/>
                <w:rtl/>
              </w:rPr>
            </w:pPr>
            <w:r w:rsidRPr="0029273D">
              <w:rPr>
                <w:rFonts w:eastAsia="Calibri" w:cstheme="majorBidi"/>
              </w:rPr>
              <w:t>-</w:t>
            </w:r>
          </w:p>
        </w:tc>
      </w:tr>
      <w:tr w:rsidR="000A5E1E" w:rsidRPr="0029273D" w14:paraId="20F64147" w14:textId="77777777" w:rsidTr="000A5E1E">
        <w:trPr>
          <w:trHeight w:val="549"/>
        </w:trPr>
        <w:tc>
          <w:tcPr>
            <w:tcW w:w="2814" w:type="dxa"/>
          </w:tcPr>
          <w:p w14:paraId="1BC89F04" w14:textId="77777777" w:rsidR="000A5E1E" w:rsidRPr="0029273D" w:rsidRDefault="000A5E1E" w:rsidP="000A5E1E">
            <w:pPr>
              <w:spacing w:before="0" w:after="0" w:line="240" w:lineRule="auto"/>
              <w:ind w:firstLine="0"/>
              <w:jc w:val="left"/>
              <w:rPr>
                <w:rFonts w:eastAsia="Calibri" w:cstheme="majorBidi"/>
                <w:rtl/>
              </w:rPr>
            </w:pPr>
            <w:r w:rsidRPr="0029273D">
              <w:rPr>
                <w:rFonts w:eastAsia="Calibri" w:cstheme="majorBidi"/>
              </w:rPr>
              <w:t>Algorithm divides the frame (image) into sub-images.</w:t>
            </w:r>
          </w:p>
        </w:tc>
        <w:tc>
          <w:tcPr>
            <w:tcW w:w="2814" w:type="dxa"/>
          </w:tcPr>
          <w:p w14:paraId="7A891EB0" w14:textId="77777777" w:rsidR="000A5E1E" w:rsidRPr="0029273D" w:rsidRDefault="000A5E1E" w:rsidP="000A5E1E">
            <w:pPr>
              <w:spacing w:before="0" w:after="0" w:line="240" w:lineRule="auto"/>
              <w:ind w:firstLine="0"/>
              <w:jc w:val="center"/>
              <w:rPr>
                <w:rFonts w:eastAsia="Calibri" w:cstheme="majorBidi"/>
                <w:rtl/>
              </w:rPr>
            </w:pPr>
          </w:p>
        </w:tc>
        <w:tc>
          <w:tcPr>
            <w:tcW w:w="2815" w:type="dxa"/>
          </w:tcPr>
          <w:p w14:paraId="796B35A7" w14:textId="77777777" w:rsidR="000A5E1E" w:rsidRPr="0029273D" w:rsidRDefault="000A5E1E" w:rsidP="000A5E1E">
            <w:pPr>
              <w:spacing w:before="0" w:after="0" w:line="240" w:lineRule="auto"/>
              <w:ind w:firstLine="0"/>
              <w:jc w:val="center"/>
              <w:rPr>
                <w:rFonts w:eastAsia="Calibri" w:cstheme="majorBidi"/>
                <w:rtl/>
              </w:rPr>
            </w:pPr>
            <w:r w:rsidRPr="0029273D">
              <w:rPr>
                <w:rFonts w:eastAsia="Calibri" w:cstheme="majorBidi"/>
              </w:rPr>
              <w:t>-</w:t>
            </w:r>
          </w:p>
        </w:tc>
      </w:tr>
      <w:tr w:rsidR="000A5E1E" w:rsidRPr="0029273D" w14:paraId="2FB1FC7D" w14:textId="77777777" w:rsidTr="000A5E1E">
        <w:trPr>
          <w:trHeight w:val="549"/>
        </w:trPr>
        <w:tc>
          <w:tcPr>
            <w:tcW w:w="2814" w:type="dxa"/>
          </w:tcPr>
          <w:p w14:paraId="22331324" w14:textId="77777777" w:rsidR="000A5E1E" w:rsidRPr="0029273D" w:rsidRDefault="000A5E1E" w:rsidP="000A5E1E">
            <w:pPr>
              <w:spacing w:before="0" w:after="0" w:line="240" w:lineRule="auto"/>
              <w:ind w:firstLine="0"/>
              <w:jc w:val="left"/>
              <w:rPr>
                <w:rFonts w:eastAsia="Calibri" w:cstheme="majorBidi"/>
                <w:rtl/>
              </w:rPr>
            </w:pPr>
            <w:r w:rsidRPr="0029273D">
              <w:rPr>
                <w:rFonts w:eastAsia="Calibri" w:cstheme="majorBidi"/>
              </w:rPr>
              <w:t>Algorithm uses Texture analysis.</w:t>
            </w:r>
          </w:p>
        </w:tc>
        <w:tc>
          <w:tcPr>
            <w:tcW w:w="2814" w:type="dxa"/>
          </w:tcPr>
          <w:p w14:paraId="1C721775" w14:textId="77777777" w:rsidR="000A5E1E" w:rsidRPr="0029273D" w:rsidRDefault="000A5E1E" w:rsidP="000A5E1E">
            <w:pPr>
              <w:spacing w:before="0" w:after="0" w:line="240" w:lineRule="auto"/>
              <w:ind w:firstLine="0"/>
              <w:jc w:val="center"/>
              <w:rPr>
                <w:rFonts w:eastAsia="Calibri" w:cstheme="majorBidi"/>
                <w:rtl/>
              </w:rPr>
            </w:pPr>
          </w:p>
        </w:tc>
        <w:tc>
          <w:tcPr>
            <w:tcW w:w="2815" w:type="dxa"/>
          </w:tcPr>
          <w:p w14:paraId="5FFAB300" w14:textId="77777777" w:rsidR="000A5E1E" w:rsidRPr="0029273D" w:rsidRDefault="000A5E1E" w:rsidP="000A5E1E">
            <w:pPr>
              <w:spacing w:before="0" w:after="0" w:line="240" w:lineRule="auto"/>
              <w:ind w:firstLine="0"/>
              <w:jc w:val="center"/>
              <w:rPr>
                <w:rFonts w:eastAsia="Calibri" w:cstheme="majorBidi"/>
                <w:rtl/>
              </w:rPr>
            </w:pPr>
            <w:r w:rsidRPr="0029273D">
              <w:rPr>
                <w:rFonts w:eastAsia="Calibri" w:cstheme="majorBidi"/>
              </w:rPr>
              <w:t>-</w:t>
            </w:r>
          </w:p>
        </w:tc>
      </w:tr>
      <w:tr w:rsidR="000A5E1E" w:rsidRPr="0029273D" w14:paraId="5E39CE63" w14:textId="77777777" w:rsidTr="000A5E1E">
        <w:trPr>
          <w:trHeight w:val="885"/>
        </w:trPr>
        <w:tc>
          <w:tcPr>
            <w:tcW w:w="2814" w:type="dxa"/>
          </w:tcPr>
          <w:p w14:paraId="5A301A0E" w14:textId="77777777" w:rsidR="000A5E1E" w:rsidRPr="0029273D" w:rsidRDefault="000A5E1E" w:rsidP="000A5E1E">
            <w:pPr>
              <w:spacing w:before="0" w:after="0" w:line="240" w:lineRule="auto"/>
              <w:ind w:firstLine="0"/>
              <w:jc w:val="left"/>
              <w:rPr>
                <w:rFonts w:eastAsia="Calibri" w:cstheme="majorBidi"/>
                <w:rtl/>
              </w:rPr>
            </w:pPr>
            <w:r w:rsidRPr="0029273D">
              <w:rPr>
                <w:rFonts w:eastAsia="Calibri" w:cstheme="majorBidi"/>
              </w:rPr>
              <w:t>Algorithm checks for similarity between the photo and the texture from the DB.</w:t>
            </w:r>
          </w:p>
        </w:tc>
        <w:tc>
          <w:tcPr>
            <w:tcW w:w="2814" w:type="dxa"/>
          </w:tcPr>
          <w:p w14:paraId="02647257" w14:textId="77777777" w:rsidR="000A5E1E" w:rsidRPr="0029273D" w:rsidRDefault="000A5E1E" w:rsidP="000A5E1E">
            <w:pPr>
              <w:spacing w:before="0" w:after="0" w:line="240" w:lineRule="auto"/>
              <w:ind w:firstLine="0"/>
              <w:jc w:val="center"/>
              <w:rPr>
                <w:rFonts w:eastAsia="Calibri" w:cstheme="majorBidi"/>
                <w:rtl/>
              </w:rPr>
            </w:pPr>
          </w:p>
        </w:tc>
        <w:tc>
          <w:tcPr>
            <w:tcW w:w="2815" w:type="dxa"/>
          </w:tcPr>
          <w:p w14:paraId="6283329E" w14:textId="77777777" w:rsidR="000A5E1E" w:rsidRPr="0029273D" w:rsidRDefault="000A5E1E" w:rsidP="000A5E1E">
            <w:pPr>
              <w:spacing w:before="0" w:after="0" w:line="240" w:lineRule="auto"/>
              <w:ind w:firstLine="0"/>
              <w:jc w:val="center"/>
              <w:rPr>
                <w:rFonts w:eastAsia="Calibri" w:cstheme="majorBidi"/>
                <w:rtl/>
              </w:rPr>
            </w:pPr>
            <w:r w:rsidRPr="0029273D">
              <w:rPr>
                <w:rFonts w:eastAsia="Calibri" w:cstheme="majorBidi"/>
              </w:rPr>
              <w:t>-</w:t>
            </w:r>
          </w:p>
        </w:tc>
      </w:tr>
      <w:tr w:rsidR="000A5E1E" w:rsidRPr="0029273D" w14:paraId="48C8FD49" w14:textId="77777777" w:rsidTr="000A5E1E">
        <w:trPr>
          <w:trHeight w:val="549"/>
        </w:trPr>
        <w:tc>
          <w:tcPr>
            <w:tcW w:w="2814" w:type="dxa"/>
          </w:tcPr>
          <w:p w14:paraId="6AAF8786" w14:textId="77777777" w:rsidR="000A5E1E" w:rsidRPr="0029273D" w:rsidRDefault="000A5E1E" w:rsidP="000A5E1E">
            <w:pPr>
              <w:spacing w:before="0" w:after="0" w:line="240" w:lineRule="auto"/>
              <w:ind w:firstLine="0"/>
              <w:jc w:val="left"/>
              <w:rPr>
                <w:rFonts w:eastAsia="Calibri" w:cstheme="majorBidi"/>
                <w:rtl/>
              </w:rPr>
            </w:pPr>
            <w:r w:rsidRPr="0029273D">
              <w:rPr>
                <w:rFonts w:eastAsia="Calibri" w:cstheme="majorBidi"/>
              </w:rPr>
              <w:t>Algorithm warns the user if detection were found.</w:t>
            </w:r>
          </w:p>
        </w:tc>
        <w:tc>
          <w:tcPr>
            <w:tcW w:w="2814" w:type="dxa"/>
          </w:tcPr>
          <w:p w14:paraId="6AEF1E88" w14:textId="77777777" w:rsidR="000A5E1E" w:rsidRPr="0029273D" w:rsidRDefault="000A5E1E" w:rsidP="000A5E1E">
            <w:pPr>
              <w:spacing w:before="0" w:after="0" w:line="240" w:lineRule="auto"/>
              <w:ind w:firstLine="0"/>
              <w:jc w:val="center"/>
              <w:rPr>
                <w:rFonts w:eastAsia="Calibri" w:cstheme="majorBidi"/>
                <w:rtl/>
              </w:rPr>
            </w:pPr>
          </w:p>
        </w:tc>
        <w:tc>
          <w:tcPr>
            <w:tcW w:w="2815" w:type="dxa"/>
          </w:tcPr>
          <w:p w14:paraId="72733519" w14:textId="77777777" w:rsidR="000A5E1E" w:rsidRPr="0029273D" w:rsidRDefault="000A5E1E" w:rsidP="000A5E1E">
            <w:pPr>
              <w:spacing w:before="0" w:after="0" w:line="240" w:lineRule="auto"/>
              <w:ind w:firstLine="0"/>
              <w:jc w:val="center"/>
              <w:rPr>
                <w:rFonts w:eastAsia="Calibri" w:cstheme="majorBidi"/>
                <w:rtl/>
              </w:rPr>
            </w:pPr>
            <w:r w:rsidRPr="0029273D">
              <w:rPr>
                <w:rFonts w:eastAsia="Calibri" w:cstheme="majorBidi"/>
              </w:rPr>
              <w:t>-</w:t>
            </w:r>
          </w:p>
        </w:tc>
      </w:tr>
      <w:tr w:rsidR="000A5E1E" w:rsidRPr="0029273D" w14:paraId="4CEB37B3" w14:textId="77777777" w:rsidTr="000A5E1E">
        <w:trPr>
          <w:trHeight w:val="539"/>
        </w:trPr>
        <w:tc>
          <w:tcPr>
            <w:tcW w:w="2814" w:type="dxa"/>
          </w:tcPr>
          <w:p w14:paraId="61A9C770" w14:textId="77777777" w:rsidR="000A5E1E" w:rsidRPr="0029273D" w:rsidRDefault="000A5E1E" w:rsidP="000A5E1E">
            <w:pPr>
              <w:spacing w:before="0" w:after="0" w:line="240" w:lineRule="auto"/>
              <w:ind w:firstLine="0"/>
              <w:jc w:val="left"/>
              <w:rPr>
                <w:rFonts w:eastAsia="Calibri" w:cstheme="majorBidi"/>
                <w:rtl/>
              </w:rPr>
            </w:pPr>
            <w:r w:rsidRPr="0029273D">
              <w:rPr>
                <w:rFonts w:eastAsia="Calibri" w:cstheme="majorBidi"/>
              </w:rPr>
              <w:t>Present the result to the user.</w:t>
            </w:r>
          </w:p>
        </w:tc>
        <w:tc>
          <w:tcPr>
            <w:tcW w:w="2814" w:type="dxa"/>
          </w:tcPr>
          <w:p w14:paraId="4954FF6F" w14:textId="77777777" w:rsidR="000A5E1E" w:rsidRPr="0029273D" w:rsidRDefault="000A5E1E" w:rsidP="000A5E1E">
            <w:pPr>
              <w:spacing w:before="0" w:after="0" w:line="240" w:lineRule="auto"/>
              <w:ind w:firstLine="0"/>
              <w:jc w:val="center"/>
              <w:rPr>
                <w:rFonts w:eastAsia="Calibri" w:cstheme="majorBidi"/>
                <w:rtl/>
              </w:rPr>
            </w:pPr>
          </w:p>
        </w:tc>
        <w:tc>
          <w:tcPr>
            <w:tcW w:w="2815" w:type="dxa"/>
          </w:tcPr>
          <w:p w14:paraId="5CD826CE" w14:textId="77777777" w:rsidR="000A5E1E" w:rsidRPr="0029273D" w:rsidRDefault="000A5E1E" w:rsidP="000A5E1E">
            <w:pPr>
              <w:spacing w:before="0" w:after="0" w:line="240" w:lineRule="auto"/>
              <w:ind w:firstLine="0"/>
              <w:jc w:val="left"/>
              <w:rPr>
                <w:rFonts w:eastAsia="Calibri" w:cstheme="majorBidi"/>
              </w:rPr>
            </w:pPr>
            <w:r w:rsidRPr="0029273D">
              <w:rPr>
                <w:rFonts w:eastAsia="Calibri" w:cstheme="majorBidi"/>
              </w:rPr>
              <w:t>View results</w:t>
            </w:r>
          </w:p>
          <w:p w14:paraId="6B5592BC" w14:textId="77777777" w:rsidR="000A5E1E" w:rsidRPr="0029273D" w:rsidRDefault="000A5E1E" w:rsidP="000A5E1E">
            <w:pPr>
              <w:spacing w:before="0" w:after="0" w:line="240" w:lineRule="auto"/>
              <w:ind w:firstLine="0"/>
              <w:jc w:val="left"/>
              <w:rPr>
                <w:rFonts w:eastAsia="Calibri" w:cstheme="majorBidi"/>
                <w:rtl/>
              </w:rPr>
            </w:pPr>
          </w:p>
        </w:tc>
      </w:tr>
    </w:tbl>
    <w:p w14:paraId="76C49C2D" w14:textId="77777777" w:rsidR="000A5E1E" w:rsidRPr="0029273D" w:rsidRDefault="000A5E1E" w:rsidP="000A5E1E">
      <w:pPr>
        <w:bidi/>
        <w:spacing w:before="0" w:after="160" w:line="259" w:lineRule="auto"/>
        <w:ind w:firstLine="0"/>
        <w:jc w:val="left"/>
        <w:rPr>
          <w:rFonts w:ascii="Calibri" w:eastAsia="Calibri" w:hAnsi="Calibri" w:cs="Arial"/>
          <w:rtl/>
        </w:rPr>
      </w:pPr>
    </w:p>
    <w:p w14:paraId="0FCCEAB9" w14:textId="352889ED" w:rsidR="0079760E" w:rsidRPr="0029273D" w:rsidRDefault="000A5E1E" w:rsidP="0079760E">
      <w:pPr>
        <w:rPr>
          <w:rFonts w:cstheme="majorBidi"/>
          <w:i/>
          <w:iCs/>
        </w:rPr>
      </w:pPr>
      <w:r w:rsidRPr="0029273D">
        <w:rPr>
          <w:rFonts w:ascii="Times New Roman" w:eastAsia="Calibri" w:hAnsi="Times New Roman" w:cs="Times New Roman"/>
          <w:i/>
          <w:iCs/>
        </w:rPr>
        <w:t xml:space="preserve">Table </w:t>
      </w:r>
      <w:r w:rsidR="00E75355">
        <w:rPr>
          <w:rFonts w:ascii="Times New Roman" w:eastAsia="Calibri" w:hAnsi="Times New Roman" w:cs="Times New Roman"/>
          <w:i/>
          <w:iCs/>
        </w:rPr>
        <w:t>10</w:t>
      </w:r>
      <w:r w:rsidRPr="0029273D">
        <w:rPr>
          <w:rFonts w:ascii="Times New Roman" w:eastAsia="Calibri" w:hAnsi="Times New Roman" w:cs="Times New Roman"/>
          <w:i/>
          <w:iCs/>
        </w:rPr>
        <w:t>. Use case description</w:t>
      </w:r>
    </w:p>
    <w:p w14:paraId="435581A4" w14:textId="77777777" w:rsidR="0079760E" w:rsidRPr="00090CF3" w:rsidRDefault="0079760E" w:rsidP="0079760E">
      <w:pPr>
        <w:rPr>
          <w:rFonts w:asciiTheme="minorHAnsi" w:hAnsiTheme="minorHAnsi"/>
          <w:b/>
          <w:bCs/>
          <w:lang w:bidi="ar-SY"/>
        </w:rPr>
      </w:pPr>
      <w:r w:rsidRPr="00090CF3">
        <w:rPr>
          <w:rFonts w:asciiTheme="minorHAnsi" w:hAnsiTheme="minorHAnsi" w:cstheme="majorBidi"/>
          <w:b/>
          <w:bCs/>
        </w:rPr>
        <w:t xml:space="preserve">5.3 </w:t>
      </w:r>
      <w:r w:rsidRPr="00090CF3">
        <w:rPr>
          <w:rFonts w:asciiTheme="minorHAnsi" w:hAnsiTheme="minorHAnsi"/>
          <w:b/>
          <w:bCs/>
          <w:lang w:bidi="ar-SY"/>
        </w:rPr>
        <w:t>Class Diagram:</w:t>
      </w:r>
    </w:p>
    <w:p w14:paraId="0721F34E" w14:textId="77DE9F06" w:rsidR="00221DCD" w:rsidRPr="00F20B41" w:rsidRDefault="008A0E71" w:rsidP="00602084">
      <w:pPr>
        <w:ind w:firstLine="0"/>
        <w:rPr>
          <w:rFonts w:cstheme="majorBidi"/>
          <w:b/>
          <w:bCs/>
          <w:lang w:bidi="ar-SY"/>
        </w:rPr>
      </w:pPr>
      <w:r w:rsidRPr="0029273D">
        <w:rPr>
          <w:noProof/>
        </w:rPr>
        <w:lastRenderedPageBreak/>
        <mc:AlternateContent>
          <mc:Choice Requires="wps">
            <w:drawing>
              <wp:anchor distT="0" distB="0" distL="114300" distR="114300" simplePos="0" relativeHeight="251695104" behindDoc="1" locked="0" layoutInCell="1" allowOverlap="1" wp14:anchorId="6BE2A67A" wp14:editId="2DD53D0B">
                <wp:simplePos x="0" y="0"/>
                <wp:positionH relativeFrom="margin">
                  <wp:posOffset>812588</wp:posOffset>
                </wp:positionH>
                <wp:positionV relativeFrom="paragraph">
                  <wp:posOffset>8897197</wp:posOffset>
                </wp:positionV>
                <wp:extent cx="3933190" cy="267335"/>
                <wp:effectExtent l="0" t="0" r="0" b="0"/>
                <wp:wrapTight wrapText="bothSides">
                  <wp:wrapPolygon edited="0">
                    <wp:start x="0" y="0"/>
                    <wp:lineTo x="0" y="20010"/>
                    <wp:lineTo x="21447" y="20010"/>
                    <wp:lineTo x="21447" y="0"/>
                    <wp:lineTo x="0" y="0"/>
                  </wp:wrapPolygon>
                </wp:wrapTight>
                <wp:docPr id="5" name="Text Box 27"/>
                <wp:cNvGraphicFramePr/>
                <a:graphic xmlns:a="http://schemas.openxmlformats.org/drawingml/2006/main">
                  <a:graphicData uri="http://schemas.microsoft.com/office/word/2010/wordprocessingShape">
                    <wps:wsp>
                      <wps:cNvSpPr txBox="1"/>
                      <wps:spPr>
                        <a:xfrm>
                          <a:off x="0" y="0"/>
                          <a:ext cx="3933190" cy="267335"/>
                        </a:xfrm>
                        <a:prstGeom prst="rect">
                          <a:avLst/>
                        </a:prstGeom>
                        <a:solidFill>
                          <a:prstClr val="white"/>
                        </a:solidFill>
                        <a:ln>
                          <a:noFill/>
                        </a:ln>
                        <a:effectLst/>
                      </wps:spPr>
                      <wps:txbx>
                        <w:txbxContent>
                          <w:p w14:paraId="0550F282" w14:textId="648E7C12" w:rsidR="001D000C" w:rsidRPr="0029273D" w:rsidRDefault="001D000C" w:rsidP="008A0E71">
                            <w:pPr>
                              <w:pStyle w:val="a4"/>
                              <w:ind w:left="680" w:firstLine="0"/>
                              <w:jc w:val="center"/>
                              <w:rPr>
                                <w:rFonts w:asciiTheme="majorBidi" w:hAnsiTheme="majorBidi" w:cstheme="majorBidi"/>
                                <w:i/>
                                <w:iCs/>
                                <w:lang w:bidi="ar-SY"/>
                              </w:rPr>
                            </w:pPr>
                            <w:r w:rsidRPr="0029273D">
                              <w:rPr>
                                <w:rFonts w:asciiTheme="majorBidi" w:hAnsiTheme="majorBidi" w:cstheme="majorBidi"/>
                                <w:i/>
                                <w:iCs/>
                              </w:rPr>
                              <w:t xml:space="preserve">Fig. </w:t>
                            </w:r>
                            <w:r>
                              <w:rPr>
                                <w:rFonts w:asciiTheme="majorBidi" w:hAnsiTheme="majorBidi" w:cstheme="majorBidi"/>
                                <w:i/>
                                <w:iCs/>
                              </w:rPr>
                              <w:t>66</w:t>
                            </w:r>
                            <w:r w:rsidRPr="0029273D">
                              <w:rPr>
                                <w:rFonts w:asciiTheme="majorBidi" w:hAnsiTheme="majorBidi" w:cstheme="majorBidi"/>
                                <w:i/>
                                <w:iCs/>
                              </w:rPr>
                              <w:t xml:space="preserve"> Class diagram</w:t>
                            </w:r>
                          </w:p>
                          <w:p w14:paraId="0BDDA62A" w14:textId="78FD345A" w:rsidR="001D000C" w:rsidRPr="00136C96" w:rsidRDefault="001D000C" w:rsidP="008A0E71">
                            <w:pPr>
                              <w:pStyle w:val="a4"/>
                              <w:spacing w:line="22" w:lineRule="atLeast"/>
                              <w:ind w:left="0"/>
                              <w:jc w:val="center"/>
                              <w:rPr>
                                <w:rFonts w:asciiTheme="majorBidi" w:hAnsiTheme="majorBidi" w:cstheme="majorBid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2A67A" id="_x0000_s1053" type="#_x0000_t202" style="position:absolute;left:0;text-align:left;margin-left:64pt;margin-top:700.55pt;width:309.7pt;height:21.05pt;z-index:-25162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" stroked="f">
                <v:textbox inset="0,0,0,0">
                  <w:txbxContent>
                    <w:p w14:paraId="0550F282" w14:textId="648E7C12" w:rsidR="001D000C" w:rsidRPr="0029273D" w:rsidRDefault="001D000C" w:rsidP="008A0E71">
                      <w:pPr>
                        <w:pStyle w:val="a4"/>
                        <w:ind w:left="680" w:firstLine="0"/>
                        <w:jc w:val="center"/>
                        <w:rPr>
                          <w:rFonts w:asciiTheme="majorBidi" w:hAnsiTheme="majorBidi" w:cstheme="majorBidi"/>
                          <w:i/>
                          <w:iCs/>
                          <w:lang w:bidi="ar-SY"/>
                        </w:rPr>
                      </w:pPr>
                      <w:r w:rsidRPr="0029273D">
                        <w:rPr>
                          <w:rFonts w:asciiTheme="majorBidi" w:hAnsiTheme="majorBidi" w:cstheme="majorBidi"/>
                          <w:i/>
                          <w:iCs/>
                        </w:rPr>
                        <w:t xml:space="preserve">Fig. </w:t>
                      </w:r>
                      <w:r>
                        <w:rPr>
                          <w:rFonts w:asciiTheme="majorBidi" w:hAnsiTheme="majorBidi" w:cstheme="majorBidi"/>
                          <w:i/>
                          <w:iCs/>
                        </w:rPr>
                        <w:t>66</w:t>
                      </w:r>
                      <w:r w:rsidRPr="0029273D">
                        <w:rPr>
                          <w:rFonts w:asciiTheme="majorBidi" w:hAnsiTheme="majorBidi" w:cstheme="majorBidi"/>
                          <w:i/>
                          <w:iCs/>
                        </w:rPr>
                        <w:t xml:space="preserve"> Class diagram</w:t>
                      </w:r>
                    </w:p>
                    <w:p w14:paraId="0BDDA62A" w14:textId="78FD345A" w:rsidR="001D000C" w:rsidRPr="00136C96" w:rsidRDefault="001D000C" w:rsidP="008A0E71">
                      <w:pPr>
                        <w:pStyle w:val="a4"/>
                        <w:spacing w:line="22" w:lineRule="atLeast"/>
                        <w:ind w:left="0"/>
                        <w:jc w:val="center"/>
                        <w:rPr>
                          <w:rFonts w:asciiTheme="majorBidi" w:hAnsiTheme="majorBidi" w:cstheme="majorBidi"/>
                          <w:noProof/>
                        </w:rPr>
                      </w:pPr>
                    </w:p>
                  </w:txbxContent>
                </v:textbox>
                <w10:wrap type="tight" anchorx="margin"/>
              </v:shape>
            </w:pict>
          </mc:Fallback>
        </mc:AlternateContent>
      </w:r>
      <w:r w:rsidR="0079760E" w:rsidRPr="0029273D">
        <w:rPr>
          <w:noProof/>
        </w:rPr>
        <w:drawing>
          <wp:anchor distT="0" distB="0" distL="114300" distR="114300" simplePos="0" relativeHeight="251644928" behindDoc="0" locked="0" layoutInCell="1" allowOverlap="1" wp14:anchorId="508818C7" wp14:editId="6893A7C9">
            <wp:simplePos x="0" y="0"/>
            <wp:positionH relativeFrom="column">
              <wp:posOffset>-1759585</wp:posOffset>
            </wp:positionH>
            <wp:positionV relativeFrom="paragraph">
              <wp:posOffset>3046095</wp:posOffset>
            </wp:positionV>
            <wp:extent cx="8638540" cy="2934335"/>
            <wp:effectExtent l="0" t="5398" r="4763" b="4762"/>
            <wp:wrapTopAndBottom/>
            <wp:docPr id="47"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extLst>
                        <a:ext uri="{28A0092B-C50C-407E-A947-70E740481C1C}">
                          <a14:useLocalDpi xmlns:a14="http://schemas.microsoft.com/office/drawing/2010/main" val="0"/>
                        </a:ext>
                      </a:extLst>
                    </a:blip>
                    <a:srcRect l="12459" t="25944" b="27149"/>
                    <a:stretch/>
                  </pic:blipFill>
                  <pic:spPr bwMode="auto">
                    <a:xfrm rot="5400000">
                      <a:off x="0" y="0"/>
                      <a:ext cx="8638540" cy="2934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800A19" w14:textId="77777777" w:rsidR="00221DCD" w:rsidRPr="0029273D" w:rsidRDefault="00221DCD" w:rsidP="00090CF3">
      <w:pPr>
        <w:pStyle w:val="a4"/>
        <w:ind w:left="567" w:firstLine="0"/>
        <w:rPr>
          <w:rFonts w:cstheme="majorBidi"/>
          <w:b/>
          <w:bCs/>
          <w:lang w:bidi="ar-SY"/>
        </w:rPr>
      </w:pPr>
    </w:p>
    <w:p w14:paraId="416E38EB" w14:textId="0FC4CDEC" w:rsidR="00025232" w:rsidRPr="002E0D6B" w:rsidRDefault="00025232" w:rsidP="002E0D6B">
      <w:pPr>
        <w:pStyle w:val="a4"/>
        <w:keepNext/>
        <w:keepLines/>
        <w:numPr>
          <w:ilvl w:val="1"/>
          <w:numId w:val="67"/>
        </w:numPr>
        <w:spacing w:before="240" w:after="160" w:line="22" w:lineRule="atLeast"/>
        <w:jc w:val="both"/>
        <w:outlineLvl w:val="0"/>
        <w:rPr>
          <w:rFonts w:eastAsia="Times New Roman" w:cstheme="majorBidi"/>
          <w:b/>
          <w:bCs/>
        </w:rPr>
      </w:pPr>
      <w:r w:rsidRPr="002E0D6B">
        <w:rPr>
          <w:rFonts w:eastAsia="Times New Roman" w:cstheme="majorBidi"/>
          <w:b/>
          <w:bCs/>
        </w:rPr>
        <w:t xml:space="preserve">Testing Plan (two kinds of testing : algorithm </w:t>
      </w:r>
      <w:r w:rsidRPr="002E0D6B">
        <w:rPr>
          <w:rFonts w:eastAsia="Times New Roman" w:cstheme="majorBidi"/>
          <w:b/>
          <w:bCs/>
          <w:color w:val="000000"/>
        </w:rPr>
        <w:t xml:space="preserve">detection </w:t>
      </w:r>
      <w:r w:rsidRPr="002E0D6B">
        <w:rPr>
          <w:rFonts w:eastAsia="Times New Roman" w:cstheme="majorBidi"/>
          <w:b/>
          <w:bCs/>
          <w:color w:val="000000"/>
          <w:szCs w:val="32"/>
        </w:rPr>
        <w:t>and real time mode</w:t>
      </w:r>
      <w:r w:rsidRPr="002E0D6B">
        <w:rPr>
          <w:rFonts w:eastAsia="Times New Roman" w:cstheme="majorBidi"/>
          <w:b/>
          <w:bCs/>
        </w:rPr>
        <w:t>)</w:t>
      </w:r>
    </w:p>
    <w:p w14:paraId="3C8A7859" w14:textId="007B8349" w:rsidR="00025232" w:rsidRPr="002E0D6B" w:rsidRDefault="00025232">
      <w:pPr>
        <w:pStyle w:val="a4"/>
        <w:keepNext/>
        <w:keepLines/>
        <w:numPr>
          <w:ilvl w:val="2"/>
          <w:numId w:val="67"/>
        </w:numPr>
        <w:spacing w:before="240" w:after="160" w:line="22" w:lineRule="atLeast"/>
        <w:jc w:val="both"/>
        <w:outlineLvl w:val="0"/>
        <w:rPr>
          <w:rFonts w:eastAsia="Times New Roman" w:cstheme="majorBidi"/>
        </w:rPr>
      </w:pPr>
      <w:bookmarkStart w:id="69" w:name="_Toc517041475"/>
      <w:bookmarkStart w:id="70" w:name="_Toc533560591"/>
      <w:r w:rsidRPr="002E0D6B">
        <w:rPr>
          <w:rFonts w:eastAsia="Times New Roman" w:cstheme="majorBidi"/>
        </w:rPr>
        <w:t>Testing the Detection algorithm.</w:t>
      </w:r>
      <w:bookmarkEnd w:id="69"/>
      <w:bookmarkEnd w:id="70"/>
    </w:p>
    <w:tbl>
      <w:tblPr>
        <w:tblStyle w:val="af2"/>
        <w:tblpPr w:leftFromText="180" w:rightFromText="180" w:vertAnchor="text" w:horzAnchor="margin" w:tblpXSpec="right" w:tblpY="68"/>
        <w:tblW w:w="0" w:type="auto"/>
        <w:tblInd w:w="0" w:type="dxa"/>
        <w:tblLook w:val="04A0" w:firstRow="1" w:lastRow="0" w:firstColumn="1" w:lastColumn="0" w:noHBand="0" w:noVBand="1"/>
      </w:tblPr>
      <w:tblGrid>
        <w:gridCol w:w="938"/>
        <w:gridCol w:w="3015"/>
        <w:gridCol w:w="2703"/>
        <w:gridCol w:w="2360"/>
      </w:tblGrid>
      <w:tr w:rsidR="00677ED8" w:rsidRPr="0029273D" w14:paraId="7BE54FB3" w14:textId="1384B561" w:rsidTr="006B00F5">
        <w:tc>
          <w:tcPr>
            <w:tcW w:w="958" w:type="dxa"/>
          </w:tcPr>
          <w:p w14:paraId="7BD79584" w14:textId="77777777" w:rsidR="00677ED8" w:rsidRPr="0029273D" w:rsidRDefault="00677ED8" w:rsidP="0057536A">
            <w:pPr>
              <w:bidi/>
              <w:spacing w:before="0" w:after="160" w:line="22" w:lineRule="atLeast"/>
              <w:ind w:firstLine="0"/>
              <w:jc w:val="center"/>
              <w:rPr>
                <w:rFonts w:eastAsia="Calibri" w:cstheme="majorBidi"/>
              </w:rPr>
            </w:pPr>
            <w:r w:rsidRPr="0029273D">
              <w:rPr>
                <w:rFonts w:eastAsia="Calibri" w:cstheme="majorBidi"/>
              </w:rPr>
              <w:t>No.</w:t>
            </w:r>
          </w:p>
        </w:tc>
        <w:tc>
          <w:tcPr>
            <w:tcW w:w="3097" w:type="dxa"/>
          </w:tcPr>
          <w:p w14:paraId="188FD17B" w14:textId="376BC495" w:rsidR="00677ED8" w:rsidRPr="0029273D" w:rsidRDefault="00677ED8" w:rsidP="0057536A">
            <w:pPr>
              <w:bidi/>
              <w:spacing w:before="0" w:after="160" w:line="22" w:lineRule="atLeast"/>
              <w:ind w:firstLine="0"/>
              <w:jc w:val="center"/>
              <w:rPr>
                <w:rFonts w:eastAsia="Calibri" w:cstheme="majorBidi"/>
                <w:rtl/>
              </w:rPr>
            </w:pPr>
            <w:r w:rsidRPr="0029273D">
              <w:rPr>
                <w:rFonts w:eastAsia="Calibri" w:cstheme="majorBidi"/>
              </w:rPr>
              <w:t>Test subject</w:t>
            </w:r>
          </w:p>
        </w:tc>
        <w:tc>
          <w:tcPr>
            <w:tcW w:w="2775" w:type="dxa"/>
          </w:tcPr>
          <w:p w14:paraId="60641E25" w14:textId="58B22BEC" w:rsidR="00677ED8" w:rsidRPr="0029273D" w:rsidRDefault="00677ED8" w:rsidP="0057536A">
            <w:pPr>
              <w:bidi/>
              <w:spacing w:before="0" w:after="160" w:line="22" w:lineRule="atLeast"/>
              <w:ind w:firstLine="0"/>
              <w:jc w:val="center"/>
              <w:rPr>
                <w:rFonts w:eastAsia="Calibri" w:cstheme="majorBidi"/>
              </w:rPr>
            </w:pPr>
            <w:r w:rsidRPr="0029273D">
              <w:rPr>
                <w:rFonts w:eastAsia="Calibri" w:cstheme="majorBidi"/>
              </w:rPr>
              <w:t>Expected result</w:t>
            </w:r>
          </w:p>
        </w:tc>
        <w:tc>
          <w:tcPr>
            <w:tcW w:w="2412" w:type="dxa"/>
          </w:tcPr>
          <w:p w14:paraId="652EF8D7" w14:textId="507F0C59" w:rsidR="00677ED8" w:rsidRPr="0029273D" w:rsidRDefault="00677ED8" w:rsidP="0057536A">
            <w:pPr>
              <w:bidi/>
              <w:spacing w:before="0" w:after="160" w:line="22" w:lineRule="atLeast"/>
              <w:ind w:firstLine="0"/>
              <w:jc w:val="center"/>
              <w:rPr>
                <w:rFonts w:eastAsia="Calibri" w:cstheme="majorBidi"/>
              </w:rPr>
            </w:pPr>
            <w:r>
              <w:rPr>
                <w:rFonts w:eastAsia="Calibri" w:cstheme="majorBidi"/>
              </w:rPr>
              <w:t>Result</w:t>
            </w:r>
          </w:p>
        </w:tc>
      </w:tr>
      <w:tr w:rsidR="00677ED8" w:rsidRPr="0029273D" w14:paraId="4A28C924" w14:textId="560D4F8F" w:rsidTr="006B00F5">
        <w:tc>
          <w:tcPr>
            <w:tcW w:w="958" w:type="dxa"/>
          </w:tcPr>
          <w:p w14:paraId="272F7333" w14:textId="77777777" w:rsidR="00677ED8" w:rsidRPr="0029273D" w:rsidRDefault="00677ED8" w:rsidP="002642E7">
            <w:pPr>
              <w:bidi/>
              <w:spacing w:before="0" w:after="160" w:line="22" w:lineRule="atLeast"/>
              <w:ind w:firstLine="0"/>
              <w:jc w:val="both"/>
              <w:rPr>
                <w:rFonts w:eastAsia="Calibri" w:cstheme="majorBidi"/>
              </w:rPr>
            </w:pPr>
            <w:bookmarkStart w:id="71" w:name="_Hlk61643050"/>
            <w:r w:rsidRPr="0029273D">
              <w:rPr>
                <w:rFonts w:eastAsia="Calibri" w:cstheme="majorBidi"/>
              </w:rPr>
              <w:t>1.</w:t>
            </w:r>
          </w:p>
        </w:tc>
        <w:tc>
          <w:tcPr>
            <w:tcW w:w="3097" w:type="dxa"/>
          </w:tcPr>
          <w:p w14:paraId="62633807" w14:textId="6917A9D4" w:rsidR="00677ED8" w:rsidRPr="0029273D" w:rsidRDefault="00677ED8" w:rsidP="002642E7">
            <w:pPr>
              <w:bidi/>
              <w:spacing w:before="0" w:after="160" w:line="22" w:lineRule="atLeast"/>
              <w:ind w:firstLine="0"/>
              <w:jc w:val="right"/>
              <w:rPr>
                <w:rFonts w:eastAsia="Calibri" w:cstheme="majorBidi"/>
              </w:rPr>
            </w:pPr>
            <w:r w:rsidRPr="0029273D">
              <w:rPr>
                <w:rFonts w:eastAsia="Calibri" w:cstheme="majorBidi"/>
              </w:rPr>
              <w:t>Camouflaged object with the exact same texture, like the background.</w:t>
            </w:r>
          </w:p>
        </w:tc>
        <w:tc>
          <w:tcPr>
            <w:tcW w:w="2775" w:type="dxa"/>
          </w:tcPr>
          <w:p w14:paraId="13694FD8" w14:textId="56F5F053" w:rsidR="00677ED8" w:rsidRPr="0029273D" w:rsidRDefault="00677ED8" w:rsidP="002642E7">
            <w:pPr>
              <w:bidi/>
              <w:spacing w:before="0" w:after="160" w:line="22" w:lineRule="atLeast"/>
              <w:ind w:firstLine="0"/>
              <w:jc w:val="right"/>
              <w:rPr>
                <w:rFonts w:eastAsia="Calibri" w:cstheme="majorBidi"/>
              </w:rPr>
            </w:pPr>
            <w:r w:rsidRPr="0029273D">
              <w:rPr>
                <w:rFonts w:eastAsia="Calibri" w:cstheme="majorBidi"/>
              </w:rPr>
              <w:t>System would not detect the camouflage.</w:t>
            </w:r>
          </w:p>
        </w:tc>
        <w:tc>
          <w:tcPr>
            <w:tcW w:w="2412" w:type="dxa"/>
          </w:tcPr>
          <w:p w14:paraId="57B1F9AA" w14:textId="23C6A707" w:rsidR="00677ED8" w:rsidRPr="0029273D" w:rsidRDefault="00DE27D6" w:rsidP="002642E7">
            <w:pPr>
              <w:bidi/>
              <w:spacing w:before="0" w:after="160" w:line="22" w:lineRule="atLeast"/>
              <w:ind w:firstLine="0"/>
              <w:jc w:val="right"/>
              <w:rPr>
                <w:rFonts w:eastAsia="Calibri" w:cstheme="majorBidi"/>
              </w:rPr>
            </w:pPr>
            <w:r>
              <w:rPr>
                <w:rFonts w:eastAsia="Calibri" w:cstheme="majorBidi"/>
              </w:rPr>
              <w:t>Object was not detected.</w:t>
            </w:r>
          </w:p>
        </w:tc>
      </w:tr>
      <w:tr w:rsidR="00677ED8" w:rsidRPr="0029273D" w14:paraId="4D4992EE" w14:textId="61C3CAFE" w:rsidTr="006B00F5">
        <w:tc>
          <w:tcPr>
            <w:tcW w:w="958" w:type="dxa"/>
          </w:tcPr>
          <w:p w14:paraId="19B94259" w14:textId="77777777" w:rsidR="00677ED8" w:rsidRPr="0029273D" w:rsidRDefault="00677ED8" w:rsidP="002642E7">
            <w:pPr>
              <w:bidi/>
              <w:spacing w:before="0" w:after="160" w:line="22" w:lineRule="atLeast"/>
              <w:ind w:firstLine="0"/>
              <w:jc w:val="both"/>
              <w:rPr>
                <w:rFonts w:eastAsia="Calibri" w:cstheme="majorBidi"/>
              </w:rPr>
            </w:pPr>
            <w:r w:rsidRPr="0029273D">
              <w:rPr>
                <w:rFonts w:eastAsia="Calibri" w:cstheme="majorBidi"/>
              </w:rPr>
              <w:t>2.</w:t>
            </w:r>
          </w:p>
        </w:tc>
        <w:tc>
          <w:tcPr>
            <w:tcW w:w="3097" w:type="dxa"/>
          </w:tcPr>
          <w:p w14:paraId="733302C2" w14:textId="4969ACAA" w:rsidR="00677ED8" w:rsidRPr="0029273D" w:rsidRDefault="00677ED8" w:rsidP="002642E7">
            <w:pPr>
              <w:bidi/>
              <w:spacing w:before="0" w:after="160" w:line="22" w:lineRule="atLeast"/>
              <w:ind w:firstLine="0"/>
              <w:jc w:val="right"/>
              <w:rPr>
                <w:rFonts w:eastAsia="Calibri" w:cstheme="majorBidi"/>
              </w:rPr>
            </w:pPr>
            <w:r w:rsidRPr="0029273D">
              <w:rPr>
                <w:rFonts w:eastAsia="Calibri" w:cstheme="majorBidi"/>
              </w:rPr>
              <w:t>Camouflaged object with a texture different from the background.</w:t>
            </w:r>
          </w:p>
        </w:tc>
        <w:tc>
          <w:tcPr>
            <w:tcW w:w="2775" w:type="dxa"/>
          </w:tcPr>
          <w:p w14:paraId="06FDAFAF" w14:textId="1315EDD1" w:rsidR="00677ED8" w:rsidRPr="0029273D" w:rsidRDefault="00677ED8" w:rsidP="002642E7">
            <w:pPr>
              <w:bidi/>
              <w:spacing w:before="0" w:after="160" w:line="22" w:lineRule="atLeast"/>
              <w:ind w:firstLine="0"/>
              <w:jc w:val="right"/>
              <w:rPr>
                <w:rFonts w:eastAsia="Calibri" w:cstheme="majorBidi"/>
              </w:rPr>
            </w:pPr>
            <w:r w:rsidRPr="0029273D">
              <w:rPr>
                <w:rFonts w:eastAsia="Calibri" w:cstheme="majorBidi"/>
              </w:rPr>
              <w:t>System would detect the camouflage.</w:t>
            </w:r>
          </w:p>
        </w:tc>
        <w:tc>
          <w:tcPr>
            <w:tcW w:w="2412" w:type="dxa"/>
          </w:tcPr>
          <w:p w14:paraId="2F4F631E" w14:textId="21C596BE" w:rsidR="00677ED8" w:rsidRPr="0029273D" w:rsidRDefault="008C153E" w:rsidP="002642E7">
            <w:pPr>
              <w:bidi/>
              <w:spacing w:before="0" w:after="160" w:line="22" w:lineRule="atLeast"/>
              <w:ind w:firstLine="0"/>
              <w:jc w:val="right"/>
              <w:rPr>
                <w:rFonts w:eastAsia="Calibri" w:cstheme="majorBidi"/>
              </w:rPr>
            </w:pPr>
            <w:r>
              <w:rPr>
                <w:rFonts w:eastAsia="Calibri" w:cstheme="majorBidi" w:hint="cs"/>
              </w:rPr>
              <w:t>T</w:t>
            </w:r>
            <w:r>
              <w:rPr>
                <w:rFonts w:eastAsia="Calibri" w:cstheme="majorBidi"/>
              </w:rPr>
              <w:t>he object was detected successfully.</w:t>
            </w:r>
          </w:p>
        </w:tc>
      </w:tr>
      <w:tr w:rsidR="00677ED8" w:rsidRPr="0029273D" w14:paraId="124F154D" w14:textId="139A3E82" w:rsidTr="006B00F5">
        <w:tc>
          <w:tcPr>
            <w:tcW w:w="958" w:type="dxa"/>
          </w:tcPr>
          <w:p w14:paraId="1A96A3CF" w14:textId="77777777" w:rsidR="00677ED8" w:rsidRPr="0029273D" w:rsidRDefault="00677ED8" w:rsidP="002642E7">
            <w:pPr>
              <w:bidi/>
              <w:spacing w:before="0" w:after="160" w:line="22" w:lineRule="atLeast"/>
              <w:ind w:firstLine="0"/>
              <w:jc w:val="both"/>
              <w:rPr>
                <w:rFonts w:eastAsia="Calibri" w:cstheme="majorBidi"/>
              </w:rPr>
            </w:pPr>
            <w:r w:rsidRPr="0029273D">
              <w:rPr>
                <w:rFonts w:eastAsia="Calibri" w:cstheme="majorBidi"/>
              </w:rPr>
              <w:t>3.</w:t>
            </w:r>
          </w:p>
        </w:tc>
        <w:tc>
          <w:tcPr>
            <w:tcW w:w="3097" w:type="dxa"/>
          </w:tcPr>
          <w:p w14:paraId="2016EC88" w14:textId="7390B1AC" w:rsidR="00677ED8" w:rsidRPr="0029273D" w:rsidRDefault="00677ED8" w:rsidP="002642E7">
            <w:pPr>
              <w:bidi/>
              <w:spacing w:before="0" w:after="160" w:line="22" w:lineRule="atLeast"/>
              <w:ind w:firstLine="0"/>
              <w:jc w:val="right"/>
              <w:rPr>
                <w:rFonts w:eastAsia="Calibri" w:cstheme="majorBidi"/>
              </w:rPr>
            </w:pPr>
            <w:r w:rsidRPr="0029273D">
              <w:rPr>
                <w:rFonts w:eastAsia="Calibri" w:cstheme="majorBidi"/>
              </w:rPr>
              <w:t>Camouflaged object far distant from the camera.</w:t>
            </w:r>
          </w:p>
        </w:tc>
        <w:tc>
          <w:tcPr>
            <w:tcW w:w="2775" w:type="dxa"/>
          </w:tcPr>
          <w:p w14:paraId="2A7CD6F4" w14:textId="77777777" w:rsidR="00677ED8" w:rsidRPr="0029273D" w:rsidRDefault="00677ED8" w:rsidP="002642E7">
            <w:pPr>
              <w:bidi/>
              <w:spacing w:before="0" w:after="160" w:line="22" w:lineRule="atLeast"/>
              <w:ind w:firstLine="0"/>
              <w:jc w:val="right"/>
              <w:rPr>
                <w:rFonts w:eastAsia="Calibri" w:cstheme="majorBidi"/>
              </w:rPr>
            </w:pPr>
            <w:r w:rsidRPr="0029273D">
              <w:rPr>
                <w:rFonts w:eastAsia="Calibri" w:cstheme="majorBidi"/>
              </w:rPr>
              <w:t xml:space="preserve">System </w:t>
            </w:r>
            <w:r w:rsidRPr="0029273D">
              <w:rPr>
                <w:rFonts w:eastAsia="Calibri" w:cstheme="majorBidi"/>
                <w:u w:val="single"/>
              </w:rPr>
              <w:t>probably</w:t>
            </w:r>
            <w:r w:rsidRPr="0029273D">
              <w:rPr>
                <w:rFonts w:eastAsia="Calibri" w:cstheme="majorBidi"/>
              </w:rPr>
              <w:t xml:space="preserve"> will not detect the camouflage.</w:t>
            </w:r>
          </w:p>
        </w:tc>
        <w:tc>
          <w:tcPr>
            <w:tcW w:w="2412" w:type="dxa"/>
          </w:tcPr>
          <w:p w14:paraId="1F5CB514" w14:textId="57B243AA" w:rsidR="00677ED8" w:rsidRPr="0029273D" w:rsidRDefault="008C153E" w:rsidP="002642E7">
            <w:pPr>
              <w:bidi/>
              <w:spacing w:before="0" w:after="160" w:line="22" w:lineRule="atLeast"/>
              <w:ind w:firstLine="0"/>
              <w:jc w:val="right"/>
              <w:rPr>
                <w:rFonts w:eastAsia="Calibri" w:cstheme="majorBidi"/>
              </w:rPr>
            </w:pPr>
            <w:r>
              <w:rPr>
                <w:rFonts w:eastAsia="Calibri" w:cstheme="majorBidi" w:hint="cs"/>
              </w:rPr>
              <w:t>M</w:t>
            </w:r>
            <w:r>
              <w:rPr>
                <w:rFonts w:eastAsia="Calibri" w:cstheme="majorBidi"/>
              </w:rPr>
              <w:t>aximal detection distance: approx. 10-15 meters</w:t>
            </w:r>
          </w:p>
        </w:tc>
      </w:tr>
      <w:tr w:rsidR="00677ED8" w:rsidRPr="0029273D" w14:paraId="2049599A" w14:textId="429B8E6A" w:rsidTr="006B00F5">
        <w:tc>
          <w:tcPr>
            <w:tcW w:w="958" w:type="dxa"/>
          </w:tcPr>
          <w:p w14:paraId="7EF0E976" w14:textId="77777777" w:rsidR="00677ED8" w:rsidRPr="0029273D" w:rsidRDefault="00677ED8" w:rsidP="002642E7">
            <w:pPr>
              <w:bidi/>
              <w:spacing w:before="0" w:after="160" w:line="22" w:lineRule="atLeast"/>
              <w:ind w:firstLine="0"/>
              <w:jc w:val="both"/>
              <w:rPr>
                <w:rFonts w:eastAsia="Calibri" w:cstheme="majorBidi"/>
              </w:rPr>
            </w:pPr>
            <w:r w:rsidRPr="0029273D">
              <w:rPr>
                <w:rFonts w:eastAsia="Calibri" w:cstheme="majorBidi"/>
              </w:rPr>
              <w:t>4.</w:t>
            </w:r>
          </w:p>
        </w:tc>
        <w:tc>
          <w:tcPr>
            <w:tcW w:w="3097" w:type="dxa"/>
          </w:tcPr>
          <w:p w14:paraId="7B39406F" w14:textId="5193865F" w:rsidR="00677ED8" w:rsidRPr="0029273D" w:rsidRDefault="00677ED8" w:rsidP="002642E7">
            <w:pPr>
              <w:bidi/>
              <w:spacing w:before="0" w:after="160" w:line="22" w:lineRule="atLeast"/>
              <w:ind w:firstLine="0"/>
              <w:jc w:val="right"/>
              <w:rPr>
                <w:rFonts w:eastAsia="Calibri" w:cstheme="majorBidi"/>
                <w:rtl/>
              </w:rPr>
            </w:pPr>
            <w:r w:rsidRPr="0029273D">
              <w:rPr>
                <w:rFonts w:eastAsia="Calibri" w:cstheme="majorBidi"/>
              </w:rPr>
              <w:t>Camouflaged object close to the camera.</w:t>
            </w:r>
          </w:p>
        </w:tc>
        <w:tc>
          <w:tcPr>
            <w:tcW w:w="2775" w:type="dxa"/>
          </w:tcPr>
          <w:p w14:paraId="5E69EA2B" w14:textId="77777777" w:rsidR="00677ED8" w:rsidRPr="0029273D" w:rsidRDefault="00677ED8" w:rsidP="002642E7">
            <w:pPr>
              <w:bidi/>
              <w:spacing w:before="0" w:after="160" w:line="22" w:lineRule="atLeast"/>
              <w:ind w:firstLine="0"/>
              <w:jc w:val="right"/>
              <w:rPr>
                <w:rFonts w:eastAsia="Calibri" w:cstheme="majorBidi"/>
              </w:rPr>
            </w:pPr>
            <w:r w:rsidRPr="0029273D">
              <w:rPr>
                <w:rFonts w:eastAsia="Calibri" w:cstheme="majorBidi"/>
              </w:rPr>
              <w:t>System will detect the camouflage.</w:t>
            </w:r>
          </w:p>
        </w:tc>
        <w:tc>
          <w:tcPr>
            <w:tcW w:w="2412" w:type="dxa"/>
          </w:tcPr>
          <w:p w14:paraId="64B363A7" w14:textId="5102B61B" w:rsidR="00677ED8" w:rsidRPr="0029273D" w:rsidRDefault="008C153E" w:rsidP="002642E7">
            <w:pPr>
              <w:bidi/>
              <w:spacing w:before="0" w:after="160" w:line="22" w:lineRule="atLeast"/>
              <w:ind w:firstLine="0"/>
              <w:jc w:val="right"/>
              <w:rPr>
                <w:rFonts w:eastAsia="Calibri" w:cstheme="majorBidi"/>
              </w:rPr>
            </w:pPr>
            <w:r>
              <w:rPr>
                <w:rFonts w:eastAsia="Calibri" w:cstheme="majorBidi" w:hint="cs"/>
              </w:rPr>
              <w:t>T</w:t>
            </w:r>
            <w:r>
              <w:rPr>
                <w:rFonts w:eastAsia="Calibri" w:cstheme="majorBidi"/>
              </w:rPr>
              <w:t>he object was detected successfully.</w:t>
            </w:r>
          </w:p>
        </w:tc>
      </w:tr>
      <w:bookmarkEnd w:id="71"/>
      <w:tr w:rsidR="00677ED8" w:rsidRPr="0029273D" w14:paraId="25DF4FD0" w14:textId="5102F421" w:rsidTr="006B00F5">
        <w:tc>
          <w:tcPr>
            <w:tcW w:w="958" w:type="dxa"/>
            <w:tcBorders>
              <w:bottom w:val="single" w:sz="4" w:space="0" w:color="auto"/>
            </w:tcBorders>
          </w:tcPr>
          <w:p w14:paraId="38FF2497" w14:textId="77777777" w:rsidR="00677ED8" w:rsidRPr="0029273D" w:rsidRDefault="00677ED8" w:rsidP="002642E7">
            <w:pPr>
              <w:bidi/>
              <w:spacing w:before="0" w:after="160" w:line="22" w:lineRule="atLeast"/>
              <w:ind w:firstLine="0"/>
              <w:jc w:val="both"/>
              <w:rPr>
                <w:rFonts w:eastAsia="Calibri" w:cstheme="majorBidi"/>
              </w:rPr>
            </w:pPr>
            <w:r w:rsidRPr="0029273D">
              <w:rPr>
                <w:rFonts w:eastAsia="Calibri" w:cstheme="majorBidi"/>
              </w:rPr>
              <w:t>5.</w:t>
            </w:r>
          </w:p>
        </w:tc>
        <w:tc>
          <w:tcPr>
            <w:tcW w:w="3097" w:type="dxa"/>
            <w:tcBorders>
              <w:bottom w:val="single" w:sz="4" w:space="0" w:color="auto"/>
            </w:tcBorders>
          </w:tcPr>
          <w:p w14:paraId="2F2B7ED0" w14:textId="7310DC5E" w:rsidR="00677ED8" w:rsidRPr="0029273D" w:rsidRDefault="00677ED8" w:rsidP="002642E7">
            <w:pPr>
              <w:bidi/>
              <w:spacing w:before="0" w:after="160" w:line="22" w:lineRule="atLeast"/>
              <w:ind w:firstLine="0"/>
              <w:jc w:val="right"/>
              <w:rPr>
                <w:rFonts w:eastAsia="Calibri" w:cstheme="majorBidi"/>
              </w:rPr>
            </w:pPr>
            <w:r w:rsidRPr="0029273D">
              <w:rPr>
                <w:rFonts w:eastAsia="Calibri" w:cstheme="majorBidi"/>
              </w:rPr>
              <w:t>Capturing pictures using low resolution camera.</w:t>
            </w:r>
          </w:p>
        </w:tc>
        <w:tc>
          <w:tcPr>
            <w:tcW w:w="2775" w:type="dxa"/>
          </w:tcPr>
          <w:p w14:paraId="32ACAFC1" w14:textId="77777777" w:rsidR="00677ED8" w:rsidRPr="0029273D" w:rsidRDefault="00677ED8" w:rsidP="002642E7">
            <w:pPr>
              <w:bidi/>
              <w:spacing w:before="0" w:after="160" w:line="22" w:lineRule="atLeast"/>
              <w:ind w:firstLine="0"/>
              <w:jc w:val="right"/>
              <w:rPr>
                <w:rFonts w:eastAsia="Calibri" w:cstheme="majorBidi"/>
              </w:rPr>
            </w:pPr>
            <w:r w:rsidRPr="0029273D">
              <w:rPr>
                <w:rFonts w:eastAsia="Calibri" w:cstheme="majorBidi"/>
              </w:rPr>
              <w:t xml:space="preserve">System </w:t>
            </w:r>
            <w:r w:rsidRPr="0029273D">
              <w:rPr>
                <w:rFonts w:eastAsia="Calibri" w:cstheme="majorBidi"/>
                <w:u w:val="single"/>
              </w:rPr>
              <w:t>probably</w:t>
            </w:r>
            <w:r w:rsidRPr="0029273D">
              <w:rPr>
                <w:rFonts w:eastAsia="Calibri" w:cstheme="majorBidi"/>
              </w:rPr>
              <w:t xml:space="preserve"> will not detect the camouflage.</w:t>
            </w:r>
          </w:p>
        </w:tc>
        <w:tc>
          <w:tcPr>
            <w:tcW w:w="2412" w:type="dxa"/>
          </w:tcPr>
          <w:p w14:paraId="795C767E" w14:textId="01A5322D" w:rsidR="00677ED8" w:rsidRPr="0029273D" w:rsidRDefault="008C153E" w:rsidP="002642E7">
            <w:pPr>
              <w:bidi/>
              <w:spacing w:before="0" w:after="160" w:line="22" w:lineRule="atLeast"/>
              <w:ind w:firstLine="0"/>
              <w:jc w:val="right"/>
              <w:rPr>
                <w:rFonts w:eastAsia="Calibri" w:cstheme="majorBidi"/>
                <w:rtl/>
              </w:rPr>
            </w:pPr>
            <w:r>
              <w:rPr>
                <w:rFonts w:eastAsia="Calibri" w:cstheme="majorBidi" w:hint="cs"/>
              </w:rPr>
              <w:t>T</w:t>
            </w:r>
            <w:r>
              <w:rPr>
                <w:rFonts w:eastAsia="Calibri" w:cstheme="majorBidi"/>
              </w:rPr>
              <w:t>he object was detected successfully.</w:t>
            </w:r>
          </w:p>
        </w:tc>
      </w:tr>
      <w:tr w:rsidR="00677ED8" w:rsidRPr="0029273D" w14:paraId="384F8DE1" w14:textId="6B3ABE2D" w:rsidTr="006B00F5">
        <w:tc>
          <w:tcPr>
            <w:tcW w:w="958" w:type="dxa"/>
          </w:tcPr>
          <w:p w14:paraId="0305AA18" w14:textId="77777777" w:rsidR="00677ED8" w:rsidRPr="0029273D" w:rsidRDefault="00677ED8" w:rsidP="002642E7">
            <w:pPr>
              <w:bidi/>
              <w:spacing w:before="0" w:after="160" w:line="22" w:lineRule="atLeast"/>
              <w:ind w:firstLine="0"/>
              <w:jc w:val="both"/>
              <w:rPr>
                <w:rFonts w:eastAsia="Calibri" w:cstheme="majorBidi"/>
              </w:rPr>
            </w:pPr>
            <w:r w:rsidRPr="0029273D">
              <w:rPr>
                <w:rFonts w:eastAsia="Calibri" w:cstheme="majorBidi"/>
              </w:rPr>
              <w:t>6.</w:t>
            </w:r>
          </w:p>
        </w:tc>
        <w:tc>
          <w:tcPr>
            <w:tcW w:w="3097" w:type="dxa"/>
          </w:tcPr>
          <w:p w14:paraId="0B5B11CB" w14:textId="43C8E02D" w:rsidR="00677ED8" w:rsidRPr="0029273D" w:rsidRDefault="00677ED8" w:rsidP="002642E7">
            <w:pPr>
              <w:bidi/>
              <w:spacing w:before="0" w:after="160" w:line="22" w:lineRule="atLeast"/>
              <w:ind w:firstLine="0"/>
              <w:jc w:val="right"/>
              <w:rPr>
                <w:rFonts w:eastAsia="Calibri" w:cstheme="majorBidi"/>
              </w:rPr>
            </w:pPr>
            <w:r w:rsidRPr="0029273D">
              <w:rPr>
                <w:rFonts w:eastAsia="Calibri" w:cstheme="majorBidi"/>
              </w:rPr>
              <w:t>Capturing pictures using high resolution camera.</w:t>
            </w:r>
          </w:p>
        </w:tc>
        <w:tc>
          <w:tcPr>
            <w:tcW w:w="2775" w:type="dxa"/>
          </w:tcPr>
          <w:p w14:paraId="3FC65FA2" w14:textId="7BE4E9C8" w:rsidR="00677ED8" w:rsidRPr="0029273D" w:rsidRDefault="00677ED8" w:rsidP="002642E7">
            <w:pPr>
              <w:bidi/>
              <w:spacing w:before="0" w:after="160" w:line="22" w:lineRule="atLeast"/>
              <w:ind w:firstLine="0"/>
              <w:jc w:val="right"/>
              <w:rPr>
                <w:rFonts w:eastAsia="Calibri" w:cstheme="majorBidi"/>
              </w:rPr>
            </w:pPr>
            <w:r w:rsidRPr="0029273D">
              <w:rPr>
                <w:rFonts w:eastAsia="Calibri" w:cstheme="majorBidi"/>
              </w:rPr>
              <w:t>System will detect the camouflage.</w:t>
            </w:r>
          </w:p>
        </w:tc>
        <w:tc>
          <w:tcPr>
            <w:tcW w:w="2412" w:type="dxa"/>
          </w:tcPr>
          <w:p w14:paraId="479EAEAC" w14:textId="09E03058" w:rsidR="00677ED8" w:rsidRPr="0029273D" w:rsidRDefault="008C153E" w:rsidP="002642E7">
            <w:pPr>
              <w:bidi/>
              <w:spacing w:before="0" w:after="160" w:line="22" w:lineRule="atLeast"/>
              <w:ind w:firstLine="0"/>
              <w:jc w:val="right"/>
              <w:rPr>
                <w:rFonts w:eastAsia="Calibri" w:cstheme="majorBidi"/>
              </w:rPr>
            </w:pPr>
            <w:r>
              <w:rPr>
                <w:rFonts w:eastAsia="Calibri" w:cstheme="majorBidi" w:hint="cs"/>
              </w:rPr>
              <w:t>T</w:t>
            </w:r>
            <w:r>
              <w:rPr>
                <w:rFonts w:eastAsia="Calibri" w:cstheme="majorBidi"/>
              </w:rPr>
              <w:t>he object was detected successfully.</w:t>
            </w:r>
          </w:p>
        </w:tc>
      </w:tr>
    </w:tbl>
    <w:p w14:paraId="7EB5B886" w14:textId="4B5137BA" w:rsidR="00904D15" w:rsidRPr="0029273D" w:rsidRDefault="008C153E" w:rsidP="002642E7">
      <w:pPr>
        <w:bidi/>
        <w:spacing w:before="0" w:after="160" w:line="259" w:lineRule="auto"/>
        <w:ind w:firstLine="0"/>
        <w:jc w:val="left"/>
        <w:rPr>
          <w:rFonts w:eastAsia="Calibri" w:cstheme="majorBidi"/>
        </w:rPr>
      </w:pPr>
      <w:r w:rsidRPr="0029273D">
        <w:rPr>
          <w:rFonts w:eastAsia="Times New Roman"/>
          <w:noProof/>
          <w:color w:val="2F5496"/>
          <w:szCs w:val="32"/>
        </w:rPr>
        <mc:AlternateContent>
          <mc:Choice Requires="wps">
            <w:drawing>
              <wp:anchor distT="0" distB="0" distL="114300" distR="114300" simplePos="0" relativeHeight="251658240" behindDoc="0" locked="0" layoutInCell="1" allowOverlap="1" wp14:anchorId="535460FA" wp14:editId="0398AD3B">
                <wp:simplePos x="0" y="0"/>
                <wp:positionH relativeFrom="column">
                  <wp:posOffset>139065</wp:posOffset>
                </wp:positionH>
                <wp:positionV relativeFrom="paragraph">
                  <wp:posOffset>3680460</wp:posOffset>
                </wp:positionV>
                <wp:extent cx="5201920" cy="253365"/>
                <wp:effectExtent l="0" t="0" r="0" b="0"/>
                <wp:wrapTopAndBottom/>
                <wp:docPr id="48" name="Text Box 3"/>
                <wp:cNvGraphicFramePr/>
                <a:graphic xmlns:a="http://schemas.openxmlformats.org/drawingml/2006/main">
                  <a:graphicData uri="http://schemas.microsoft.com/office/word/2010/wordprocessingShape">
                    <wps:wsp>
                      <wps:cNvSpPr txBox="1"/>
                      <wps:spPr>
                        <a:xfrm>
                          <a:off x="0" y="0"/>
                          <a:ext cx="5201920" cy="253365"/>
                        </a:xfrm>
                        <a:prstGeom prst="rect">
                          <a:avLst/>
                        </a:prstGeom>
                        <a:solidFill>
                          <a:prstClr val="white"/>
                        </a:solidFill>
                        <a:ln>
                          <a:noFill/>
                        </a:ln>
                        <a:effectLst/>
                      </wps:spPr>
                      <wps:txbx>
                        <w:txbxContent>
                          <w:p w14:paraId="4D4C34F4" w14:textId="6795EA42" w:rsidR="001D000C" w:rsidRPr="00025232" w:rsidRDefault="001D000C" w:rsidP="00904D15">
                            <w:pPr>
                              <w:pStyle w:val="ad"/>
                              <w:spacing w:after="0"/>
                              <w:jc w:val="center"/>
                              <w:rPr>
                                <w:rFonts w:cs="Times New Roman"/>
                                <w:noProof/>
                                <w:color w:val="auto"/>
                                <w:sz w:val="22"/>
                                <w:szCs w:val="22"/>
                              </w:rPr>
                            </w:pPr>
                            <w:r w:rsidRPr="00025232">
                              <w:rPr>
                                <w:rFonts w:cs="Times New Roman"/>
                                <w:color w:val="auto"/>
                                <w:sz w:val="22"/>
                                <w:szCs w:val="22"/>
                              </w:rPr>
                              <w:t xml:space="preserve">Table </w:t>
                            </w:r>
                            <w:r>
                              <w:rPr>
                                <w:rFonts w:cs="Times New Roman"/>
                                <w:color w:val="auto"/>
                                <w:sz w:val="22"/>
                                <w:szCs w:val="22"/>
                              </w:rPr>
                              <w:t>11</w:t>
                            </w:r>
                            <w:r w:rsidRPr="00025232">
                              <w:rPr>
                                <w:rFonts w:cs="Times New Roman"/>
                                <w:color w:val="auto"/>
                                <w:sz w:val="22"/>
                                <w:szCs w:val="22"/>
                              </w:rPr>
                              <w:t>. Testing the model</w:t>
                            </w:r>
                          </w:p>
                          <w:p w14:paraId="7F985512" w14:textId="77777777" w:rsidR="001D000C" w:rsidRPr="00025232" w:rsidRDefault="001D000C" w:rsidP="00904D15">
                            <w:pPr>
                              <w:pStyle w:val="ad"/>
                              <w:spacing w:after="0"/>
                              <w:jc w:val="center"/>
                              <w:rPr>
                                <w:rFonts w:cs="Times New Roman"/>
                                <w:noProof/>
                                <w:color w:val="auto"/>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460FA" id="_x0000_s1054" type="#_x0000_t202" style="position:absolute;left:0;text-align:left;margin-left:10.95pt;margin-top:289.8pt;width:409.6pt;height:19.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" stroked="f">
                <v:textbox inset="0,0,0,0">
                  <w:txbxContent>
                    <w:p w14:paraId="4D4C34F4" w14:textId="6795EA42" w:rsidR="001D000C" w:rsidRPr="00025232" w:rsidRDefault="001D000C" w:rsidP="00904D15">
                      <w:pPr>
                        <w:pStyle w:val="ad"/>
                        <w:spacing w:after="0"/>
                        <w:jc w:val="center"/>
                        <w:rPr>
                          <w:rFonts w:cs="Times New Roman"/>
                          <w:noProof/>
                          <w:color w:val="auto"/>
                          <w:sz w:val="22"/>
                          <w:szCs w:val="22"/>
                        </w:rPr>
                      </w:pPr>
                      <w:r w:rsidRPr="00025232">
                        <w:rPr>
                          <w:rFonts w:cs="Times New Roman"/>
                          <w:color w:val="auto"/>
                          <w:sz w:val="22"/>
                          <w:szCs w:val="22"/>
                        </w:rPr>
                        <w:t xml:space="preserve">Table </w:t>
                      </w:r>
                      <w:r>
                        <w:rPr>
                          <w:rFonts w:cs="Times New Roman"/>
                          <w:color w:val="auto"/>
                          <w:sz w:val="22"/>
                          <w:szCs w:val="22"/>
                        </w:rPr>
                        <w:t>11</w:t>
                      </w:r>
                      <w:r w:rsidRPr="00025232">
                        <w:rPr>
                          <w:rFonts w:cs="Times New Roman"/>
                          <w:color w:val="auto"/>
                          <w:sz w:val="22"/>
                          <w:szCs w:val="22"/>
                        </w:rPr>
                        <w:t>. Testing the model</w:t>
                      </w:r>
                    </w:p>
                    <w:p w14:paraId="7F985512" w14:textId="77777777" w:rsidR="001D000C" w:rsidRPr="00025232" w:rsidRDefault="001D000C" w:rsidP="00904D15">
                      <w:pPr>
                        <w:pStyle w:val="ad"/>
                        <w:spacing w:after="0"/>
                        <w:jc w:val="center"/>
                        <w:rPr>
                          <w:rFonts w:cs="Times New Roman"/>
                          <w:noProof/>
                          <w:color w:val="auto"/>
                          <w:sz w:val="22"/>
                          <w:szCs w:val="22"/>
                        </w:rPr>
                      </w:pPr>
                    </w:p>
                  </w:txbxContent>
                </v:textbox>
                <w10:wrap type="topAndBottom"/>
              </v:shape>
            </w:pict>
          </mc:Fallback>
        </mc:AlternateContent>
      </w:r>
    </w:p>
    <w:p w14:paraId="0DB11FF5" w14:textId="5C292A38" w:rsidR="00025232" w:rsidRPr="0029273D" w:rsidRDefault="00025232" w:rsidP="00643890">
      <w:pPr>
        <w:pStyle w:val="a4"/>
        <w:keepNext/>
        <w:keepLines/>
        <w:numPr>
          <w:ilvl w:val="2"/>
          <w:numId w:val="67"/>
        </w:numPr>
        <w:spacing w:before="240" w:after="160" w:line="22" w:lineRule="atLeast"/>
        <w:jc w:val="both"/>
        <w:outlineLvl w:val="0"/>
        <w:rPr>
          <w:rFonts w:asciiTheme="majorBidi" w:eastAsia="Times New Roman" w:hAnsiTheme="majorBidi" w:cstheme="majorBidi"/>
        </w:rPr>
      </w:pPr>
      <w:bookmarkStart w:id="72" w:name="_Toc517041476"/>
      <w:bookmarkStart w:id="73" w:name="_Toc533560592"/>
      <w:r w:rsidRPr="0029273D">
        <w:rPr>
          <w:rFonts w:asciiTheme="majorBidi" w:eastAsia="Times New Roman" w:hAnsiTheme="majorBidi" w:cstheme="majorBidi"/>
        </w:rPr>
        <w:t>Sanity test of the code.</w:t>
      </w:r>
      <w:bookmarkEnd w:id="72"/>
      <w:bookmarkEnd w:id="73"/>
    </w:p>
    <w:p w14:paraId="5F23B14D" w14:textId="78231521" w:rsidR="00025232" w:rsidRPr="0029273D" w:rsidRDefault="00025232" w:rsidP="00025232">
      <w:pPr>
        <w:spacing w:before="0" w:line="22" w:lineRule="atLeast"/>
        <w:ind w:firstLine="0"/>
        <w:jc w:val="both"/>
        <w:rPr>
          <w:rFonts w:eastAsia="Calibri" w:cstheme="majorBidi"/>
        </w:rPr>
      </w:pPr>
      <w:r w:rsidRPr="0029273D">
        <w:rPr>
          <w:rFonts w:eastAsia="Calibri" w:cstheme="majorBidi"/>
        </w:rPr>
        <w:t>In order to check out the system performance we will run the program on some significant input:</w:t>
      </w:r>
    </w:p>
    <w:tbl>
      <w:tblPr>
        <w:tblStyle w:val="af2"/>
        <w:tblW w:w="0" w:type="auto"/>
        <w:tblInd w:w="918" w:type="dxa"/>
        <w:tblBorders>
          <w:bottom w:val="none" w:sz="0" w:space="0" w:color="auto"/>
        </w:tblBorders>
        <w:tblLook w:val="04A0" w:firstRow="1" w:lastRow="0" w:firstColumn="1" w:lastColumn="0" w:noHBand="0" w:noVBand="1"/>
      </w:tblPr>
      <w:tblGrid>
        <w:gridCol w:w="857"/>
        <w:gridCol w:w="2623"/>
        <w:gridCol w:w="2538"/>
        <w:gridCol w:w="2080"/>
      </w:tblGrid>
      <w:tr w:rsidR="00677ED8" w:rsidRPr="0029273D" w14:paraId="6E2C54EF" w14:textId="31983774" w:rsidTr="006B00F5">
        <w:tc>
          <w:tcPr>
            <w:tcW w:w="878" w:type="dxa"/>
          </w:tcPr>
          <w:p w14:paraId="7755B2C2" w14:textId="77777777" w:rsidR="00677ED8" w:rsidRPr="0029273D" w:rsidRDefault="00677ED8" w:rsidP="00025232">
            <w:pPr>
              <w:bidi/>
              <w:spacing w:before="0" w:after="160" w:line="22" w:lineRule="atLeast"/>
              <w:ind w:firstLine="0"/>
              <w:jc w:val="both"/>
              <w:rPr>
                <w:rFonts w:eastAsia="Calibri" w:cstheme="majorBidi"/>
              </w:rPr>
            </w:pPr>
            <w:r w:rsidRPr="0029273D">
              <w:rPr>
                <w:rFonts w:eastAsia="Calibri" w:cstheme="majorBidi"/>
              </w:rPr>
              <w:t>No.</w:t>
            </w:r>
          </w:p>
        </w:tc>
        <w:tc>
          <w:tcPr>
            <w:tcW w:w="2700" w:type="dxa"/>
          </w:tcPr>
          <w:p w14:paraId="2DB7A9E0" w14:textId="77777777" w:rsidR="00677ED8" w:rsidRPr="0029273D" w:rsidRDefault="00677ED8" w:rsidP="006E15C4">
            <w:pPr>
              <w:bidi/>
              <w:spacing w:before="0" w:after="160" w:line="22" w:lineRule="atLeast"/>
              <w:ind w:firstLine="0"/>
              <w:jc w:val="center"/>
              <w:rPr>
                <w:rFonts w:eastAsia="Calibri" w:cstheme="majorBidi"/>
              </w:rPr>
            </w:pPr>
            <w:r w:rsidRPr="0029273D">
              <w:rPr>
                <w:rFonts w:eastAsia="Calibri" w:cstheme="majorBidi"/>
              </w:rPr>
              <w:t>Test subject</w:t>
            </w:r>
          </w:p>
        </w:tc>
        <w:tc>
          <w:tcPr>
            <w:tcW w:w="2615" w:type="dxa"/>
          </w:tcPr>
          <w:p w14:paraId="79FCB157" w14:textId="77777777" w:rsidR="00677ED8" w:rsidRPr="0029273D" w:rsidRDefault="00677ED8" w:rsidP="006E15C4">
            <w:pPr>
              <w:bidi/>
              <w:spacing w:before="0" w:after="160" w:line="22" w:lineRule="atLeast"/>
              <w:ind w:firstLine="0"/>
              <w:jc w:val="center"/>
              <w:rPr>
                <w:rFonts w:eastAsia="Calibri" w:cstheme="majorBidi"/>
              </w:rPr>
            </w:pPr>
            <w:r w:rsidRPr="0029273D">
              <w:rPr>
                <w:rFonts w:eastAsia="Calibri" w:cstheme="majorBidi"/>
              </w:rPr>
              <w:t>Expected result</w:t>
            </w:r>
          </w:p>
        </w:tc>
        <w:tc>
          <w:tcPr>
            <w:tcW w:w="2131" w:type="dxa"/>
          </w:tcPr>
          <w:p w14:paraId="37943375" w14:textId="202CE82A" w:rsidR="00677ED8" w:rsidRPr="0029273D" w:rsidRDefault="00677ED8" w:rsidP="006E15C4">
            <w:pPr>
              <w:bidi/>
              <w:spacing w:before="0" w:after="160" w:line="22" w:lineRule="atLeast"/>
              <w:ind w:firstLine="0"/>
              <w:jc w:val="center"/>
              <w:rPr>
                <w:rFonts w:eastAsia="Calibri" w:cstheme="majorBidi"/>
              </w:rPr>
            </w:pPr>
            <w:r>
              <w:rPr>
                <w:rFonts w:eastAsia="Calibri" w:cstheme="majorBidi"/>
              </w:rPr>
              <w:t>Result</w:t>
            </w:r>
          </w:p>
        </w:tc>
      </w:tr>
      <w:tr w:rsidR="00677ED8" w:rsidRPr="0029273D" w14:paraId="61FE78C3" w14:textId="4B86F2EF" w:rsidTr="006B00F5">
        <w:tc>
          <w:tcPr>
            <w:tcW w:w="878" w:type="dxa"/>
          </w:tcPr>
          <w:p w14:paraId="35C33841" w14:textId="77777777" w:rsidR="00677ED8" w:rsidRPr="0029273D" w:rsidRDefault="00677ED8" w:rsidP="00025232">
            <w:pPr>
              <w:bidi/>
              <w:spacing w:before="0" w:after="160" w:line="22" w:lineRule="atLeast"/>
              <w:ind w:firstLine="0"/>
              <w:jc w:val="both"/>
              <w:rPr>
                <w:rFonts w:eastAsia="Calibri" w:cstheme="majorBidi"/>
              </w:rPr>
            </w:pPr>
            <w:r w:rsidRPr="0029273D">
              <w:rPr>
                <w:rFonts w:eastAsia="Calibri" w:cstheme="majorBidi"/>
              </w:rPr>
              <w:t>1.</w:t>
            </w:r>
          </w:p>
        </w:tc>
        <w:tc>
          <w:tcPr>
            <w:tcW w:w="2700" w:type="dxa"/>
          </w:tcPr>
          <w:p w14:paraId="1D51F0F4" w14:textId="77777777" w:rsidR="00677ED8" w:rsidRPr="0029273D" w:rsidRDefault="00677ED8" w:rsidP="00025232">
            <w:pPr>
              <w:bidi/>
              <w:spacing w:before="0" w:after="160" w:line="22" w:lineRule="atLeast"/>
              <w:ind w:firstLine="0"/>
              <w:jc w:val="right"/>
              <w:rPr>
                <w:rFonts w:eastAsia="Calibri" w:cstheme="majorBidi"/>
              </w:rPr>
            </w:pPr>
            <w:r w:rsidRPr="0029273D">
              <w:rPr>
                <w:rFonts w:eastAsia="Calibri" w:cstheme="majorBidi"/>
              </w:rPr>
              <w:t>User log-in with incorrect details.</w:t>
            </w:r>
          </w:p>
        </w:tc>
        <w:tc>
          <w:tcPr>
            <w:tcW w:w="2615" w:type="dxa"/>
          </w:tcPr>
          <w:p w14:paraId="6B958439" w14:textId="77777777" w:rsidR="00677ED8" w:rsidRPr="0029273D" w:rsidRDefault="00677ED8" w:rsidP="00025232">
            <w:pPr>
              <w:bidi/>
              <w:spacing w:before="0" w:after="160" w:line="22" w:lineRule="atLeast"/>
              <w:ind w:firstLine="0"/>
              <w:jc w:val="right"/>
              <w:rPr>
                <w:rFonts w:eastAsia="Calibri" w:cstheme="majorBidi"/>
              </w:rPr>
            </w:pPr>
            <w:r w:rsidRPr="0029273D">
              <w:rPr>
                <w:rFonts w:eastAsia="Calibri" w:cstheme="majorBidi"/>
              </w:rPr>
              <w:t>System denies the user access.</w:t>
            </w:r>
          </w:p>
        </w:tc>
        <w:tc>
          <w:tcPr>
            <w:tcW w:w="2131" w:type="dxa"/>
          </w:tcPr>
          <w:p w14:paraId="13229617" w14:textId="29F18EE9" w:rsidR="00677ED8" w:rsidRPr="0029273D" w:rsidRDefault="00DE27D6" w:rsidP="00025232">
            <w:pPr>
              <w:bidi/>
              <w:spacing w:before="0" w:after="160" w:line="22" w:lineRule="atLeast"/>
              <w:ind w:firstLine="0"/>
              <w:jc w:val="right"/>
              <w:rPr>
                <w:rFonts w:eastAsia="Calibri" w:cstheme="majorBidi"/>
              </w:rPr>
            </w:pPr>
            <w:r>
              <w:rPr>
                <w:rFonts w:eastAsia="Calibri" w:cstheme="majorBidi"/>
              </w:rPr>
              <w:t>Login denied.</w:t>
            </w:r>
          </w:p>
        </w:tc>
      </w:tr>
      <w:tr w:rsidR="00677ED8" w:rsidRPr="0029273D" w14:paraId="1390FDDE" w14:textId="30E4ACF9" w:rsidTr="006B00F5">
        <w:tc>
          <w:tcPr>
            <w:tcW w:w="878" w:type="dxa"/>
          </w:tcPr>
          <w:p w14:paraId="7A6BCCFE" w14:textId="77777777" w:rsidR="00677ED8" w:rsidRPr="0029273D" w:rsidRDefault="00677ED8" w:rsidP="00025232">
            <w:pPr>
              <w:bidi/>
              <w:spacing w:before="0" w:after="160" w:line="22" w:lineRule="atLeast"/>
              <w:ind w:firstLine="0"/>
              <w:jc w:val="both"/>
              <w:rPr>
                <w:rFonts w:eastAsia="Calibri" w:cstheme="majorBidi"/>
              </w:rPr>
            </w:pPr>
            <w:r w:rsidRPr="0029273D">
              <w:rPr>
                <w:rFonts w:eastAsia="Calibri" w:cstheme="majorBidi"/>
              </w:rPr>
              <w:t>2.</w:t>
            </w:r>
          </w:p>
        </w:tc>
        <w:tc>
          <w:tcPr>
            <w:tcW w:w="2700" w:type="dxa"/>
          </w:tcPr>
          <w:p w14:paraId="14A42BA8" w14:textId="77777777" w:rsidR="00677ED8" w:rsidRPr="0029273D" w:rsidRDefault="00677ED8" w:rsidP="00025232">
            <w:pPr>
              <w:bidi/>
              <w:spacing w:before="0" w:after="160" w:line="22" w:lineRule="atLeast"/>
              <w:ind w:firstLine="0"/>
              <w:jc w:val="right"/>
              <w:rPr>
                <w:rFonts w:eastAsia="Calibri" w:cstheme="majorBidi"/>
              </w:rPr>
            </w:pPr>
            <w:r w:rsidRPr="0029273D">
              <w:rPr>
                <w:rFonts w:eastAsia="Calibri" w:cstheme="majorBidi"/>
              </w:rPr>
              <w:t>User log-in with correct details.</w:t>
            </w:r>
          </w:p>
        </w:tc>
        <w:tc>
          <w:tcPr>
            <w:tcW w:w="2615" w:type="dxa"/>
          </w:tcPr>
          <w:p w14:paraId="792B7769" w14:textId="77777777" w:rsidR="00677ED8" w:rsidRPr="0029273D" w:rsidRDefault="00677ED8" w:rsidP="00025232">
            <w:pPr>
              <w:bidi/>
              <w:spacing w:before="0" w:after="160" w:line="22" w:lineRule="atLeast"/>
              <w:ind w:firstLine="0"/>
              <w:jc w:val="right"/>
              <w:rPr>
                <w:rFonts w:eastAsia="Calibri" w:cstheme="majorBidi"/>
              </w:rPr>
            </w:pPr>
            <w:r w:rsidRPr="0029273D">
              <w:rPr>
                <w:rFonts w:eastAsia="Calibri" w:cstheme="majorBidi"/>
              </w:rPr>
              <w:t>System grants the user access.</w:t>
            </w:r>
          </w:p>
        </w:tc>
        <w:tc>
          <w:tcPr>
            <w:tcW w:w="2131" w:type="dxa"/>
          </w:tcPr>
          <w:p w14:paraId="4FCCA446" w14:textId="6C3FD3EE" w:rsidR="00677ED8" w:rsidRPr="0029273D" w:rsidRDefault="00DE27D6" w:rsidP="00025232">
            <w:pPr>
              <w:bidi/>
              <w:spacing w:before="0" w:after="160" w:line="22" w:lineRule="atLeast"/>
              <w:ind w:firstLine="0"/>
              <w:jc w:val="right"/>
              <w:rPr>
                <w:rFonts w:eastAsia="Calibri" w:cstheme="majorBidi"/>
              </w:rPr>
            </w:pPr>
            <w:r>
              <w:rPr>
                <w:rFonts w:eastAsia="Calibri" w:cstheme="majorBidi" w:hint="cs"/>
              </w:rPr>
              <w:t>L</w:t>
            </w:r>
            <w:r>
              <w:rPr>
                <w:rFonts w:eastAsia="Calibri" w:cstheme="majorBidi"/>
              </w:rPr>
              <w:t>ogin accepted.</w:t>
            </w:r>
          </w:p>
        </w:tc>
      </w:tr>
      <w:tr w:rsidR="00677ED8" w:rsidRPr="0029273D" w14:paraId="2414DEF1" w14:textId="78C6E6C5" w:rsidTr="006B00F5">
        <w:tc>
          <w:tcPr>
            <w:tcW w:w="878" w:type="dxa"/>
          </w:tcPr>
          <w:p w14:paraId="3C67F7E7" w14:textId="77777777" w:rsidR="00677ED8" w:rsidRPr="0029273D" w:rsidRDefault="00677ED8" w:rsidP="00025232">
            <w:pPr>
              <w:bidi/>
              <w:spacing w:before="0" w:after="160" w:line="22" w:lineRule="atLeast"/>
              <w:ind w:firstLine="0"/>
              <w:jc w:val="both"/>
              <w:rPr>
                <w:rFonts w:eastAsia="Calibri" w:cstheme="majorBidi"/>
              </w:rPr>
            </w:pPr>
            <w:r w:rsidRPr="0029273D">
              <w:rPr>
                <w:rFonts w:eastAsia="Calibri" w:cstheme="majorBidi"/>
              </w:rPr>
              <w:t>3.</w:t>
            </w:r>
          </w:p>
        </w:tc>
        <w:tc>
          <w:tcPr>
            <w:tcW w:w="2700" w:type="dxa"/>
          </w:tcPr>
          <w:p w14:paraId="7B9E32FA" w14:textId="77777777" w:rsidR="00677ED8" w:rsidRPr="0029273D" w:rsidRDefault="00677ED8" w:rsidP="00025232">
            <w:pPr>
              <w:bidi/>
              <w:spacing w:before="0" w:after="160" w:line="22" w:lineRule="atLeast"/>
              <w:ind w:firstLine="0"/>
              <w:jc w:val="right"/>
              <w:rPr>
                <w:rFonts w:eastAsia="Calibri" w:cstheme="majorBidi"/>
              </w:rPr>
            </w:pPr>
            <w:r w:rsidRPr="0029273D">
              <w:rPr>
                <w:rFonts w:eastAsia="Calibri" w:cstheme="majorBidi"/>
              </w:rPr>
              <w:t>Administrator tries to delete textures from database</w:t>
            </w:r>
          </w:p>
        </w:tc>
        <w:tc>
          <w:tcPr>
            <w:tcW w:w="2615" w:type="dxa"/>
          </w:tcPr>
          <w:p w14:paraId="7F16ADC2" w14:textId="77777777" w:rsidR="00677ED8" w:rsidRPr="0029273D" w:rsidRDefault="00677ED8" w:rsidP="00025232">
            <w:pPr>
              <w:bidi/>
              <w:spacing w:before="0" w:after="160" w:line="22" w:lineRule="atLeast"/>
              <w:ind w:firstLine="0"/>
              <w:jc w:val="right"/>
              <w:rPr>
                <w:rFonts w:eastAsia="Calibri" w:cstheme="majorBidi"/>
              </w:rPr>
            </w:pPr>
            <w:r w:rsidRPr="0029273D">
              <w:rPr>
                <w:rFonts w:eastAsia="Calibri" w:cstheme="majorBidi"/>
              </w:rPr>
              <w:t>The textures deleted from the database</w:t>
            </w:r>
          </w:p>
        </w:tc>
        <w:tc>
          <w:tcPr>
            <w:tcW w:w="2131" w:type="dxa"/>
          </w:tcPr>
          <w:p w14:paraId="01900F80" w14:textId="160C3458" w:rsidR="00677ED8" w:rsidRPr="0029273D" w:rsidRDefault="00DE27D6" w:rsidP="00025232">
            <w:pPr>
              <w:bidi/>
              <w:spacing w:before="0" w:after="160" w:line="22" w:lineRule="atLeast"/>
              <w:ind w:firstLine="0"/>
              <w:jc w:val="right"/>
              <w:rPr>
                <w:rFonts w:eastAsia="Calibri" w:cstheme="majorBidi"/>
              </w:rPr>
            </w:pPr>
            <w:r>
              <w:rPr>
                <w:rFonts w:eastAsia="Calibri" w:cstheme="majorBidi"/>
              </w:rPr>
              <w:t>The textures deleted.</w:t>
            </w:r>
          </w:p>
        </w:tc>
      </w:tr>
      <w:tr w:rsidR="00677ED8" w:rsidRPr="0029273D" w14:paraId="3979053A" w14:textId="0EAF65C3" w:rsidTr="006B00F5">
        <w:tc>
          <w:tcPr>
            <w:tcW w:w="878" w:type="dxa"/>
          </w:tcPr>
          <w:p w14:paraId="4FB999F1" w14:textId="77777777" w:rsidR="00677ED8" w:rsidRPr="0029273D" w:rsidRDefault="00677ED8" w:rsidP="00025232">
            <w:pPr>
              <w:bidi/>
              <w:spacing w:before="0" w:after="160" w:line="22" w:lineRule="atLeast"/>
              <w:ind w:firstLine="0"/>
              <w:jc w:val="both"/>
              <w:rPr>
                <w:rFonts w:eastAsia="Calibri" w:cstheme="majorBidi"/>
              </w:rPr>
            </w:pPr>
            <w:r w:rsidRPr="0029273D">
              <w:rPr>
                <w:rFonts w:eastAsia="Calibri" w:cstheme="majorBidi"/>
              </w:rPr>
              <w:t>4.</w:t>
            </w:r>
          </w:p>
        </w:tc>
        <w:tc>
          <w:tcPr>
            <w:tcW w:w="2700" w:type="dxa"/>
          </w:tcPr>
          <w:p w14:paraId="1E539CF4" w14:textId="77777777" w:rsidR="00677ED8" w:rsidRPr="0029273D" w:rsidRDefault="00677ED8" w:rsidP="00025232">
            <w:pPr>
              <w:bidi/>
              <w:spacing w:before="0" w:after="160" w:line="22" w:lineRule="atLeast"/>
              <w:ind w:firstLine="0"/>
              <w:jc w:val="right"/>
              <w:rPr>
                <w:rFonts w:eastAsia="Calibri" w:cstheme="majorBidi"/>
              </w:rPr>
            </w:pPr>
            <w:r w:rsidRPr="0029273D">
              <w:rPr>
                <w:rFonts w:eastAsia="Calibri" w:cstheme="majorBidi"/>
              </w:rPr>
              <w:t>Administrator tries to add textures to the database</w:t>
            </w:r>
          </w:p>
        </w:tc>
        <w:tc>
          <w:tcPr>
            <w:tcW w:w="2615" w:type="dxa"/>
          </w:tcPr>
          <w:p w14:paraId="08B8ED6C" w14:textId="77777777" w:rsidR="00677ED8" w:rsidRPr="0029273D" w:rsidRDefault="00677ED8" w:rsidP="00025232">
            <w:pPr>
              <w:bidi/>
              <w:spacing w:before="0" w:after="160" w:line="22" w:lineRule="atLeast"/>
              <w:ind w:firstLine="0"/>
              <w:jc w:val="right"/>
              <w:rPr>
                <w:rFonts w:eastAsia="Calibri" w:cstheme="majorBidi"/>
              </w:rPr>
            </w:pPr>
            <w:r w:rsidRPr="0029273D">
              <w:rPr>
                <w:rFonts w:eastAsia="Calibri" w:cstheme="majorBidi"/>
              </w:rPr>
              <w:t>The textures successfully added to the database.</w:t>
            </w:r>
          </w:p>
        </w:tc>
        <w:tc>
          <w:tcPr>
            <w:tcW w:w="2131" w:type="dxa"/>
          </w:tcPr>
          <w:p w14:paraId="79DFAF85" w14:textId="372AB784" w:rsidR="00677ED8" w:rsidRPr="0029273D" w:rsidRDefault="00DE27D6" w:rsidP="00025232">
            <w:pPr>
              <w:bidi/>
              <w:spacing w:before="0" w:after="160" w:line="22" w:lineRule="atLeast"/>
              <w:ind w:firstLine="0"/>
              <w:jc w:val="right"/>
              <w:rPr>
                <w:rFonts w:eastAsia="Calibri" w:cstheme="majorBidi"/>
                <w:rtl/>
              </w:rPr>
            </w:pPr>
            <w:r w:rsidRPr="0029273D">
              <w:rPr>
                <w:rFonts w:eastAsia="Calibri" w:cstheme="majorBidi"/>
              </w:rPr>
              <w:t>The textures successfully added</w:t>
            </w:r>
            <w:r>
              <w:rPr>
                <w:rFonts w:eastAsia="Calibri" w:cstheme="majorBidi"/>
              </w:rPr>
              <w:t>.</w:t>
            </w:r>
          </w:p>
        </w:tc>
      </w:tr>
      <w:tr w:rsidR="00677ED8" w:rsidRPr="0029273D" w14:paraId="64EAE025" w14:textId="155D8A2D" w:rsidTr="006B00F5">
        <w:tc>
          <w:tcPr>
            <w:tcW w:w="878" w:type="dxa"/>
            <w:tcBorders>
              <w:bottom w:val="single" w:sz="4" w:space="0" w:color="auto"/>
            </w:tcBorders>
          </w:tcPr>
          <w:p w14:paraId="72CA565D" w14:textId="77777777" w:rsidR="00677ED8" w:rsidRPr="0029273D" w:rsidRDefault="00677ED8" w:rsidP="00025232">
            <w:pPr>
              <w:bidi/>
              <w:spacing w:before="0" w:after="160" w:line="22" w:lineRule="atLeast"/>
              <w:ind w:firstLine="0"/>
              <w:jc w:val="both"/>
              <w:rPr>
                <w:rFonts w:eastAsia="Calibri" w:cstheme="majorBidi"/>
              </w:rPr>
            </w:pPr>
            <w:r w:rsidRPr="0029273D">
              <w:rPr>
                <w:rFonts w:eastAsia="Calibri" w:cstheme="majorBidi"/>
              </w:rPr>
              <w:t>5.</w:t>
            </w:r>
          </w:p>
        </w:tc>
        <w:tc>
          <w:tcPr>
            <w:tcW w:w="2700" w:type="dxa"/>
            <w:tcBorders>
              <w:bottom w:val="single" w:sz="4" w:space="0" w:color="auto"/>
            </w:tcBorders>
          </w:tcPr>
          <w:p w14:paraId="576014E3" w14:textId="77777777" w:rsidR="00677ED8" w:rsidRPr="0029273D" w:rsidRDefault="00677ED8" w:rsidP="00025232">
            <w:pPr>
              <w:bidi/>
              <w:spacing w:before="0" w:after="160" w:line="22" w:lineRule="atLeast"/>
              <w:ind w:firstLine="0"/>
              <w:jc w:val="right"/>
              <w:rPr>
                <w:rFonts w:eastAsia="Calibri" w:cstheme="majorBidi"/>
              </w:rPr>
            </w:pPr>
            <w:r w:rsidRPr="0029273D">
              <w:rPr>
                <w:rFonts w:eastAsia="Calibri" w:cstheme="majorBidi"/>
              </w:rPr>
              <w:t>User starts the algorithm without camera connected.</w:t>
            </w:r>
          </w:p>
        </w:tc>
        <w:tc>
          <w:tcPr>
            <w:tcW w:w="2615" w:type="dxa"/>
            <w:tcBorders>
              <w:bottom w:val="single" w:sz="4" w:space="0" w:color="auto"/>
            </w:tcBorders>
          </w:tcPr>
          <w:p w14:paraId="1C0E1FE9" w14:textId="77777777" w:rsidR="00677ED8" w:rsidRPr="0029273D" w:rsidRDefault="00677ED8" w:rsidP="00025232">
            <w:pPr>
              <w:bidi/>
              <w:spacing w:before="0" w:after="160" w:line="22" w:lineRule="atLeast"/>
              <w:ind w:firstLine="0"/>
              <w:jc w:val="right"/>
              <w:rPr>
                <w:rFonts w:eastAsia="Calibri" w:cstheme="majorBidi"/>
              </w:rPr>
            </w:pPr>
            <w:r w:rsidRPr="0029273D">
              <w:rPr>
                <w:rFonts w:eastAsia="Calibri" w:cstheme="majorBidi"/>
              </w:rPr>
              <w:t>System notifies the user to connect the camera.</w:t>
            </w:r>
          </w:p>
        </w:tc>
        <w:tc>
          <w:tcPr>
            <w:tcW w:w="2131" w:type="dxa"/>
            <w:tcBorders>
              <w:bottom w:val="single" w:sz="4" w:space="0" w:color="auto"/>
            </w:tcBorders>
          </w:tcPr>
          <w:p w14:paraId="408A9E2A" w14:textId="68725812" w:rsidR="00677ED8" w:rsidRPr="0029273D" w:rsidRDefault="009A4631" w:rsidP="00025232">
            <w:pPr>
              <w:bidi/>
              <w:spacing w:before="0" w:after="160" w:line="22" w:lineRule="atLeast"/>
              <w:ind w:firstLine="0"/>
              <w:jc w:val="right"/>
              <w:rPr>
                <w:rFonts w:eastAsia="Calibri" w:cstheme="majorBidi"/>
              </w:rPr>
            </w:pPr>
            <w:r>
              <w:rPr>
                <w:rFonts w:eastAsia="Calibri" w:cstheme="majorBidi"/>
              </w:rPr>
              <w:t>Aerostats a</w:t>
            </w:r>
            <w:r w:rsidR="00DE27D6">
              <w:rPr>
                <w:rFonts w:eastAsia="Calibri" w:cstheme="majorBidi"/>
              </w:rPr>
              <w:t>lgorithm won't run without webcam connected.</w:t>
            </w:r>
          </w:p>
        </w:tc>
      </w:tr>
      <w:tr w:rsidR="00677ED8" w:rsidRPr="0029273D" w14:paraId="49DEA249" w14:textId="20E2857B" w:rsidTr="006B00F5">
        <w:tc>
          <w:tcPr>
            <w:tcW w:w="878" w:type="dxa"/>
            <w:tcBorders>
              <w:bottom w:val="single" w:sz="4" w:space="0" w:color="auto"/>
            </w:tcBorders>
          </w:tcPr>
          <w:p w14:paraId="21A5D59E" w14:textId="77777777" w:rsidR="00677ED8" w:rsidRPr="0029273D" w:rsidRDefault="00677ED8" w:rsidP="00025232">
            <w:pPr>
              <w:bidi/>
              <w:spacing w:before="0" w:after="160" w:line="22" w:lineRule="atLeast"/>
              <w:ind w:firstLine="0"/>
              <w:jc w:val="both"/>
              <w:rPr>
                <w:rFonts w:eastAsia="Calibri" w:cstheme="majorBidi"/>
              </w:rPr>
            </w:pPr>
            <w:r w:rsidRPr="0029273D">
              <w:rPr>
                <w:rFonts w:eastAsia="Calibri" w:cstheme="majorBidi"/>
              </w:rPr>
              <w:t>6.</w:t>
            </w:r>
          </w:p>
        </w:tc>
        <w:tc>
          <w:tcPr>
            <w:tcW w:w="2700" w:type="dxa"/>
            <w:tcBorders>
              <w:bottom w:val="single" w:sz="4" w:space="0" w:color="auto"/>
            </w:tcBorders>
          </w:tcPr>
          <w:p w14:paraId="7200D0A2" w14:textId="77777777" w:rsidR="00677ED8" w:rsidRPr="0029273D" w:rsidRDefault="00677ED8" w:rsidP="00025232">
            <w:pPr>
              <w:bidi/>
              <w:spacing w:before="0" w:after="160" w:line="22" w:lineRule="atLeast"/>
              <w:ind w:firstLine="0"/>
              <w:jc w:val="right"/>
              <w:rPr>
                <w:rFonts w:eastAsia="Calibri" w:cstheme="majorBidi"/>
              </w:rPr>
            </w:pPr>
            <w:r w:rsidRPr="0029273D">
              <w:rPr>
                <w:rFonts w:eastAsia="Calibri" w:cstheme="majorBidi"/>
              </w:rPr>
              <w:t>User starts the algorithm.</w:t>
            </w:r>
          </w:p>
        </w:tc>
        <w:tc>
          <w:tcPr>
            <w:tcW w:w="2615" w:type="dxa"/>
            <w:tcBorders>
              <w:bottom w:val="single" w:sz="4" w:space="0" w:color="auto"/>
            </w:tcBorders>
          </w:tcPr>
          <w:p w14:paraId="2450C692" w14:textId="58BA8102" w:rsidR="00677ED8" w:rsidRPr="0029273D" w:rsidRDefault="00677ED8" w:rsidP="00025232">
            <w:pPr>
              <w:bidi/>
              <w:spacing w:before="0" w:after="160" w:line="22" w:lineRule="atLeast"/>
              <w:ind w:firstLine="0"/>
              <w:jc w:val="right"/>
              <w:rPr>
                <w:rFonts w:eastAsia="Calibri" w:cstheme="majorBidi"/>
              </w:rPr>
            </w:pPr>
            <w:r w:rsidRPr="0029273D">
              <w:rPr>
                <w:rFonts w:eastAsia="Calibri" w:cstheme="majorBidi"/>
              </w:rPr>
              <w:t>System ready and start searching for camouflaged objects in photos received from the camera.</w:t>
            </w:r>
          </w:p>
        </w:tc>
        <w:tc>
          <w:tcPr>
            <w:tcW w:w="2131" w:type="dxa"/>
            <w:tcBorders>
              <w:bottom w:val="single" w:sz="4" w:space="0" w:color="auto"/>
            </w:tcBorders>
          </w:tcPr>
          <w:p w14:paraId="2D277974" w14:textId="40A3A61B" w:rsidR="00677ED8" w:rsidRPr="0029273D" w:rsidRDefault="00DE27D6" w:rsidP="00025232">
            <w:pPr>
              <w:bidi/>
              <w:spacing w:before="0" w:after="160" w:line="22" w:lineRule="atLeast"/>
              <w:ind w:firstLine="0"/>
              <w:jc w:val="right"/>
              <w:rPr>
                <w:rFonts w:eastAsia="Calibri" w:cstheme="majorBidi"/>
              </w:rPr>
            </w:pPr>
            <w:r>
              <w:rPr>
                <w:rFonts w:eastAsia="Calibri" w:cstheme="majorBidi"/>
              </w:rPr>
              <w:t xml:space="preserve">Frames analyzed successfully by the </w:t>
            </w:r>
            <w:r w:rsidR="00547AFD">
              <w:rPr>
                <w:rFonts w:eastAsia="Calibri" w:cstheme="majorBidi"/>
              </w:rPr>
              <w:t>detection algorithm.</w:t>
            </w:r>
          </w:p>
        </w:tc>
      </w:tr>
    </w:tbl>
    <w:p w14:paraId="7D049CCA" w14:textId="46612F06" w:rsidR="00025232" w:rsidRPr="0029273D" w:rsidRDefault="00025232" w:rsidP="00025232">
      <w:pPr>
        <w:spacing w:after="0" w:line="240" w:lineRule="auto"/>
        <w:jc w:val="center"/>
        <w:rPr>
          <w:rFonts w:eastAsia="Calibri" w:cstheme="majorBidi"/>
          <w:i/>
          <w:iCs/>
          <w:noProof/>
        </w:rPr>
      </w:pPr>
      <w:r w:rsidRPr="0029273D">
        <w:rPr>
          <w:rFonts w:eastAsia="Calibri" w:cstheme="majorBidi"/>
          <w:i/>
          <w:iCs/>
          <w:color w:val="44546A"/>
          <w:sz w:val="18"/>
          <w:szCs w:val="18"/>
          <w:rtl/>
        </w:rPr>
        <w:t xml:space="preserve"> </w:t>
      </w:r>
      <w:r w:rsidR="006A22A2" w:rsidRPr="0029273D">
        <w:rPr>
          <w:rFonts w:eastAsia="Calibri" w:cstheme="majorBidi"/>
          <w:i/>
          <w:iCs/>
          <w:color w:val="44546A"/>
          <w:sz w:val="18"/>
          <w:szCs w:val="18"/>
        </w:rPr>
        <w:t xml:space="preserve">  </w:t>
      </w:r>
      <w:r w:rsidRPr="0029273D">
        <w:rPr>
          <w:rFonts w:eastAsia="Calibri" w:cstheme="majorBidi"/>
          <w:i/>
          <w:iCs/>
          <w:color w:val="44546A"/>
          <w:sz w:val="18"/>
          <w:szCs w:val="18"/>
        </w:rPr>
        <w:t xml:space="preserve">    </w:t>
      </w:r>
      <w:r w:rsidRPr="0029273D">
        <w:rPr>
          <w:rFonts w:eastAsia="Calibri" w:cstheme="majorBidi"/>
          <w:i/>
          <w:iCs/>
        </w:rPr>
        <w:t xml:space="preserve">Table </w:t>
      </w:r>
      <w:r w:rsidR="00E75355">
        <w:rPr>
          <w:rFonts w:eastAsia="Calibri" w:cstheme="majorBidi"/>
          <w:i/>
          <w:iCs/>
        </w:rPr>
        <w:t>12</w:t>
      </w:r>
      <w:r w:rsidRPr="0029273D">
        <w:rPr>
          <w:rFonts w:eastAsia="Calibri" w:cstheme="majorBidi"/>
          <w:i/>
          <w:iCs/>
        </w:rPr>
        <w:t>. Testing the model</w:t>
      </w:r>
    </w:p>
    <w:p w14:paraId="34FFDC28" w14:textId="71441167" w:rsidR="00025232" w:rsidRPr="0029273D" w:rsidRDefault="00025232" w:rsidP="00FF6766">
      <w:pPr>
        <w:keepNext/>
        <w:keepLines/>
        <w:numPr>
          <w:ilvl w:val="4"/>
          <w:numId w:val="94"/>
        </w:numPr>
        <w:spacing w:before="240" w:after="160" w:line="22" w:lineRule="atLeast"/>
        <w:jc w:val="both"/>
        <w:outlineLvl w:val="0"/>
        <w:rPr>
          <w:rFonts w:eastAsia="Times New Roman" w:cstheme="majorBidi"/>
          <w:b/>
          <w:bCs/>
        </w:rPr>
      </w:pPr>
      <w:r w:rsidRPr="0029273D">
        <w:rPr>
          <w:rFonts w:eastAsia="Times New Roman" w:cstheme="majorBidi"/>
          <w:b/>
          <w:bCs/>
        </w:rPr>
        <w:lastRenderedPageBreak/>
        <w:t xml:space="preserve">Testing Plan </w:t>
      </w:r>
      <w:r w:rsidR="006A22A2" w:rsidRPr="0029273D">
        <w:rPr>
          <w:rFonts w:eastAsia="Times New Roman" w:cstheme="majorBidi"/>
          <w:b/>
          <w:bCs/>
        </w:rPr>
        <w:t>of R</w:t>
      </w:r>
      <w:r w:rsidRPr="0029273D">
        <w:rPr>
          <w:rFonts w:eastAsia="Times New Roman" w:cstheme="majorBidi"/>
          <w:b/>
          <w:bCs/>
        </w:rPr>
        <w:t xml:space="preserve">eal </w:t>
      </w:r>
      <w:r w:rsidR="006A22A2" w:rsidRPr="0029273D">
        <w:rPr>
          <w:rFonts w:eastAsia="Times New Roman" w:cstheme="majorBidi"/>
          <w:b/>
          <w:bCs/>
        </w:rPr>
        <w:t>M</w:t>
      </w:r>
      <w:r w:rsidRPr="0029273D">
        <w:rPr>
          <w:rFonts w:eastAsia="Times New Roman" w:cstheme="majorBidi"/>
          <w:b/>
          <w:bCs/>
        </w:rPr>
        <w:t xml:space="preserve">ode: </w:t>
      </w:r>
    </w:p>
    <w:p w14:paraId="62678CC9" w14:textId="77777777" w:rsidR="00025232" w:rsidRPr="0029273D" w:rsidRDefault="00025232" w:rsidP="00025232">
      <w:pPr>
        <w:bidi/>
        <w:spacing w:before="0" w:after="160" w:line="22" w:lineRule="atLeast"/>
        <w:ind w:firstLine="0"/>
        <w:jc w:val="right"/>
        <w:rPr>
          <w:rFonts w:eastAsia="Calibri" w:cstheme="majorBidi"/>
        </w:rPr>
      </w:pPr>
      <w:r w:rsidRPr="0029273D">
        <w:rPr>
          <w:rFonts w:eastAsia="Calibri" w:cstheme="majorBidi"/>
        </w:rPr>
        <w:t>As we already explained, our solution must effectively work in real time mode. That is why we must profoundly investigate the ability of the chosen hardware and the implemented software to provide the expected results. Moreover, we must investigate the application boundaries by multiple static and dynamic experiments.</w:t>
      </w:r>
    </w:p>
    <w:p w14:paraId="3990F36E" w14:textId="77777777" w:rsidR="00025232" w:rsidRPr="0029273D" w:rsidRDefault="00025232" w:rsidP="002E0D6B">
      <w:pPr>
        <w:keepNext/>
        <w:keepLines/>
        <w:numPr>
          <w:ilvl w:val="1"/>
          <w:numId w:val="94"/>
        </w:numPr>
        <w:spacing w:before="240" w:after="160" w:line="22" w:lineRule="atLeast"/>
        <w:ind w:left="360"/>
        <w:jc w:val="both"/>
        <w:outlineLvl w:val="0"/>
        <w:rPr>
          <w:rFonts w:eastAsia="Times New Roman" w:cstheme="majorBidi"/>
          <w:b/>
          <w:bCs/>
        </w:rPr>
      </w:pPr>
      <w:r w:rsidRPr="0029273D">
        <w:rPr>
          <w:rFonts w:eastAsia="Times New Roman" w:cstheme="majorBidi"/>
          <w:b/>
          <w:bCs/>
        </w:rPr>
        <w:t>GUI</w:t>
      </w:r>
    </w:p>
    <w:p w14:paraId="08D798D5" w14:textId="1A515B26" w:rsidR="00025232" w:rsidRPr="0029273D" w:rsidRDefault="00025232" w:rsidP="00025232">
      <w:pPr>
        <w:keepNext/>
        <w:keepLines/>
        <w:spacing w:before="240" w:line="22" w:lineRule="atLeast"/>
        <w:ind w:firstLine="0"/>
        <w:jc w:val="both"/>
        <w:outlineLvl w:val="0"/>
        <w:rPr>
          <w:rFonts w:eastAsia="Times New Roman" w:cstheme="majorBidi"/>
        </w:rPr>
      </w:pPr>
      <w:bookmarkStart w:id="74" w:name="_Toc533560594"/>
      <w:r w:rsidRPr="0029273D">
        <w:rPr>
          <w:rFonts w:eastAsia="Times New Roman" w:cstheme="majorBidi"/>
        </w:rPr>
        <w:t>Main menu GUI.</w:t>
      </w:r>
      <w:bookmarkEnd w:id="74"/>
    </w:p>
    <w:p w14:paraId="520EDCFF" w14:textId="3D1462D6" w:rsidR="00025232" w:rsidRPr="0029273D" w:rsidRDefault="00025232" w:rsidP="00025232">
      <w:pPr>
        <w:bidi/>
        <w:spacing w:before="0" w:after="160" w:line="22" w:lineRule="atLeast"/>
        <w:ind w:firstLine="0"/>
        <w:jc w:val="right"/>
        <w:rPr>
          <w:rFonts w:eastAsia="Calibri" w:cstheme="majorBidi"/>
          <w:lang w:bidi="ar-JO"/>
        </w:rPr>
      </w:pPr>
      <w:r w:rsidRPr="0029273D">
        <w:rPr>
          <w:rFonts w:eastAsia="Calibri" w:cstheme="majorBidi"/>
        </w:rPr>
        <w:t>The main menu GUI will be very simple for the user</w:t>
      </w:r>
      <w:r w:rsidR="00AD7802">
        <w:rPr>
          <w:rFonts w:eastAsia="Calibri" w:cstheme="majorBidi"/>
        </w:rPr>
        <w:t>.  The user will first chose what to search for, aerostats or camouflaged objects.</w:t>
      </w:r>
    </w:p>
    <w:p w14:paraId="63FC0624" w14:textId="5220859E" w:rsidR="00AD7802" w:rsidRDefault="00AD7802" w:rsidP="00AD7802">
      <w:pPr>
        <w:bidi/>
        <w:spacing w:before="0" w:after="160" w:line="22" w:lineRule="atLeast"/>
        <w:ind w:firstLine="0"/>
        <w:jc w:val="center"/>
        <w:rPr>
          <w:rFonts w:ascii="Calibri" w:eastAsia="Calibri" w:hAnsi="Calibri" w:cs="Times New Roman"/>
        </w:rPr>
      </w:pPr>
    </w:p>
    <w:p w14:paraId="71453680" w14:textId="65D9722D" w:rsidR="00025232" w:rsidRPr="0029273D" w:rsidRDefault="00AD7802" w:rsidP="00AD7802">
      <w:pPr>
        <w:bidi/>
        <w:spacing w:before="0" w:after="160" w:line="22" w:lineRule="atLeast"/>
        <w:ind w:firstLine="0"/>
        <w:jc w:val="center"/>
        <w:rPr>
          <w:rFonts w:ascii="Calibri" w:eastAsia="Calibri" w:hAnsi="Calibri" w:cs="Times New Roman"/>
        </w:rPr>
      </w:pPr>
      <w:r>
        <w:rPr>
          <w:rFonts w:ascii="Calibri" w:eastAsia="Calibri" w:hAnsi="Calibri" w:cs="Times New Roman"/>
          <w:noProof/>
        </w:rPr>
        <w:drawing>
          <wp:inline distT="0" distB="0" distL="0" distR="0" wp14:anchorId="4B2ECED8" wp14:editId="133A506E">
            <wp:extent cx="5730240" cy="2628900"/>
            <wp:effectExtent l="0" t="0" r="3810"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0240" cy="2628900"/>
                    </a:xfrm>
                    <a:prstGeom prst="rect">
                      <a:avLst/>
                    </a:prstGeom>
                    <a:noFill/>
                    <a:ln>
                      <a:noFill/>
                    </a:ln>
                  </pic:spPr>
                </pic:pic>
              </a:graphicData>
            </a:graphic>
          </wp:inline>
        </w:drawing>
      </w:r>
      <w:r w:rsidR="00025232" w:rsidRPr="0029273D">
        <w:rPr>
          <w:rFonts w:ascii="Calibri" w:eastAsia="Calibri" w:hAnsi="Calibri" w:cs="Times New Roman"/>
          <w:noProof/>
          <w:color w:val="000000"/>
        </w:rPr>
        <mc:AlternateContent>
          <mc:Choice Requires="wps">
            <w:drawing>
              <wp:inline distT="0" distB="0" distL="0" distR="0" wp14:anchorId="135EAF7A" wp14:editId="3F2C54F1">
                <wp:extent cx="5438775" cy="253706"/>
                <wp:effectExtent l="0" t="0" r="9525" b="0"/>
                <wp:docPr id="49" name="Text Box 49"/>
                <wp:cNvGraphicFramePr/>
                <a:graphic xmlns:a="http://schemas.openxmlformats.org/drawingml/2006/main">
                  <a:graphicData uri="http://schemas.microsoft.com/office/word/2010/wordprocessingShape">
                    <wps:wsp>
                      <wps:cNvSpPr txBox="1"/>
                      <wps:spPr>
                        <a:xfrm>
                          <a:off x="0" y="0"/>
                          <a:ext cx="5438775" cy="253706"/>
                        </a:xfrm>
                        <a:prstGeom prst="rect">
                          <a:avLst/>
                        </a:prstGeom>
                        <a:solidFill>
                          <a:prstClr val="white"/>
                        </a:solidFill>
                        <a:ln>
                          <a:noFill/>
                        </a:ln>
                        <a:effectLst/>
                      </wps:spPr>
                      <wps:txbx>
                        <w:txbxContent>
                          <w:p w14:paraId="05FD8E97" w14:textId="6C52C09A" w:rsidR="001D000C" w:rsidRPr="00025232" w:rsidRDefault="001D000C" w:rsidP="00025232">
                            <w:pPr>
                              <w:pStyle w:val="ad"/>
                              <w:spacing w:after="0"/>
                              <w:jc w:val="center"/>
                              <w:rPr>
                                <w:rFonts w:cs="Times New Roman"/>
                                <w:noProof/>
                                <w:color w:val="auto"/>
                                <w:sz w:val="22"/>
                                <w:szCs w:val="22"/>
                              </w:rPr>
                            </w:pPr>
                            <w:r w:rsidRPr="00025232">
                              <w:rPr>
                                <w:rFonts w:cs="Times New Roman"/>
                                <w:color w:val="auto"/>
                                <w:sz w:val="22"/>
                                <w:szCs w:val="22"/>
                              </w:rPr>
                              <w:t xml:space="preserve">Fig. </w:t>
                            </w:r>
                            <w:r>
                              <w:rPr>
                                <w:rFonts w:cs="Times New Roman"/>
                                <w:color w:val="auto"/>
                                <w:sz w:val="22"/>
                                <w:szCs w:val="22"/>
                              </w:rPr>
                              <w:t>67</w:t>
                            </w:r>
                            <w:r w:rsidRPr="00025232">
                              <w:rPr>
                                <w:rFonts w:cs="Times New Roman"/>
                                <w:color w:val="auto"/>
                                <w:sz w:val="22"/>
                                <w:szCs w:val="22"/>
                              </w:rPr>
                              <w:t xml:space="preserve"> Main menu GUI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135EAF7A" id="Text Box 49" o:spid="_x0000_s1055" type="#_x0000_t202" style="width:428.25pt;height:2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" stroked="f">
                <v:textbox inset="0,0,0,0">
                  <w:txbxContent>
                    <w:p w14:paraId="05FD8E97" w14:textId="6C52C09A" w:rsidR="001D000C" w:rsidRPr="00025232" w:rsidRDefault="001D000C" w:rsidP="00025232">
                      <w:pPr>
                        <w:pStyle w:val="ad"/>
                        <w:spacing w:after="0"/>
                        <w:jc w:val="center"/>
                        <w:rPr>
                          <w:rFonts w:cs="Times New Roman"/>
                          <w:noProof/>
                          <w:color w:val="auto"/>
                          <w:sz w:val="22"/>
                          <w:szCs w:val="22"/>
                        </w:rPr>
                      </w:pPr>
                      <w:r w:rsidRPr="00025232">
                        <w:rPr>
                          <w:rFonts w:cs="Times New Roman"/>
                          <w:color w:val="auto"/>
                          <w:sz w:val="22"/>
                          <w:szCs w:val="22"/>
                        </w:rPr>
                        <w:t xml:space="preserve">Fig. </w:t>
                      </w:r>
                      <w:r>
                        <w:rPr>
                          <w:rFonts w:cs="Times New Roman"/>
                          <w:color w:val="auto"/>
                          <w:sz w:val="22"/>
                          <w:szCs w:val="22"/>
                        </w:rPr>
                        <w:t>67</w:t>
                      </w:r>
                      <w:r w:rsidRPr="00025232">
                        <w:rPr>
                          <w:rFonts w:cs="Times New Roman"/>
                          <w:color w:val="auto"/>
                          <w:sz w:val="22"/>
                          <w:szCs w:val="22"/>
                        </w:rPr>
                        <w:t xml:space="preserve"> Main menu GUI</w:t>
                      </w:r>
                    </w:p>
                  </w:txbxContent>
                </v:textbox>
                <w10:wrap anchorx="page"/>
                <w10:anchorlock/>
              </v:shape>
            </w:pict>
          </mc:Fallback>
        </mc:AlternateContent>
      </w:r>
    </w:p>
    <w:p w14:paraId="0748D0C1" w14:textId="77777777" w:rsidR="00025232" w:rsidRPr="0029273D" w:rsidRDefault="00025232" w:rsidP="00025232">
      <w:pPr>
        <w:keepNext/>
        <w:keepLines/>
        <w:spacing w:before="240" w:line="22" w:lineRule="atLeast"/>
        <w:ind w:firstLine="0"/>
        <w:jc w:val="both"/>
        <w:outlineLvl w:val="0"/>
        <w:rPr>
          <w:rFonts w:eastAsia="Times New Roman" w:cstheme="majorBidi"/>
        </w:rPr>
      </w:pPr>
      <w:bookmarkStart w:id="75" w:name="_Toc533560595"/>
      <w:r w:rsidRPr="0029273D">
        <w:rPr>
          <w:rFonts w:eastAsia="Times New Roman" w:cstheme="majorBidi"/>
        </w:rPr>
        <w:t>GUI for the results.</w:t>
      </w:r>
      <w:bookmarkEnd w:id="75"/>
    </w:p>
    <w:p w14:paraId="7B210A3A" w14:textId="44B2E6B3" w:rsidR="001D7B4C" w:rsidRDefault="00025232" w:rsidP="00025232">
      <w:pPr>
        <w:bidi/>
        <w:spacing w:before="0" w:after="160" w:line="22" w:lineRule="atLeast"/>
        <w:ind w:firstLine="0"/>
        <w:jc w:val="right"/>
        <w:rPr>
          <w:rFonts w:eastAsia="Calibri" w:cstheme="majorBidi"/>
        </w:rPr>
      </w:pPr>
      <w:r w:rsidRPr="0029273D">
        <w:rPr>
          <w:rFonts w:eastAsia="Calibri" w:cstheme="majorBidi"/>
        </w:rPr>
        <w:t>Also, this GUI will be very simple, once the system detects a camouflage</w:t>
      </w:r>
      <w:r w:rsidR="00AD7802">
        <w:rPr>
          <w:rFonts w:eastAsia="Calibri" w:cstheme="majorBidi"/>
        </w:rPr>
        <w:t xml:space="preserve"> or an aerostat</w:t>
      </w:r>
      <w:r w:rsidRPr="0029273D">
        <w:rPr>
          <w:rFonts w:eastAsia="Calibri" w:cstheme="majorBidi"/>
        </w:rPr>
        <w:t xml:space="preserve">, it will notice the user. </w:t>
      </w:r>
      <w:r w:rsidR="001D7B4C">
        <w:rPr>
          <w:rFonts w:eastAsia="Calibri" w:cstheme="majorBidi"/>
        </w:rPr>
        <w:t xml:space="preserve"> The implementation will visually mark the target.</w:t>
      </w:r>
    </w:p>
    <w:p w14:paraId="26DAABAD" w14:textId="29FDE581" w:rsidR="001D7B4C" w:rsidRPr="000962F7" w:rsidRDefault="00B35506" w:rsidP="00FF6766">
      <w:pPr>
        <w:bidi/>
        <w:spacing w:before="0" w:after="160" w:line="22" w:lineRule="atLeast"/>
        <w:ind w:left="2880" w:firstLine="0"/>
        <w:jc w:val="both"/>
        <w:rPr>
          <w:rFonts w:ascii="Calibri" w:eastAsia="Calibri" w:hAnsi="Calibri" w:cs="Times New Roman"/>
        </w:rPr>
      </w:pPr>
      <w:r w:rsidRPr="0029273D">
        <w:rPr>
          <w:rFonts w:ascii="Calibri" w:eastAsia="Calibri" w:hAnsi="Calibri" w:cs="Arial"/>
          <w:noProof/>
        </w:rPr>
        <mc:AlternateContent>
          <mc:Choice Requires="wps">
            <w:drawing>
              <wp:anchor distT="0" distB="0" distL="114300" distR="114300" simplePos="0" relativeHeight="251653120" behindDoc="0" locked="0" layoutInCell="1" allowOverlap="1" wp14:anchorId="23089B87" wp14:editId="22C3783F">
                <wp:simplePos x="0" y="0"/>
                <wp:positionH relativeFrom="margin">
                  <wp:posOffset>170815</wp:posOffset>
                </wp:positionH>
                <wp:positionV relativeFrom="paragraph">
                  <wp:posOffset>2788285</wp:posOffset>
                </wp:positionV>
                <wp:extent cx="5438775" cy="337820"/>
                <wp:effectExtent l="0" t="0" r="9525" b="5080"/>
                <wp:wrapNone/>
                <wp:docPr id="30" name="Text Box 15"/>
                <wp:cNvGraphicFramePr/>
                <a:graphic xmlns:a="http://schemas.openxmlformats.org/drawingml/2006/main">
                  <a:graphicData uri="http://schemas.microsoft.com/office/word/2010/wordprocessingShape">
                    <wps:wsp>
                      <wps:cNvSpPr txBox="1"/>
                      <wps:spPr>
                        <a:xfrm>
                          <a:off x="0" y="0"/>
                          <a:ext cx="5438775" cy="337820"/>
                        </a:xfrm>
                        <a:prstGeom prst="rect">
                          <a:avLst/>
                        </a:prstGeom>
                        <a:solidFill>
                          <a:prstClr val="white"/>
                        </a:solidFill>
                        <a:ln>
                          <a:noFill/>
                        </a:ln>
                        <a:effectLst/>
                      </wps:spPr>
                      <wps:txbx>
                        <w:txbxContent>
                          <w:p w14:paraId="0D045220" w14:textId="3246DC5F" w:rsidR="001D000C" w:rsidRPr="00025232" w:rsidRDefault="001D000C" w:rsidP="000962F7">
                            <w:pPr>
                              <w:pStyle w:val="ad"/>
                              <w:spacing w:after="0"/>
                              <w:jc w:val="center"/>
                              <w:rPr>
                                <w:rFonts w:cs="Times New Roman"/>
                                <w:noProof/>
                                <w:color w:val="auto"/>
                                <w:sz w:val="22"/>
                                <w:szCs w:val="22"/>
                              </w:rPr>
                            </w:pPr>
                            <w:r w:rsidRPr="00025232">
                              <w:rPr>
                                <w:rFonts w:cs="Times New Roman"/>
                                <w:color w:val="auto"/>
                                <w:sz w:val="22"/>
                                <w:szCs w:val="22"/>
                              </w:rPr>
                              <w:t xml:space="preserve">Fig. </w:t>
                            </w:r>
                            <w:r>
                              <w:rPr>
                                <w:rFonts w:cs="Times New Roman"/>
                                <w:color w:val="auto"/>
                                <w:sz w:val="22"/>
                                <w:szCs w:val="22"/>
                              </w:rPr>
                              <w:t>68</w:t>
                            </w:r>
                            <w:r w:rsidRPr="00025232">
                              <w:rPr>
                                <w:rFonts w:cs="Times New Roman"/>
                                <w:color w:val="auto"/>
                                <w:sz w:val="22"/>
                                <w:szCs w:val="22"/>
                              </w:rPr>
                              <w:t xml:space="preserve"> The result in GUI</w:t>
                            </w:r>
                            <w:r>
                              <w:rPr>
                                <w:rFonts w:cs="Times New Roman"/>
                                <w:color w:val="auto"/>
                                <w:sz w:val="22"/>
                                <w:szCs w:val="22"/>
                              </w:rPr>
                              <w:t xml:space="preserve"> for aerostat 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089B87" id="Text Box 15" o:spid="_x0000_s1056" type="#_x0000_t202" style="position:absolute;left:0;text-align:left;margin-left:13.45pt;margin-top:219.55pt;width:428.25pt;height:26.6pt;z-index:2516531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" stroked="f">
                <v:textbox inset="0,0,0,0">
                  <w:txbxContent>
                    <w:p w14:paraId="0D045220" w14:textId="3246DC5F" w:rsidR="001D000C" w:rsidRPr="00025232" w:rsidRDefault="001D000C" w:rsidP="000962F7">
                      <w:pPr>
                        <w:pStyle w:val="ad"/>
                        <w:spacing w:after="0"/>
                        <w:jc w:val="center"/>
                        <w:rPr>
                          <w:rFonts w:cs="Times New Roman"/>
                          <w:noProof/>
                          <w:color w:val="auto"/>
                          <w:sz w:val="22"/>
                          <w:szCs w:val="22"/>
                        </w:rPr>
                      </w:pPr>
                      <w:r w:rsidRPr="00025232">
                        <w:rPr>
                          <w:rFonts w:cs="Times New Roman"/>
                          <w:color w:val="auto"/>
                          <w:sz w:val="22"/>
                          <w:szCs w:val="22"/>
                        </w:rPr>
                        <w:t xml:space="preserve">Fig. </w:t>
                      </w:r>
                      <w:r>
                        <w:rPr>
                          <w:rFonts w:cs="Times New Roman"/>
                          <w:color w:val="auto"/>
                          <w:sz w:val="22"/>
                          <w:szCs w:val="22"/>
                        </w:rPr>
                        <w:t>68</w:t>
                      </w:r>
                      <w:r w:rsidRPr="00025232">
                        <w:rPr>
                          <w:rFonts w:cs="Times New Roman"/>
                          <w:color w:val="auto"/>
                          <w:sz w:val="22"/>
                          <w:szCs w:val="22"/>
                        </w:rPr>
                        <w:t xml:space="preserve"> The result in GUI</w:t>
                      </w:r>
                      <w:r>
                        <w:rPr>
                          <w:rFonts w:cs="Times New Roman"/>
                          <w:color w:val="auto"/>
                          <w:sz w:val="22"/>
                          <w:szCs w:val="22"/>
                        </w:rPr>
                        <w:t xml:space="preserve"> for aerostat detection</w:t>
                      </w:r>
                    </w:p>
                  </w:txbxContent>
                </v:textbox>
                <w10:wrap anchorx="margin"/>
              </v:shape>
            </w:pict>
          </mc:Fallback>
        </mc:AlternateContent>
      </w:r>
      <w:r w:rsidR="001D7B4C">
        <w:rPr>
          <w:rFonts w:eastAsia="Calibri" w:cstheme="majorBidi"/>
        </w:rPr>
        <w:t xml:space="preserve">                                         </w:t>
      </w:r>
      <w:r w:rsidR="001D7B4C">
        <w:rPr>
          <w:rFonts w:eastAsia="Calibri" w:cstheme="majorBidi"/>
          <w:noProof/>
        </w:rPr>
        <w:drawing>
          <wp:inline distT="0" distB="0" distL="0" distR="0" wp14:anchorId="4652CD6D" wp14:editId="3FE8C26F">
            <wp:extent cx="2933563" cy="2428533"/>
            <wp:effectExtent l="0" t="0" r="635" b="0"/>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33563" cy="2428533"/>
                    </a:xfrm>
                    <a:prstGeom prst="rect">
                      <a:avLst/>
                    </a:prstGeom>
                    <a:noFill/>
                    <a:ln>
                      <a:noFill/>
                    </a:ln>
                  </pic:spPr>
                </pic:pic>
              </a:graphicData>
            </a:graphic>
          </wp:inline>
        </w:drawing>
      </w:r>
    </w:p>
    <w:p w14:paraId="4E47602B" w14:textId="51FB0AD0" w:rsidR="00025232" w:rsidRPr="0029273D" w:rsidRDefault="00B51ADE" w:rsidP="001D7B4C">
      <w:pPr>
        <w:bidi/>
        <w:spacing w:before="0" w:after="160" w:line="22" w:lineRule="atLeast"/>
        <w:ind w:firstLine="0"/>
        <w:jc w:val="center"/>
        <w:rPr>
          <w:rFonts w:ascii="Calibri" w:eastAsia="Calibri" w:hAnsi="Calibri" w:cs="Times New Roman"/>
        </w:rPr>
      </w:pPr>
      <w:r w:rsidRPr="0029273D">
        <w:rPr>
          <w:rFonts w:ascii="Calibri" w:eastAsia="Calibri" w:hAnsi="Calibri" w:cs="Arial"/>
          <w:noProof/>
        </w:rPr>
        <w:lastRenderedPageBreak/>
        <mc:AlternateContent>
          <mc:Choice Requires="wps">
            <w:drawing>
              <wp:anchor distT="0" distB="0" distL="114300" distR="114300" simplePos="0" relativeHeight="251662336" behindDoc="0" locked="0" layoutInCell="1" allowOverlap="1" wp14:anchorId="5B628C71" wp14:editId="5F77E2FB">
                <wp:simplePos x="0" y="0"/>
                <wp:positionH relativeFrom="margin">
                  <wp:posOffset>-61463</wp:posOffset>
                </wp:positionH>
                <wp:positionV relativeFrom="paragraph">
                  <wp:posOffset>2291416</wp:posOffset>
                </wp:positionV>
                <wp:extent cx="5438775" cy="337820"/>
                <wp:effectExtent l="0" t="0" r="9525" b="5080"/>
                <wp:wrapNone/>
                <wp:docPr id="50" name="Text Box 15"/>
                <wp:cNvGraphicFramePr/>
                <a:graphic xmlns:a="http://schemas.openxmlformats.org/drawingml/2006/main">
                  <a:graphicData uri="http://schemas.microsoft.com/office/word/2010/wordprocessingShape">
                    <wps:wsp>
                      <wps:cNvSpPr txBox="1"/>
                      <wps:spPr>
                        <a:xfrm>
                          <a:off x="0" y="0"/>
                          <a:ext cx="5438775" cy="337820"/>
                        </a:xfrm>
                        <a:prstGeom prst="rect">
                          <a:avLst/>
                        </a:prstGeom>
                        <a:solidFill>
                          <a:prstClr val="white"/>
                        </a:solidFill>
                        <a:ln>
                          <a:noFill/>
                        </a:ln>
                        <a:effectLst/>
                      </wps:spPr>
                      <wps:txbx>
                        <w:txbxContent>
                          <w:p w14:paraId="0F2EBB16" w14:textId="66D3ED69" w:rsidR="001D000C" w:rsidRPr="00025232" w:rsidRDefault="001D000C" w:rsidP="00025232">
                            <w:pPr>
                              <w:pStyle w:val="ad"/>
                              <w:spacing w:after="0"/>
                              <w:jc w:val="center"/>
                              <w:rPr>
                                <w:rFonts w:cs="Times New Roman"/>
                                <w:noProof/>
                                <w:color w:val="auto"/>
                                <w:sz w:val="22"/>
                                <w:szCs w:val="22"/>
                              </w:rPr>
                            </w:pPr>
                            <w:r w:rsidRPr="00025232">
                              <w:rPr>
                                <w:rFonts w:cs="Times New Roman"/>
                                <w:color w:val="auto"/>
                                <w:sz w:val="22"/>
                                <w:szCs w:val="22"/>
                              </w:rPr>
                              <w:t xml:space="preserve">Fig. </w:t>
                            </w:r>
                            <w:r>
                              <w:rPr>
                                <w:rFonts w:cs="Times New Roman"/>
                                <w:color w:val="auto"/>
                                <w:sz w:val="22"/>
                                <w:szCs w:val="22"/>
                              </w:rPr>
                              <w:t>69</w:t>
                            </w:r>
                            <w:r w:rsidRPr="00025232">
                              <w:rPr>
                                <w:rFonts w:cs="Times New Roman"/>
                                <w:color w:val="auto"/>
                                <w:sz w:val="22"/>
                                <w:szCs w:val="22"/>
                              </w:rPr>
                              <w:t xml:space="preserve"> The expected result in GUI</w:t>
                            </w:r>
                            <w:r>
                              <w:rPr>
                                <w:rFonts w:cs="Times New Roman"/>
                                <w:color w:val="auto"/>
                                <w:sz w:val="22"/>
                                <w:szCs w:val="22"/>
                              </w:rPr>
                              <w:t xml:space="preserve"> for camouflage 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628C71" id="_x0000_s1057" type="#_x0000_t202" style="position:absolute;left:0;text-align:left;margin-left:-4.85pt;margin-top:180.45pt;width:428.25pt;height:26.6pt;z-index:251662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" stroked="f">
                <v:textbox inset="0,0,0,0">
                  <w:txbxContent>
                    <w:p w14:paraId="0F2EBB16" w14:textId="66D3ED69" w:rsidR="001D000C" w:rsidRPr="00025232" w:rsidRDefault="001D000C" w:rsidP="00025232">
                      <w:pPr>
                        <w:pStyle w:val="ad"/>
                        <w:spacing w:after="0"/>
                        <w:jc w:val="center"/>
                        <w:rPr>
                          <w:rFonts w:cs="Times New Roman"/>
                          <w:noProof/>
                          <w:color w:val="auto"/>
                          <w:sz w:val="22"/>
                          <w:szCs w:val="22"/>
                        </w:rPr>
                      </w:pPr>
                      <w:r w:rsidRPr="00025232">
                        <w:rPr>
                          <w:rFonts w:cs="Times New Roman"/>
                          <w:color w:val="auto"/>
                          <w:sz w:val="22"/>
                          <w:szCs w:val="22"/>
                        </w:rPr>
                        <w:t xml:space="preserve">Fig. </w:t>
                      </w:r>
                      <w:r>
                        <w:rPr>
                          <w:rFonts w:cs="Times New Roman"/>
                          <w:color w:val="auto"/>
                          <w:sz w:val="22"/>
                          <w:szCs w:val="22"/>
                        </w:rPr>
                        <w:t>69</w:t>
                      </w:r>
                      <w:r w:rsidRPr="00025232">
                        <w:rPr>
                          <w:rFonts w:cs="Times New Roman"/>
                          <w:color w:val="auto"/>
                          <w:sz w:val="22"/>
                          <w:szCs w:val="22"/>
                        </w:rPr>
                        <w:t xml:space="preserve"> The expected result in GUI</w:t>
                      </w:r>
                      <w:r>
                        <w:rPr>
                          <w:rFonts w:cs="Times New Roman"/>
                          <w:color w:val="auto"/>
                          <w:sz w:val="22"/>
                          <w:szCs w:val="22"/>
                        </w:rPr>
                        <w:t xml:space="preserve"> for camouflage detection</w:t>
                      </w:r>
                    </w:p>
                  </w:txbxContent>
                </v:textbox>
                <w10:wrap anchorx="margin"/>
              </v:shape>
            </w:pict>
          </mc:Fallback>
        </mc:AlternateContent>
      </w:r>
      <w:r w:rsidR="00025232" w:rsidRPr="0029273D">
        <w:rPr>
          <w:rFonts w:ascii="Calibri" w:eastAsia="Calibri" w:hAnsi="Calibri" w:cs="Times New Roman"/>
        </w:rPr>
        <w:br/>
      </w:r>
      <w:r w:rsidR="00025232" w:rsidRPr="0029273D">
        <w:rPr>
          <w:rFonts w:ascii="Calibri" w:eastAsia="Calibri" w:hAnsi="Calibri" w:cs="Arial"/>
          <w:noProof/>
        </w:rPr>
        <w:drawing>
          <wp:inline distT="0" distB="0" distL="0" distR="0" wp14:anchorId="3AD489D1" wp14:editId="154B9C0A">
            <wp:extent cx="2723291" cy="2120943"/>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5">
                      <a:extLst>
                        <a:ext uri="{28A0092B-C50C-407E-A947-70E740481C1C}">
                          <a14:useLocalDpi xmlns:a14="http://schemas.microsoft.com/office/drawing/2010/main" val="0"/>
                        </a:ext>
                      </a:extLst>
                    </a:blip>
                    <a:srcRect r="56027" b="39172"/>
                    <a:stretch/>
                  </pic:blipFill>
                  <pic:spPr bwMode="auto">
                    <a:xfrm>
                      <a:off x="0" y="0"/>
                      <a:ext cx="2742013" cy="2135524"/>
                    </a:xfrm>
                    <a:prstGeom prst="rect">
                      <a:avLst/>
                    </a:prstGeom>
                    <a:noFill/>
                    <a:ln>
                      <a:noFill/>
                    </a:ln>
                    <a:extLst>
                      <a:ext uri="{53640926-AAD7-44D8-BBD7-CCE9431645EC}">
                        <a14:shadowObscured xmlns:a14="http://schemas.microsoft.com/office/drawing/2010/main"/>
                      </a:ext>
                    </a:extLst>
                  </pic:spPr>
                </pic:pic>
              </a:graphicData>
            </a:graphic>
          </wp:inline>
        </w:drawing>
      </w:r>
    </w:p>
    <w:p w14:paraId="16D997C8" w14:textId="2C38D1FE" w:rsidR="00025232" w:rsidRDefault="00025232" w:rsidP="00B51ADE">
      <w:pPr>
        <w:bidi/>
        <w:spacing w:before="0" w:after="160" w:line="22" w:lineRule="atLeast"/>
        <w:ind w:firstLine="0"/>
        <w:jc w:val="both"/>
        <w:rPr>
          <w:rFonts w:ascii="Calibri" w:eastAsia="Calibri" w:hAnsi="Calibri" w:cs="Times New Roman"/>
        </w:rPr>
      </w:pPr>
    </w:p>
    <w:p w14:paraId="1ADCD6E4" w14:textId="1D65781F" w:rsidR="00B35506" w:rsidRDefault="00B35506" w:rsidP="00B35506">
      <w:pPr>
        <w:bidi/>
        <w:spacing w:before="0" w:after="160" w:line="22" w:lineRule="atLeast"/>
        <w:ind w:firstLine="0"/>
        <w:jc w:val="both"/>
        <w:rPr>
          <w:rFonts w:ascii="Calibri" w:eastAsia="Calibri" w:hAnsi="Calibri" w:cs="Times New Roman"/>
        </w:rPr>
      </w:pPr>
    </w:p>
    <w:p w14:paraId="33617749" w14:textId="77777777" w:rsidR="00B35506" w:rsidRDefault="00B35506" w:rsidP="00FF6766">
      <w:pPr>
        <w:jc w:val="left"/>
      </w:pPr>
    </w:p>
    <w:p w14:paraId="3D2A04E9" w14:textId="528E9B7C" w:rsidR="00B35506" w:rsidRPr="00FF6766" w:rsidRDefault="00B35506" w:rsidP="00FF6766">
      <w:pPr>
        <w:pStyle w:val="a4"/>
        <w:numPr>
          <w:ilvl w:val="0"/>
          <w:numId w:val="82"/>
        </w:numPr>
        <w:spacing w:before="0" w:after="160" w:line="259" w:lineRule="auto"/>
        <w:jc w:val="left"/>
        <w:rPr>
          <w:rFonts w:asciiTheme="majorBidi" w:hAnsiTheme="majorBidi" w:cstheme="majorBidi"/>
          <w:b/>
          <w:bCs/>
        </w:rPr>
      </w:pPr>
      <w:r w:rsidRPr="00FF6766">
        <w:rPr>
          <w:rFonts w:asciiTheme="majorBidi" w:hAnsiTheme="majorBidi" w:cstheme="majorBidi"/>
          <w:b/>
          <w:bCs/>
        </w:rPr>
        <w:t>Operation Instructions</w:t>
      </w:r>
    </w:p>
    <w:p w14:paraId="100B2CDF" w14:textId="3203C7A0" w:rsidR="00B35506" w:rsidRPr="00FF6766" w:rsidRDefault="00B35506" w:rsidP="00FF6766">
      <w:pPr>
        <w:pStyle w:val="a4"/>
        <w:numPr>
          <w:ilvl w:val="0"/>
          <w:numId w:val="129"/>
        </w:numPr>
        <w:jc w:val="left"/>
        <w:rPr>
          <w:rFonts w:cstheme="majorBidi"/>
          <w:b/>
          <w:bCs/>
        </w:rPr>
      </w:pPr>
      <w:r w:rsidRPr="00FF6766">
        <w:rPr>
          <w:rFonts w:asciiTheme="majorBidi" w:hAnsiTheme="majorBidi" w:cstheme="majorBidi"/>
          <w:b/>
          <w:bCs/>
        </w:rPr>
        <w:t xml:space="preserve"> General Description</w:t>
      </w:r>
    </w:p>
    <w:p w14:paraId="17C532C4" w14:textId="77777777" w:rsidR="00B35506" w:rsidRPr="00FF6766" w:rsidRDefault="00B35506" w:rsidP="000745CE">
      <w:pPr>
        <w:ind w:left="720"/>
        <w:jc w:val="left"/>
        <w:rPr>
          <w:rFonts w:cstheme="majorBidi"/>
        </w:rPr>
      </w:pPr>
      <w:r w:rsidRPr="00FF6766">
        <w:rPr>
          <w:rFonts w:cstheme="majorBidi"/>
        </w:rPr>
        <w:t>Aerostats and camouflaged object detection system consist of 2 separate and totally different object detection and tracking algorithms:</w:t>
      </w:r>
    </w:p>
    <w:p w14:paraId="0339552F" w14:textId="52EBF2F1" w:rsidR="00B35506" w:rsidRPr="00FF6766" w:rsidRDefault="00B35506" w:rsidP="000745CE">
      <w:pPr>
        <w:pStyle w:val="a4"/>
        <w:numPr>
          <w:ilvl w:val="3"/>
          <w:numId w:val="136"/>
        </w:numPr>
        <w:spacing w:before="0" w:after="160" w:line="259" w:lineRule="auto"/>
        <w:jc w:val="left"/>
        <w:rPr>
          <w:rFonts w:asciiTheme="majorBidi" w:hAnsiTheme="majorBidi" w:cstheme="majorBidi"/>
          <w:b/>
          <w:bCs/>
        </w:rPr>
      </w:pPr>
      <w:r w:rsidRPr="00FF6766">
        <w:rPr>
          <w:rFonts w:asciiTheme="majorBidi" w:hAnsiTheme="majorBidi" w:cstheme="majorBidi"/>
          <w:b/>
          <w:bCs/>
        </w:rPr>
        <w:t>Aerostats object detection algorithm</w:t>
      </w:r>
    </w:p>
    <w:p w14:paraId="4985A698" w14:textId="77777777" w:rsidR="00B35506" w:rsidRPr="00FF6766" w:rsidRDefault="00B35506" w:rsidP="00FF6766">
      <w:pPr>
        <w:pStyle w:val="a4"/>
        <w:ind w:left="1440"/>
        <w:jc w:val="left"/>
        <w:rPr>
          <w:rFonts w:asciiTheme="majorBidi" w:hAnsiTheme="majorBidi" w:cstheme="majorBidi"/>
        </w:rPr>
      </w:pPr>
      <w:r w:rsidRPr="00FF6766">
        <w:rPr>
          <w:rFonts w:asciiTheme="majorBidi" w:hAnsiTheme="majorBidi" w:cstheme="majorBidi"/>
        </w:rPr>
        <w:t xml:space="preserve">The aerostats object detection algorithm is a Real-Time Machine Learning object detection algorithm, based on YoloV5 </w:t>
      </w:r>
      <w:proofErr w:type="spellStart"/>
      <w:r w:rsidRPr="00FF6766">
        <w:rPr>
          <w:rFonts w:asciiTheme="majorBidi" w:hAnsiTheme="majorBidi" w:cstheme="majorBidi"/>
        </w:rPr>
        <w:t>Pytorch</w:t>
      </w:r>
      <w:proofErr w:type="spellEnd"/>
      <w:r w:rsidRPr="00FF6766">
        <w:rPr>
          <w:rFonts w:asciiTheme="majorBidi" w:hAnsiTheme="majorBidi" w:cstheme="majorBidi"/>
        </w:rPr>
        <w:t xml:space="preserve"> implementation of the YoloV5 algorithm family.</w:t>
      </w:r>
    </w:p>
    <w:p w14:paraId="2754E9BE" w14:textId="77777777" w:rsidR="00B35506" w:rsidRPr="00FF6766" w:rsidRDefault="00B35506" w:rsidP="00FF6766">
      <w:pPr>
        <w:pStyle w:val="a4"/>
        <w:ind w:left="1440"/>
        <w:jc w:val="left"/>
        <w:rPr>
          <w:rFonts w:asciiTheme="majorBidi" w:hAnsiTheme="majorBidi" w:cstheme="majorBidi"/>
        </w:rPr>
      </w:pPr>
      <w:r w:rsidRPr="00FF6766">
        <w:rPr>
          <w:rFonts w:asciiTheme="majorBidi" w:hAnsiTheme="majorBidi" w:cstheme="majorBidi"/>
        </w:rPr>
        <w:br/>
        <w:t>The algorithm is capable of analyzing and inference from multiple input sources, like local image files, video files and webcam (Using an open-source library could OpenCV).</w:t>
      </w:r>
    </w:p>
    <w:p w14:paraId="7F97E44D" w14:textId="77777777" w:rsidR="00B35506" w:rsidRPr="00FF6766" w:rsidRDefault="00B35506" w:rsidP="00FF6766">
      <w:pPr>
        <w:pStyle w:val="a4"/>
        <w:ind w:left="1440"/>
        <w:jc w:val="left"/>
        <w:rPr>
          <w:rFonts w:asciiTheme="majorBidi" w:hAnsiTheme="majorBidi" w:cstheme="majorBidi"/>
        </w:rPr>
      </w:pPr>
      <w:r w:rsidRPr="00FF6766">
        <w:rPr>
          <w:rFonts w:asciiTheme="majorBidi" w:hAnsiTheme="majorBidi" w:cstheme="majorBidi"/>
        </w:rPr>
        <w:t xml:space="preserve">The objects that are predicted by the algorithm are visualized in a Real-Time stream by bounding boxes that are drawn inside the frame. </w:t>
      </w:r>
    </w:p>
    <w:p w14:paraId="011E6CB7" w14:textId="77777777" w:rsidR="00B35506" w:rsidRPr="00FF6766" w:rsidRDefault="00B35506" w:rsidP="00FF6766">
      <w:pPr>
        <w:jc w:val="left"/>
        <w:rPr>
          <w:rFonts w:cstheme="majorBidi"/>
        </w:rPr>
      </w:pPr>
    </w:p>
    <w:p w14:paraId="073D5D02" w14:textId="77777777" w:rsidR="00B35506" w:rsidRPr="00FF6766" w:rsidRDefault="00B35506" w:rsidP="000745CE">
      <w:pPr>
        <w:pStyle w:val="a4"/>
        <w:numPr>
          <w:ilvl w:val="3"/>
          <w:numId w:val="135"/>
        </w:numPr>
        <w:spacing w:before="0" w:after="160" w:line="259" w:lineRule="auto"/>
        <w:jc w:val="left"/>
        <w:rPr>
          <w:rFonts w:asciiTheme="majorBidi" w:hAnsiTheme="majorBidi" w:cstheme="majorBidi"/>
          <w:b/>
          <w:bCs/>
        </w:rPr>
      </w:pPr>
      <w:r w:rsidRPr="00FF6766">
        <w:rPr>
          <w:rFonts w:asciiTheme="majorBidi" w:hAnsiTheme="majorBidi" w:cstheme="majorBidi"/>
          <w:b/>
          <w:bCs/>
        </w:rPr>
        <w:t>Camouflaged object detection algorithm</w:t>
      </w:r>
    </w:p>
    <w:p w14:paraId="5825D5DD" w14:textId="77777777" w:rsidR="00B35506" w:rsidRPr="00FF6766" w:rsidRDefault="00B35506" w:rsidP="000745CE">
      <w:pPr>
        <w:pStyle w:val="a4"/>
        <w:ind w:left="1440"/>
        <w:jc w:val="left"/>
        <w:rPr>
          <w:rFonts w:asciiTheme="majorBidi" w:hAnsiTheme="majorBidi" w:cstheme="majorBidi"/>
        </w:rPr>
      </w:pPr>
      <w:r w:rsidRPr="00FF6766">
        <w:rPr>
          <w:rFonts w:asciiTheme="majorBidi" w:hAnsiTheme="majorBidi" w:cstheme="majorBidi"/>
        </w:rPr>
        <w:t xml:space="preserve">The camouflaged object detection algorithm is based on 13 </w:t>
      </w:r>
      <w:proofErr w:type="spellStart"/>
      <w:r w:rsidRPr="00FF6766">
        <w:rPr>
          <w:rFonts w:asciiTheme="majorBidi" w:hAnsiTheme="majorBidi" w:cstheme="majorBidi"/>
        </w:rPr>
        <w:t>Haralick</w:t>
      </w:r>
      <w:proofErr w:type="spellEnd"/>
      <w:r w:rsidRPr="00FF6766">
        <w:rPr>
          <w:rFonts w:asciiTheme="majorBidi" w:hAnsiTheme="majorBidi" w:cstheme="majorBidi"/>
        </w:rPr>
        <w:t xml:space="preserve"> Features, which Robert </w:t>
      </w:r>
      <w:proofErr w:type="spellStart"/>
      <w:r w:rsidRPr="00FF6766">
        <w:rPr>
          <w:rFonts w:asciiTheme="majorBidi" w:hAnsiTheme="majorBidi" w:cstheme="majorBidi"/>
        </w:rPr>
        <w:t>Haralick</w:t>
      </w:r>
      <w:proofErr w:type="spellEnd"/>
      <w:r w:rsidRPr="00FF6766">
        <w:rPr>
          <w:rFonts w:asciiTheme="majorBidi" w:hAnsiTheme="majorBidi" w:cstheme="majorBidi"/>
        </w:rPr>
        <w:t xml:space="preserve"> suggested in his article from 1973, and in a SVM (Support Vector Machine) model.</w:t>
      </w:r>
    </w:p>
    <w:p w14:paraId="3E8A7735" w14:textId="77777777" w:rsidR="00B35506" w:rsidRPr="00FF6766" w:rsidRDefault="00B35506" w:rsidP="000745CE">
      <w:pPr>
        <w:pStyle w:val="a4"/>
        <w:ind w:left="1440"/>
        <w:jc w:val="left"/>
        <w:rPr>
          <w:rFonts w:asciiTheme="majorBidi" w:hAnsiTheme="majorBidi" w:cstheme="majorBidi"/>
        </w:rPr>
      </w:pPr>
    </w:p>
    <w:p w14:paraId="610C0E69" w14:textId="77777777" w:rsidR="00B35506" w:rsidRPr="00FF6766" w:rsidRDefault="00B35506" w:rsidP="000745CE">
      <w:pPr>
        <w:pStyle w:val="a4"/>
        <w:ind w:left="1440"/>
        <w:jc w:val="left"/>
        <w:rPr>
          <w:rFonts w:asciiTheme="majorBidi" w:hAnsiTheme="majorBidi" w:cstheme="majorBidi"/>
        </w:rPr>
      </w:pPr>
      <w:r w:rsidRPr="00FF6766">
        <w:rPr>
          <w:rFonts w:asciiTheme="majorBidi" w:hAnsiTheme="majorBidi" w:cstheme="majorBidi"/>
        </w:rPr>
        <w:t>The algorithm is capable of analyzing and inference from images and videos.</w:t>
      </w:r>
    </w:p>
    <w:p w14:paraId="2691AA0A" w14:textId="595DD73B" w:rsidR="00B35506" w:rsidRDefault="00B35506" w:rsidP="000745CE">
      <w:pPr>
        <w:pStyle w:val="a4"/>
        <w:ind w:left="1440"/>
        <w:jc w:val="left"/>
        <w:rPr>
          <w:rFonts w:asciiTheme="majorBidi" w:hAnsiTheme="majorBidi" w:cstheme="majorBidi"/>
        </w:rPr>
      </w:pPr>
      <w:r w:rsidRPr="00FF6766">
        <w:rPr>
          <w:rFonts w:asciiTheme="majorBidi" w:hAnsiTheme="majorBidi" w:cstheme="majorBidi"/>
        </w:rPr>
        <w:t xml:space="preserve">The objects that are predicted by the algorithm are visualized in a stream by mask object that is drawn inside the frame, and over the detected object. </w:t>
      </w:r>
    </w:p>
    <w:p w14:paraId="0016E826" w14:textId="77777777" w:rsidR="00D77A9E" w:rsidRPr="00FF6766" w:rsidRDefault="00D77A9E" w:rsidP="000745CE">
      <w:pPr>
        <w:pStyle w:val="a4"/>
        <w:ind w:left="1440"/>
        <w:jc w:val="left"/>
        <w:rPr>
          <w:rFonts w:asciiTheme="majorBidi" w:hAnsiTheme="majorBidi" w:cstheme="majorBidi"/>
        </w:rPr>
      </w:pPr>
    </w:p>
    <w:p w14:paraId="3D34F795" w14:textId="32001305" w:rsidR="00B35506" w:rsidRPr="00FF6766" w:rsidRDefault="00B35506" w:rsidP="00FF6766">
      <w:pPr>
        <w:pStyle w:val="a4"/>
        <w:numPr>
          <w:ilvl w:val="1"/>
          <w:numId w:val="137"/>
        </w:numPr>
        <w:jc w:val="left"/>
        <w:rPr>
          <w:rFonts w:cstheme="majorBidi"/>
          <w:b/>
          <w:bCs/>
        </w:rPr>
      </w:pPr>
      <w:r w:rsidRPr="00FF6766">
        <w:rPr>
          <w:rFonts w:asciiTheme="majorBidi" w:hAnsiTheme="majorBidi" w:cstheme="majorBidi"/>
          <w:b/>
          <w:bCs/>
        </w:rPr>
        <w:t>How to use</w:t>
      </w:r>
    </w:p>
    <w:p w14:paraId="340AE094" w14:textId="77777777" w:rsidR="00B35506" w:rsidRPr="00FF6766" w:rsidRDefault="00B35506" w:rsidP="00FF6766">
      <w:pPr>
        <w:pStyle w:val="a4"/>
        <w:jc w:val="left"/>
        <w:rPr>
          <w:rFonts w:asciiTheme="majorBidi" w:hAnsiTheme="majorBidi" w:cstheme="majorBidi"/>
        </w:rPr>
      </w:pPr>
    </w:p>
    <w:p w14:paraId="20565241" w14:textId="77777777" w:rsidR="00B35506" w:rsidRPr="00FF6766" w:rsidRDefault="00B35506" w:rsidP="00FF6766">
      <w:pPr>
        <w:pStyle w:val="a4"/>
        <w:jc w:val="left"/>
        <w:rPr>
          <w:rFonts w:asciiTheme="majorBidi" w:hAnsiTheme="majorBidi" w:cstheme="majorBidi"/>
        </w:rPr>
      </w:pPr>
      <w:r w:rsidRPr="00FF6766">
        <w:rPr>
          <w:rFonts w:asciiTheme="majorBidi" w:hAnsiTheme="majorBidi" w:cstheme="majorBidi"/>
        </w:rPr>
        <w:t>Inside the project's root folder, 'Balloon-Camouflage-Detection', there is the main GUI component, called '</w:t>
      </w:r>
      <w:proofErr w:type="spellStart"/>
      <w:r w:rsidRPr="00FF6766">
        <w:rPr>
          <w:rFonts w:asciiTheme="majorBidi" w:hAnsiTheme="majorBidi" w:cstheme="majorBidi"/>
        </w:rPr>
        <w:t>Demo_Dashboard</w:t>
      </w:r>
      <w:proofErr w:type="spellEnd"/>
      <w:r w:rsidRPr="00FF6766">
        <w:rPr>
          <w:rFonts w:asciiTheme="majorBidi" w:hAnsiTheme="majorBidi" w:cstheme="majorBidi"/>
        </w:rPr>
        <w:t>'.</w:t>
      </w:r>
      <w:r w:rsidRPr="00FF6766">
        <w:rPr>
          <w:rFonts w:asciiTheme="majorBidi" w:hAnsiTheme="majorBidi" w:cstheme="majorBidi"/>
        </w:rPr>
        <w:br/>
        <w:t>Edit '</w:t>
      </w:r>
      <w:proofErr w:type="spellStart"/>
      <w:r w:rsidRPr="00FF6766">
        <w:rPr>
          <w:rFonts w:asciiTheme="majorBidi" w:hAnsiTheme="majorBidi" w:cstheme="majorBidi"/>
        </w:rPr>
        <w:t>Demo_Dashboard</w:t>
      </w:r>
      <w:proofErr w:type="spellEnd"/>
      <w:r w:rsidRPr="00FF6766">
        <w:rPr>
          <w:rFonts w:asciiTheme="majorBidi" w:hAnsiTheme="majorBidi" w:cstheme="majorBidi"/>
        </w:rPr>
        <w:t>' as follows:</w:t>
      </w:r>
    </w:p>
    <w:p w14:paraId="2A9E3BD7" w14:textId="77777777" w:rsidR="00B35506" w:rsidRPr="00FF6766" w:rsidRDefault="00B35506" w:rsidP="007A3905">
      <w:pPr>
        <w:pStyle w:val="a4"/>
        <w:numPr>
          <w:ilvl w:val="0"/>
          <w:numId w:val="127"/>
        </w:numPr>
        <w:spacing w:before="0" w:after="160" w:line="259" w:lineRule="auto"/>
        <w:ind w:left="1046"/>
        <w:jc w:val="left"/>
        <w:rPr>
          <w:rFonts w:asciiTheme="majorBidi" w:hAnsiTheme="majorBidi" w:cstheme="majorBidi"/>
        </w:rPr>
      </w:pPr>
      <w:r w:rsidRPr="00FF6766">
        <w:rPr>
          <w:rFonts w:asciiTheme="majorBidi" w:hAnsiTheme="majorBidi" w:cstheme="majorBidi"/>
        </w:rPr>
        <w:t>In line 56, change first argument of '</w:t>
      </w:r>
      <w:proofErr w:type="spellStart"/>
      <w:r w:rsidRPr="00FF6766">
        <w:rPr>
          <w:rFonts w:asciiTheme="majorBidi" w:hAnsiTheme="majorBidi" w:cstheme="majorBidi"/>
        </w:rPr>
        <w:t>subprocess.call</w:t>
      </w:r>
      <w:proofErr w:type="spellEnd"/>
      <w:r w:rsidRPr="00FF6766">
        <w:rPr>
          <w:rFonts w:asciiTheme="majorBidi" w:hAnsiTheme="majorBidi" w:cstheme="majorBidi"/>
        </w:rPr>
        <w:t>' to the following command, after changing the red paths to the correct paths on your local machine:</w:t>
      </w:r>
    </w:p>
    <w:p w14:paraId="136A71BD" w14:textId="77777777" w:rsidR="00B35506" w:rsidRPr="001F4441" w:rsidRDefault="00B35506" w:rsidP="00FF6766">
      <w:pPr>
        <w:shd w:val="clear" w:color="auto" w:fill="1E1E1E"/>
        <w:spacing w:after="0" w:line="330" w:lineRule="atLeast"/>
        <w:ind w:left="720"/>
        <w:jc w:val="left"/>
        <w:rPr>
          <w:rFonts w:ascii="Consolas" w:eastAsia="Times New Roman" w:hAnsi="Consolas" w:cs="Times New Roman"/>
          <w:color w:val="D4D4D4"/>
          <w:sz w:val="24"/>
          <w:szCs w:val="24"/>
        </w:rPr>
      </w:pPr>
      <w:r w:rsidRPr="008D4873">
        <w:rPr>
          <w:rFonts w:ascii="Consolas" w:eastAsia="Times New Roman" w:hAnsi="Consolas" w:cs="Times New Roman"/>
          <w:color w:val="FF0000"/>
          <w:sz w:val="24"/>
          <w:szCs w:val="24"/>
        </w:rPr>
        <w:lastRenderedPageBreak/>
        <w:t>[PYTHON_PATH]</w:t>
      </w:r>
      <w:r w:rsidRPr="001F4441">
        <w:rPr>
          <w:rFonts w:ascii="Consolas" w:eastAsia="Times New Roman" w:hAnsi="Consolas" w:cs="Times New Roman"/>
          <w:color w:val="FF0000"/>
          <w:sz w:val="24"/>
          <w:szCs w:val="24"/>
        </w:rPr>
        <w:t>/</w:t>
      </w:r>
      <w:r w:rsidRPr="001F4441">
        <w:rPr>
          <w:rFonts w:ascii="Consolas" w:eastAsia="Times New Roman" w:hAnsi="Consolas" w:cs="Times New Roman"/>
          <w:color w:val="CE9178"/>
          <w:sz w:val="24"/>
          <w:szCs w:val="24"/>
        </w:rPr>
        <w:t xml:space="preserve">python.exe </w:t>
      </w:r>
      <w:r w:rsidRPr="008D4873">
        <w:rPr>
          <w:rFonts w:ascii="Consolas" w:eastAsia="Times New Roman" w:hAnsi="Consolas" w:cs="Times New Roman"/>
          <w:color w:val="FF0000"/>
          <w:sz w:val="24"/>
          <w:szCs w:val="24"/>
        </w:rPr>
        <w:t>[PATH_TO_FOLDER]</w:t>
      </w:r>
      <w:r w:rsidRPr="001F4441">
        <w:rPr>
          <w:rFonts w:ascii="Consolas" w:eastAsia="Times New Roman" w:hAnsi="Consolas" w:cs="Times New Roman"/>
          <w:color w:val="CE9178"/>
          <w:sz w:val="24"/>
          <w:szCs w:val="24"/>
        </w:rPr>
        <w:t xml:space="preserve">/Balloon-Camouflage-Detection/yolov51/detect.py --source 0--weights </w:t>
      </w:r>
      <w:r w:rsidRPr="008D4873">
        <w:rPr>
          <w:rFonts w:ascii="Consolas" w:eastAsia="Times New Roman" w:hAnsi="Consolas" w:cs="Times New Roman"/>
          <w:color w:val="FF0000"/>
          <w:sz w:val="24"/>
          <w:szCs w:val="24"/>
        </w:rPr>
        <w:t>[PATH_TO_FOLDER]/</w:t>
      </w:r>
      <w:r w:rsidRPr="001F4441">
        <w:rPr>
          <w:rFonts w:ascii="Consolas" w:eastAsia="Times New Roman" w:hAnsi="Consolas" w:cs="Times New Roman"/>
          <w:color w:val="CE9178"/>
          <w:sz w:val="24"/>
          <w:szCs w:val="24"/>
        </w:rPr>
        <w:t>Balloon-Camouflage-Detection/yolov51/best.pt --conf-</w:t>
      </w:r>
      <w:proofErr w:type="spellStart"/>
      <w:r w:rsidRPr="001F4441">
        <w:rPr>
          <w:rFonts w:ascii="Consolas" w:eastAsia="Times New Roman" w:hAnsi="Consolas" w:cs="Times New Roman"/>
          <w:color w:val="CE9178"/>
          <w:sz w:val="24"/>
          <w:szCs w:val="24"/>
        </w:rPr>
        <w:t>thres</w:t>
      </w:r>
      <w:proofErr w:type="spellEnd"/>
      <w:r w:rsidRPr="001F4441">
        <w:rPr>
          <w:rFonts w:ascii="Consolas" w:eastAsia="Times New Roman" w:hAnsi="Consolas" w:cs="Times New Roman"/>
          <w:color w:val="CE9178"/>
          <w:sz w:val="24"/>
          <w:szCs w:val="24"/>
        </w:rPr>
        <w:t xml:space="preserve"> 0.7 --half --</w:t>
      </w:r>
      <w:proofErr w:type="spellStart"/>
      <w:r w:rsidRPr="001F4441">
        <w:rPr>
          <w:rFonts w:ascii="Consolas" w:eastAsia="Times New Roman" w:hAnsi="Consolas" w:cs="Times New Roman"/>
          <w:color w:val="CE9178"/>
          <w:sz w:val="24"/>
          <w:szCs w:val="24"/>
        </w:rPr>
        <w:t>dnn</w:t>
      </w:r>
      <w:proofErr w:type="spellEnd"/>
    </w:p>
    <w:p w14:paraId="680877E6" w14:textId="77777777" w:rsidR="0010000A" w:rsidRDefault="0010000A" w:rsidP="00FF6766">
      <w:pPr>
        <w:pStyle w:val="a4"/>
        <w:jc w:val="left"/>
      </w:pPr>
    </w:p>
    <w:p w14:paraId="238CAE9A" w14:textId="5CF2378F" w:rsidR="0010000A" w:rsidRDefault="0010000A" w:rsidP="00A9124D">
      <w:pPr>
        <w:pStyle w:val="a4"/>
        <w:ind w:left="2880" w:firstLine="720"/>
        <w:jc w:val="left"/>
      </w:pPr>
      <w:r w:rsidRPr="0029273D">
        <w:rPr>
          <w:rFonts w:cstheme="majorBidi"/>
          <w:i/>
          <w:iCs/>
          <w:shd w:val="clear" w:color="auto" w:fill="FCFCFC"/>
        </w:rPr>
        <w:t xml:space="preserve">Fig. </w:t>
      </w:r>
      <w:r>
        <w:rPr>
          <w:rFonts w:cstheme="majorBidi"/>
          <w:i/>
          <w:iCs/>
          <w:shd w:val="clear" w:color="auto" w:fill="FCFCFC"/>
        </w:rPr>
        <w:t xml:space="preserve">70: </w:t>
      </w:r>
      <w:r w:rsidR="00D77A9E">
        <w:rPr>
          <w:rFonts w:cstheme="majorBidi"/>
          <w:i/>
          <w:iCs/>
          <w:shd w:val="clear" w:color="auto" w:fill="FCFCFC"/>
        </w:rPr>
        <w:t>Connecting to detection algorithm</w:t>
      </w:r>
    </w:p>
    <w:p w14:paraId="759A0FD6" w14:textId="545031A0" w:rsidR="00B35506" w:rsidRPr="00FF6766" w:rsidRDefault="00B35506" w:rsidP="00FF6766">
      <w:pPr>
        <w:pStyle w:val="a4"/>
        <w:jc w:val="left"/>
        <w:rPr>
          <w:rFonts w:asciiTheme="majorBidi" w:hAnsiTheme="majorBidi" w:cstheme="majorBidi"/>
        </w:rPr>
      </w:pPr>
      <w:r>
        <w:br/>
      </w:r>
      <w:r w:rsidRPr="00FF6766">
        <w:rPr>
          <w:rFonts w:asciiTheme="majorBidi" w:hAnsiTheme="majorBidi" w:cstheme="majorBidi"/>
        </w:rPr>
        <w:t>2) In 'detect.py' inside 'yolov51' subfolder, change line 51 and define the correct COM number for the Arduino USB interface:</w:t>
      </w:r>
    </w:p>
    <w:p w14:paraId="325E7D14" w14:textId="77777777" w:rsidR="00B35506" w:rsidRPr="008D4873" w:rsidRDefault="00B35506" w:rsidP="00FF6766">
      <w:pPr>
        <w:shd w:val="clear" w:color="auto" w:fill="1E1E1E"/>
        <w:spacing w:after="0" w:line="330" w:lineRule="atLeast"/>
        <w:ind w:left="720"/>
        <w:jc w:val="left"/>
        <w:rPr>
          <w:rFonts w:ascii="Consolas" w:eastAsia="Times New Roman" w:hAnsi="Consolas" w:cs="Times New Roman"/>
          <w:color w:val="D4D4D4"/>
          <w:sz w:val="24"/>
          <w:szCs w:val="24"/>
        </w:rPr>
      </w:pPr>
      <w:proofErr w:type="spellStart"/>
      <w:r w:rsidRPr="008D4873">
        <w:rPr>
          <w:rFonts w:ascii="Consolas" w:eastAsia="Times New Roman" w:hAnsi="Consolas" w:cs="Times New Roman"/>
          <w:color w:val="9CDCFE"/>
          <w:sz w:val="24"/>
          <w:szCs w:val="24"/>
        </w:rPr>
        <w:t>ArduinoSerial</w:t>
      </w:r>
      <w:proofErr w:type="spellEnd"/>
      <w:r w:rsidRPr="008D4873">
        <w:rPr>
          <w:rFonts w:ascii="Consolas" w:eastAsia="Times New Roman" w:hAnsi="Consolas" w:cs="Times New Roman"/>
          <w:color w:val="D4D4D4"/>
          <w:sz w:val="24"/>
          <w:szCs w:val="24"/>
        </w:rPr>
        <w:t>=</w:t>
      </w:r>
      <w:proofErr w:type="spellStart"/>
      <w:r w:rsidRPr="008D4873">
        <w:rPr>
          <w:rFonts w:ascii="Consolas" w:eastAsia="Times New Roman" w:hAnsi="Consolas" w:cs="Times New Roman"/>
          <w:color w:val="4EC9B0"/>
          <w:sz w:val="24"/>
          <w:szCs w:val="24"/>
        </w:rPr>
        <w:t>serial</w:t>
      </w:r>
      <w:r w:rsidRPr="008D4873">
        <w:rPr>
          <w:rFonts w:ascii="Consolas" w:eastAsia="Times New Roman" w:hAnsi="Consolas" w:cs="Times New Roman"/>
          <w:color w:val="D4D4D4"/>
          <w:sz w:val="24"/>
          <w:szCs w:val="24"/>
        </w:rPr>
        <w:t>.</w:t>
      </w:r>
      <w:r w:rsidRPr="008D4873">
        <w:rPr>
          <w:rFonts w:ascii="Consolas" w:eastAsia="Times New Roman" w:hAnsi="Consolas" w:cs="Times New Roman"/>
          <w:color w:val="4EC9B0"/>
          <w:sz w:val="24"/>
          <w:szCs w:val="24"/>
        </w:rPr>
        <w:t>Serial</w:t>
      </w:r>
      <w:proofErr w:type="spellEnd"/>
      <w:r w:rsidRPr="008D4873">
        <w:rPr>
          <w:rFonts w:ascii="Consolas" w:eastAsia="Times New Roman" w:hAnsi="Consolas" w:cs="Times New Roman"/>
          <w:color w:val="D4D4D4"/>
          <w:sz w:val="24"/>
          <w:szCs w:val="24"/>
        </w:rPr>
        <w:t>(</w:t>
      </w:r>
      <w:r w:rsidRPr="008D4873">
        <w:rPr>
          <w:rFonts w:ascii="Consolas" w:eastAsia="Times New Roman" w:hAnsi="Consolas" w:cs="Times New Roman"/>
          <w:color w:val="CE9178"/>
          <w:sz w:val="24"/>
          <w:szCs w:val="24"/>
        </w:rPr>
        <w:t>'COM6'</w:t>
      </w:r>
      <w:r w:rsidRPr="008D4873">
        <w:rPr>
          <w:rFonts w:ascii="Consolas" w:eastAsia="Times New Roman" w:hAnsi="Consolas" w:cs="Times New Roman"/>
          <w:color w:val="D4D4D4"/>
          <w:sz w:val="24"/>
          <w:szCs w:val="24"/>
        </w:rPr>
        <w:t>,</w:t>
      </w:r>
      <w:r w:rsidRPr="008D4873">
        <w:rPr>
          <w:rFonts w:ascii="Consolas" w:eastAsia="Times New Roman" w:hAnsi="Consolas" w:cs="Times New Roman"/>
          <w:color w:val="B5CEA8"/>
          <w:sz w:val="24"/>
          <w:szCs w:val="24"/>
        </w:rPr>
        <w:t>9600</w:t>
      </w:r>
      <w:r w:rsidRPr="008D4873">
        <w:rPr>
          <w:rFonts w:ascii="Consolas" w:eastAsia="Times New Roman" w:hAnsi="Consolas" w:cs="Times New Roman"/>
          <w:color w:val="D4D4D4"/>
          <w:sz w:val="24"/>
          <w:szCs w:val="24"/>
        </w:rPr>
        <w:t>,</w:t>
      </w:r>
      <w:r w:rsidRPr="008D4873">
        <w:rPr>
          <w:rFonts w:ascii="Consolas" w:eastAsia="Times New Roman" w:hAnsi="Consolas" w:cs="Times New Roman"/>
          <w:color w:val="9CDCFE"/>
          <w:sz w:val="24"/>
          <w:szCs w:val="24"/>
        </w:rPr>
        <w:t>timeout</w:t>
      </w:r>
      <w:r w:rsidRPr="008D4873">
        <w:rPr>
          <w:rFonts w:ascii="Consolas" w:eastAsia="Times New Roman" w:hAnsi="Consolas" w:cs="Times New Roman"/>
          <w:color w:val="D4D4D4"/>
          <w:sz w:val="24"/>
          <w:szCs w:val="24"/>
        </w:rPr>
        <w:t>=</w:t>
      </w:r>
      <w:r w:rsidRPr="008D4873">
        <w:rPr>
          <w:rFonts w:ascii="Consolas" w:eastAsia="Times New Roman" w:hAnsi="Consolas" w:cs="Times New Roman"/>
          <w:color w:val="B5CEA8"/>
          <w:sz w:val="24"/>
          <w:szCs w:val="24"/>
        </w:rPr>
        <w:t>0.1</w:t>
      </w:r>
      <w:r w:rsidRPr="008D4873">
        <w:rPr>
          <w:rFonts w:ascii="Consolas" w:eastAsia="Times New Roman" w:hAnsi="Consolas" w:cs="Times New Roman"/>
          <w:color w:val="D4D4D4"/>
          <w:sz w:val="24"/>
          <w:szCs w:val="24"/>
        </w:rPr>
        <w:t xml:space="preserve">) </w:t>
      </w:r>
      <w:r w:rsidRPr="008D4873">
        <w:rPr>
          <w:rFonts w:ascii="Consolas" w:eastAsia="Times New Roman" w:hAnsi="Consolas" w:cs="Times New Roman"/>
          <w:color w:val="6A9955"/>
          <w:sz w:val="24"/>
          <w:szCs w:val="24"/>
        </w:rPr>
        <w:t xml:space="preserve"># Define COM number for </w:t>
      </w:r>
      <w:proofErr w:type="spellStart"/>
      <w:r w:rsidRPr="008D4873">
        <w:rPr>
          <w:rFonts w:ascii="Consolas" w:eastAsia="Times New Roman" w:hAnsi="Consolas" w:cs="Times New Roman"/>
          <w:color w:val="6A9955"/>
          <w:sz w:val="24"/>
          <w:szCs w:val="24"/>
        </w:rPr>
        <w:t>arduino</w:t>
      </w:r>
      <w:proofErr w:type="spellEnd"/>
      <w:r w:rsidRPr="008D4873">
        <w:rPr>
          <w:rFonts w:ascii="Consolas" w:eastAsia="Times New Roman" w:hAnsi="Consolas" w:cs="Times New Roman"/>
          <w:color w:val="6A9955"/>
          <w:sz w:val="24"/>
          <w:szCs w:val="24"/>
        </w:rPr>
        <w:t xml:space="preserve"> interface</w:t>
      </w:r>
    </w:p>
    <w:p w14:paraId="6DF13750" w14:textId="3B306E9E" w:rsidR="00B35506" w:rsidRDefault="00B35506" w:rsidP="00FF6766">
      <w:pPr>
        <w:jc w:val="left"/>
      </w:pPr>
      <w:r>
        <w:tab/>
      </w:r>
    </w:p>
    <w:p w14:paraId="4C107C7D" w14:textId="06D8E645" w:rsidR="0010000A" w:rsidRDefault="0010000A" w:rsidP="00FF6766">
      <w:pPr>
        <w:jc w:val="left"/>
      </w:pPr>
      <w:r>
        <w:tab/>
      </w:r>
      <w:r>
        <w:tab/>
      </w:r>
      <w:r>
        <w:tab/>
      </w:r>
      <w:r>
        <w:tab/>
      </w:r>
      <w:r>
        <w:tab/>
      </w:r>
      <w:r w:rsidRPr="0029273D">
        <w:rPr>
          <w:rFonts w:cstheme="majorBidi"/>
          <w:i/>
          <w:iCs/>
          <w:shd w:val="clear" w:color="auto" w:fill="FCFCFC"/>
        </w:rPr>
        <w:t xml:space="preserve">Fig. </w:t>
      </w:r>
      <w:r>
        <w:rPr>
          <w:rFonts w:cstheme="majorBidi"/>
          <w:i/>
          <w:iCs/>
          <w:shd w:val="clear" w:color="auto" w:fill="FCFCFC"/>
        </w:rPr>
        <w:t xml:space="preserve">71: </w:t>
      </w:r>
      <w:r w:rsidR="00D77A9E">
        <w:rPr>
          <w:rFonts w:cstheme="majorBidi"/>
          <w:i/>
          <w:iCs/>
          <w:shd w:val="clear" w:color="auto" w:fill="FCFCFC"/>
        </w:rPr>
        <w:t>Connecting to Arduino</w:t>
      </w:r>
    </w:p>
    <w:p w14:paraId="7116F6FE" w14:textId="77777777" w:rsidR="0010000A" w:rsidRDefault="0010000A" w:rsidP="00FF6766">
      <w:pPr>
        <w:jc w:val="left"/>
      </w:pPr>
    </w:p>
    <w:p w14:paraId="59E3EA1A" w14:textId="77777777" w:rsidR="00B35506" w:rsidRPr="00FF6766" w:rsidRDefault="00B35506" w:rsidP="007A3905">
      <w:pPr>
        <w:pStyle w:val="a4"/>
        <w:numPr>
          <w:ilvl w:val="0"/>
          <w:numId w:val="128"/>
        </w:numPr>
        <w:spacing w:before="0" w:after="160" w:line="259" w:lineRule="auto"/>
        <w:ind w:left="1080"/>
        <w:jc w:val="left"/>
        <w:rPr>
          <w:rFonts w:asciiTheme="majorBidi" w:hAnsiTheme="majorBidi" w:cstheme="majorBidi"/>
        </w:rPr>
      </w:pPr>
      <w:r w:rsidRPr="00FF6766">
        <w:rPr>
          <w:rFonts w:asciiTheme="majorBidi" w:hAnsiTheme="majorBidi" w:cstheme="majorBidi"/>
        </w:rPr>
        <w:t>Install dependencies:</w:t>
      </w:r>
    </w:p>
    <w:p w14:paraId="1798D2F8" w14:textId="77777777" w:rsidR="00B35506" w:rsidRPr="00FF6766" w:rsidRDefault="00B35506" w:rsidP="006C5B04">
      <w:pPr>
        <w:pStyle w:val="a4"/>
        <w:ind w:left="1080"/>
        <w:jc w:val="left"/>
        <w:rPr>
          <w:rFonts w:asciiTheme="majorBidi" w:hAnsiTheme="majorBidi" w:cstheme="majorBidi"/>
        </w:rPr>
      </w:pPr>
      <w:r w:rsidRPr="00FF6766">
        <w:rPr>
          <w:rFonts w:asciiTheme="majorBidi" w:hAnsiTheme="majorBidi" w:cstheme="majorBidi"/>
        </w:rPr>
        <w:br/>
        <w:t>Make sure 'PIP' package is installed.</w:t>
      </w:r>
    </w:p>
    <w:p w14:paraId="5CE240AB" w14:textId="77777777" w:rsidR="00B35506" w:rsidRPr="00FF6766" w:rsidRDefault="00B35506" w:rsidP="006C5B04">
      <w:pPr>
        <w:pStyle w:val="a4"/>
        <w:ind w:left="1080"/>
        <w:jc w:val="left"/>
        <w:rPr>
          <w:rFonts w:asciiTheme="majorBidi" w:hAnsiTheme="majorBidi" w:cstheme="majorBidi"/>
        </w:rPr>
      </w:pPr>
      <w:r w:rsidRPr="00FF6766">
        <w:rPr>
          <w:rFonts w:asciiTheme="majorBidi" w:hAnsiTheme="majorBidi" w:cstheme="majorBidi"/>
        </w:rPr>
        <w:t>Open PowerShell from 'yolov51' folder and execute:</w:t>
      </w:r>
    </w:p>
    <w:p w14:paraId="6ED7D262" w14:textId="77777777" w:rsidR="00B35506" w:rsidRDefault="00B35506" w:rsidP="006C5B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F4B083" w:themeColor="accent2" w:themeTint="99"/>
          <w:sz w:val="24"/>
          <w:szCs w:val="24"/>
        </w:rPr>
      </w:pPr>
      <w:r w:rsidRPr="004F36C9">
        <w:rPr>
          <w:rFonts w:ascii="Consolas" w:eastAsia="Times New Roman" w:hAnsi="Consolas" w:cs="Courier New"/>
          <w:color w:val="F4B083" w:themeColor="accent2" w:themeTint="99"/>
          <w:sz w:val="24"/>
          <w:szCs w:val="24"/>
        </w:rPr>
        <w:tab/>
      </w:r>
      <w:r>
        <w:rPr>
          <w:rFonts w:ascii="Consolas" w:eastAsia="Times New Roman" w:hAnsi="Consolas" w:cs="Courier New"/>
          <w:color w:val="F4B083" w:themeColor="accent2" w:themeTint="99"/>
          <w:sz w:val="24"/>
          <w:szCs w:val="24"/>
        </w:rPr>
        <w:tab/>
      </w:r>
      <w:r w:rsidRPr="00CA6475">
        <w:rPr>
          <w:rFonts w:ascii="Consolas" w:eastAsia="Times New Roman" w:hAnsi="Consolas" w:cs="Courier New"/>
          <w:color w:val="F4B083" w:themeColor="accent2" w:themeTint="99"/>
          <w:sz w:val="24"/>
          <w:szCs w:val="24"/>
          <w:highlight w:val="black"/>
        </w:rPr>
        <w:t>pip install -r requirements.txt</w:t>
      </w:r>
      <w:r w:rsidRPr="00CA6475">
        <w:rPr>
          <w:rFonts w:ascii="Consolas" w:eastAsia="Times New Roman" w:hAnsi="Consolas" w:cs="Courier New"/>
          <w:color w:val="F4B083" w:themeColor="accent2" w:themeTint="99"/>
          <w:sz w:val="24"/>
          <w:szCs w:val="24"/>
        </w:rPr>
        <w:t xml:space="preserve"> </w:t>
      </w:r>
    </w:p>
    <w:p w14:paraId="68AEF9E0" w14:textId="1BEB9DAE" w:rsidR="00B35506" w:rsidRDefault="0010000A" w:rsidP="006C5B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F4B083" w:themeColor="accent2" w:themeTint="99"/>
          <w:sz w:val="24"/>
          <w:szCs w:val="24"/>
        </w:rPr>
      </w:pPr>
      <w:r>
        <w:rPr>
          <w:rFonts w:ascii="Consolas" w:eastAsia="Times New Roman" w:hAnsi="Consolas" w:cs="Courier New"/>
          <w:color w:val="F4B083" w:themeColor="accent2" w:themeTint="99"/>
          <w:sz w:val="24"/>
          <w:szCs w:val="24"/>
        </w:rPr>
        <w:tab/>
      </w:r>
      <w:r>
        <w:rPr>
          <w:rFonts w:ascii="Consolas" w:eastAsia="Times New Roman" w:hAnsi="Consolas" w:cs="Courier New"/>
          <w:color w:val="F4B083" w:themeColor="accent2" w:themeTint="99"/>
          <w:sz w:val="24"/>
          <w:szCs w:val="24"/>
        </w:rPr>
        <w:tab/>
      </w:r>
      <w:r>
        <w:rPr>
          <w:rFonts w:ascii="Consolas" w:eastAsia="Times New Roman" w:hAnsi="Consolas" w:cs="Courier New"/>
          <w:color w:val="F4B083" w:themeColor="accent2" w:themeTint="99"/>
          <w:sz w:val="24"/>
          <w:szCs w:val="24"/>
        </w:rPr>
        <w:tab/>
      </w:r>
      <w:r>
        <w:rPr>
          <w:rFonts w:ascii="Consolas" w:eastAsia="Times New Roman" w:hAnsi="Consolas" w:cs="Courier New"/>
          <w:color w:val="F4B083" w:themeColor="accent2" w:themeTint="99"/>
          <w:sz w:val="24"/>
          <w:szCs w:val="24"/>
        </w:rPr>
        <w:tab/>
      </w:r>
      <w:r w:rsidRPr="0029273D">
        <w:rPr>
          <w:rFonts w:cstheme="majorBidi"/>
          <w:i/>
          <w:iCs/>
          <w:shd w:val="clear" w:color="auto" w:fill="FCFCFC"/>
        </w:rPr>
        <w:t xml:space="preserve">Fig. </w:t>
      </w:r>
      <w:r>
        <w:rPr>
          <w:rFonts w:cstheme="majorBidi"/>
          <w:i/>
          <w:iCs/>
          <w:shd w:val="clear" w:color="auto" w:fill="FCFCFC"/>
        </w:rPr>
        <w:t xml:space="preserve">72: </w:t>
      </w:r>
      <w:r w:rsidR="00D77A9E">
        <w:rPr>
          <w:rFonts w:cstheme="majorBidi"/>
          <w:i/>
          <w:iCs/>
          <w:shd w:val="clear" w:color="auto" w:fill="FCFCFC"/>
        </w:rPr>
        <w:t>Installing dependencies</w:t>
      </w:r>
    </w:p>
    <w:p w14:paraId="1BB50562" w14:textId="77777777" w:rsidR="00B35506" w:rsidRPr="006C5B04" w:rsidRDefault="00B35506" w:rsidP="006C5B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heme="majorBidi"/>
          <w:sz w:val="24"/>
          <w:szCs w:val="24"/>
        </w:rPr>
      </w:pPr>
      <w:r w:rsidRPr="006C5B04">
        <w:rPr>
          <w:rFonts w:eastAsia="Times New Roman" w:cstheme="majorBidi"/>
        </w:rPr>
        <w:t xml:space="preserve">      4) Run 'Demo_Dashboard.py', and choose the algorithm you want to          fire:</w:t>
      </w:r>
      <w:r w:rsidRPr="006C5B04">
        <w:rPr>
          <w:rFonts w:eastAsia="Times New Roman" w:cstheme="majorBidi"/>
        </w:rPr>
        <w:br/>
      </w:r>
    </w:p>
    <w:p w14:paraId="0A9C2F83" w14:textId="77777777" w:rsidR="00B35506" w:rsidRPr="004F36C9" w:rsidRDefault="00B35506" w:rsidP="006C5B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sz w:val="24"/>
          <w:szCs w:val="24"/>
        </w:rPr>
      </w:pPr>
      <w:r w:rsidRPr="004F36C9">
        <w:rPr>
          <w:rFonts w:ascii="Consolas" w:eastAsia="Times New Roman" w:hAnsi="Consolas" w:cs="Courier New"/>
          <w:noProof/>
          <w:sz w:val="24"/>
          <w:szCs w:val="24"/>
        </w:rPr>
        <w:drawing>
          <wp:inline distT="0" distB="0" distL="0" distR="0" wp14:anchorId="255FB334" wp14:editId="10ADF1D8">
            <wp:extent cx="5731510" cy="2626995"/>
            <wp:effectExtent l="0" t="0" r="2540" b="1905"/>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626995"/>
                    </a:xfrm>
                    <a:prstGeom prst="rect">
                      <a:avLst/>
                    </a:prstGeom>
                  </pic:spPr>
                </pic:pic>
              </a:graphicData>
            </a:graphic>
          </wp:inline>
        </w:drawing>
      </w:r>
    </w:p>
    <w:p w14:paraId="24D75CD4" w14:textId="00A830A4" w:rsidR="00B35506" w:rsidRDefault="00462181" w:rsidP="006C5B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24292F"/>
          <w:sz w:val="20"/>
          <w:szCs w:val="20"/>
        </w:rPr>
      </w:pPr>
      <w:r>
        <w:rPr>
          <w:rFonts w:ascii="Consolas" w:eastAsia="Times New Roman" w:hAnsi="Consolas" w:cs="Courier New"/>
          <w:color w:val="24292F"/>
          <w:sz w:val="20"/>
          <w:szCs w:val="20"/>
        </w:rPr>
        <w:tab/>
      </w:r>
      <w:r>
        <w:rPr>
          <w:rFonts w:ascii="Consolas" w:eastAsia="Times New Roman" w:hAnsi="Consolas" w:cs="Courier New"/>
          <w:color w:val="24292F"/>
          <w:sz w:val="20"/>
          <w:szCs w:val="20"/>
        </w:rPr>
        <w:tab/>
      </w:r>
      <w:r>
        <w:rPr>
          <w:rFonts w:ascii="Consolas" w:eastAsia="Times New Roman" w:hAnsi="Consolas" w:cs="Courier New"/>
          <w:color w:val="24292F"/>
          <w:sz w:val="20"/>
          <w:szCs w:val="20"/>
        </w:rPr>
        <w:tab/>
      </w:r>
      <w:r>
        <w:rPr>
          <w:rFonts w:ascii="Consolas" w:eastAsia="Times New Roman" w:hAnsi="Consolas" w:cs="Courier New"/>
          <w:color w:val="24292F"/>
          <w:sz w:val="20"/>
          <w:szCs w:val="20"/>
        </w:rPr>
        <w:tab/>
      </w:r>
      <w:r w:rsidRPr="0029273D">
        <w:rPr>
          <w:rFonts w:cstheme="majorBidi"/>
          <w:i/>
          <w:iCs/>
          <w:shd w:val="clear" w:color="auto" w:fill="FCFCFC"/>
        </w:rPr>
        <w:t xml:space="preserve">Fig. </w:t>
      </w:r>
      <w:r w:rsidR="0010000A">
        <w:rPr>
          <w:rFonts w:cstheme="majorBidi"/>
          <w:i/>
          <w:iCs/>
          <w:shd w:val="clear" w:color="auto" w:fill="FCFCFC"/>
        </w:rPr>
        <w:t>73</w:t>
      </w:r>
      <w:r>
        <w:rPr>
          <w:rFonts w:cstheme="majorBidi"/>
          <w:i/>
          <w:iCs/>
          <w:shd w:val="clear" w:color="auto" w:fill="FCFCFC"/>
        </w:rPr>
        <w:t>: First Screen</w:t>
      </w:r>
    </w:p>
    <w:p w14:paraId="7510F93E" w14:textId="4B1DDAD8" w:rsidR="00B35506" w:rsidRDefault="00B35506" w:rsidP="006C5B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24292F"/>
          <w:sz w:val="20"/>
          <w:szCs w:val="20"/>
        </w:rPr>
      </w:pPr>
    </w:p>
    <w:p w14:paraId="53617193" w14:textId="0E507E0D" w:rsidR="00B35506" w:rsidRDefault="00B35506" w:rsidP="006C5B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24292F"/>
          <w:sz w:val="20"/>
          <w:szCs w:val="20"/>
        </w:rPr>
      </w:pPr>
    </w:p>
    <w:p w14:paraId="41006DEC" w14:textId="451F749A" w:rsidR="00B35506" w:rsidRDefault="00B35506" w:rsidP="006C5B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24292F"/>
          <w:sz w:val="20"/>
          <w:szCs w:val="20"/>
        </w:rPr>
      </w:pPr>
    </w:p>
    <w:p w14:paraId="62C9092A" w14:textId="60BF0B9D" w:rsidR="00B35506" w:rsidRDefault="00B35506" w:rsidP="006C5B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24292F"/>
          <w:sz w:val="20"/>
          <w:szCs w:val="20"/>
        </w:rPr>
      </w:pPr>
    </w:p>
    <w:p w14:paraId="1C2D67F8" w14:textId="3F523F5A" w:rsidR="00B35506" w:rsidRDefault="00B35506" w:rsidP="007A39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24292F"/>
          <w:sz w:val="20"/>
          <w:szCs w:val="20"/>
        </w:rPr>
      </w:pPr>
    </w:p>
    <w:p w14:paraId="5155266D" w14:textId="6DB24BD1" w:rsidR="00462181" w:rsidRDefault="00462181" w:rsidP="007A39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24292F"/>
          <w:sz w:val="20"/>
          <w:szCs w:val="20"/>
        </w:rPr>
      </w:pPr>
    </w:p>
    <w:p w14:paraId="6C138F1A" w14:textId="27F25B67" w:rsidR="00462181" w:rsidRDefault="00462181" w:rsidP="007A39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24292F"/>
          <w:sz w:val="20"/>
          <w:szCs w:val="20"/>
        </w:rPr>
      </w:pPr>
    </w:p>
    <w:p w14:paraId="17A95377" w14:textId="77777777" w:rsidR="00462181" w:rsidRDefault="00462181" w:rsidP="006C5B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24292F"/>
          <w:sz w:val="20"/>
          <w:szCs w:val="20"/>
        </w:rPr>
      </w:pPr>
    </w:p>
    <w:p w14:paraId="1F1E7D52" w14:textId="77777777" w:rsidR="00B35506" w:rsidRPr="006C5B04" w:rsidRDefault="00B35506" w:rsidP="006C5B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heme="majorBidi"/>
          <w:color w:val="24292F"/>
          <w:sz w:val="20"/>
          <w:szCs w:val="20"/>
        </w:rPr>
      </w:pPr>
    </w:p>
    <w:p w14:paraId="2736C3A0" w14:textId="77777777" w:rsidR="00B35506" w:rsidRPr="006C5B04" w:rsidRDefault="00B35506" w:rsidP="00856387">
      <w:pPr>
        <w:pStyle w:val="a4"/>
        <w:numPr>
          <w:ilvl w:val="0"/>
          <w:numId w:val="1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Theme="majorBidi" w:eastAsia="Times New Roman" w:hAnsiTheme="majorBidi" w:cstheme="majorBidi"/>
          <w:b/>
          <w:bCs/>
          <w:color w:val="24292F"/>
          <w:sz w:val="20"/>
          <w:szCs w:val="20"/>
        </w:rPr>
      </w:pPr>
      <w:r w:rsidRPr="006C5B04">
        <w:rPr>
          <w:rFonts w:asciiTheme="majorBidi" w:hAnsiTheme="majorBidi" w:cstheme="majorBidi"/>
          <w:b/>
          <w:bCs/>
        </w:rPr>
        <w:t>Maintenance Guide</w:t>
      </w:r>
    </w:p>
    <w:p w14:paraId="7AFB8D97" w14:textId="77777777" w:rsidR="00B35506" w:rsidRPr="006C5B04" w:rsidRDefault="00B35506" w:rsidP="006C5B04">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left"/>
        <w:rPr>
          <w:rFonts w:asciiTheme="majorBidi" w:eastAsia="Times New Roman" w:hAnsiTheme="majorBidi" w:cstheme="majorBidi"/>
          <w:b/>
          <w:bCs/>
          <w:color w:val="24292F"/>
          <w:sz w:val="20"/>
          <w:szCs w:val="20"/>
        </w:rPr>
      </w:pPr>
    </w:p>
    <w:p w14:paraId="1F73CA1A" w14:textId="4F6CE68B" w:rsidR="00B35506" w:rsidRPr="006C5B04" w:rsidRDefault="00B35506" w:rsidP="006C5B04">
      <w:pPr>
        <w:pStyle w:val="a4"/>
        <w:numPr>
          <w:ilvl w:val="0"/>
          <w:numId w:val="1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heme="majorBidi" w:eastAsia="Times New Roman" w:hAnsiTheme="majorBidi" w:cstheme="majorBidi"/>
          <w:b/>
          <w:bCs/>
          <w:color w:val="24292F"/>
          <w:sz w:val="20"/>
          <w:szCs w:val="20"/>
        </w:rPr>
      </w:pPr>
      <w:r w:rsidRPr="006C5B04">
        <w:rPr>
          <w:rFonts w:asciiTheme="majorBidi" w:hAnsiTheme="majorBidi" w:cstheme="majorBidi"/>
          <w:b/>
          <w:bCs/>
        </w:rPr>
        <w:t>Software Structure</w:t>
      </w:r>
    </w:p>
    <w:p w14:paraId="381CFED1" w14:textId="50C5F8EB" w:rsidR="00B35506" w:rsidRPr="006C5B04" w:rsidRDefault="00B35506" w:rsidP="006C5B04">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left"/>
        <w:rPr>
          <w:rFonts w:asciiTheme="majorBidi" w:eastAsia="Times New Roman" w:hAnsiTheme="majorBidi" w:cstheme="majorBidi"/>
          <w:b/>
          <w:bCs/>
          <w:color w:val="24292F"/>
          <w:sz w:val="20"/>
          <w:szCs w:val="20"/>
        </w:rPr>
      </w:pPr>
    </w:p>
    <w:p w14:paraId="4B687AAE" w14:textId="44C40D61" w:rsidR="00B35506" w:rsidRDefault="00B35506" w:rsidP="006C5B04">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left"/>
        <w:rPr>
          <w:rFonts w:ascii="Consolas" w:eastAsia="Times New Roman" w:hAnsi="Consolas" w:cs="Courier New"/>
          <w:b/>
          <w:bCs/>
          <w:color w:val="24292F"/>
          <w:sz w:val="20"/>
          <w:szCs w:val="20"/>
        </w:rPr>
      </w:pPr>
      <w:r w:rsidRPr="00ED0F26">
        <w:rPr>
          <w:rFonts w:ascii="Consolas" w:eastAsia="Times New Roman" w:hAnsi="Consolas" w:cs="Courier New"/>
          <w:b/>
          <w:bCs/>
          <w:noProof/>
          <w:color w:val="24292F"/>
          <w:sz w:val="20"/>
          <w:szCs w:val="20"/>
        </w:rPr>
        <w:drawing>
          <wp:inline distT="0" distB="0" distL="0" distR="0" wp14:anchorId="09ECC8EB" wp14:editId="7C23A682">
            <wp:extent cx="5286375" cy="3214814"/>
            <wp:effectExtent l="0" t="0" r="0" b="5080"/>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92197" cy="3218354"/>
                    </a:xfrm>
                    <a:prstGeom prst="rect">
                      <a:avLst/>
                    </a:prstGeom>
                  </pic:spPr>
                </pic:pic>
              </a:graphicData>
            </a:graphic>
          </wp:inline>
        </w:drawing>
      </w:r>
    </w:p>
    <w:p w14:paraId="02374E7D" w14:textId="544ACF66" w:rsidR="00B35506" w:rsidRDefault="00B35506" w:rsidP="006C5B04">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left"/>
        <w:rPr>
          <w:rFonts w:ascii="Consolas" w:eastAsia="Times New Roman" w:hAnsi="Consolas" w:cs="Courier New"/>
          <w:b/>
          <w:bCs/>
          <w:color w:val="24292F"/>
          <w:sz w:val="20"/>
          <w:szCs w:val="20"/>
        </w:rPr>
      </w:pPr>
    </w:p>
    <w:p w14:paraId="1ECACCC1" w14:textId="4F5EC597" w:rsidR="00B35506" w:rsidRDefault="00462181" w:rsidP="007A3905">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left"/>
        <w:rPr>
          <w:rFonts w:cstheme="majorBidi"/>
          <w:i/>
          <w:iCs/>
          <w:shd w:val="clear" w:color="auto" w:fill="FCFCFC"/>
        </w:rPr>
      </w:pPr>
      <w:r>
        <w:rPr>
          <w:rFonts w:ascii="Consolas" w:eastAsia="Times New Roman" w:hAnsi="Consolas" w:cs="Courier New"/>
          <w:b/>
          <w:bCs/>
          <w:color w:val="24292F"/>
          <w:sz w:val="20"/>
          <w:szCs w:val="20"/>
        </w:rPr>
        <w:tab/>
      </w:r>
      <w:r>
        <w:rPr>
          <w:rFonts w:ascii="Consolas" w:eastAsia="Times New Roman" w:hAnsi="Consolas" w:cs="Courier New"/>
          <w:b/>
          <w:bCs/>
          <w:color w:val="24292F"/>
          <w:sz w:val="20"/>
          <w:szCs w:val="20"/>
        </w:rPr>
        <w:tab/>
      </w:r>
      <w:r>
        <w:rPr>
          <w:rFonts w:ascii="Consolas" w:eastAsia="Times New Roman" w:hAnsi="Consolas" w:cs="Courier New"/>
          <w:b/>
          <w:bCs/>
          <w:color w:val="24292F"/>
          <w:sz w:val="20"/>
          <w:szCs w:val="20"/>
        </w:rPr>
        <w:tab/>
      </w:r>
      <w:r w:rsidRPr="0029273D">
        <w:rPr>
          <w:rFonts w:asciiTheme="majorBidi" w:hAnsiTheme="majorBidi" w:cstheme="majorBidi"/>
          <w:i/>
          <w:iCs/>
          <w:shd w:val="clear" w:color="auto" w:fill="FCFCFC"/>
        </w:rPr>
        <w:t xml:space="preserve">Fig. </w:t>
      </w:r>
      <w:r w:rsidR="0010000A">
        <w:rPr>
          <w:rFonts w:asciiTheme="majorBidi" w:hAnsiTheme="majorBidi" w:cstheme="majorBidi"/>
          <w:i/>
          <w:iCs/>
          <w:shd w:val="clear" w:color="auto" w:fill="FCFCFC"/>
        </w:rPr>
        <w:t>74</w:t>
      </w:r>
      <w:r>
        <w:rPr>
          <w:rFonts w:cstheme="majorBidi"/>
          <w:i/>
          <w:iCs/>
          <w:shd w:val="clear" w:color="auto" w:fill="FCFCFC"/>
        </w:rPr>
        <w:t xml:space="preserve">: </w:t>
      </w:r>
      <w:r w:rsidR="005F3D47">
        <w:rPr>
          <w:rFonts w:cstheme="majorBidi"/>
          <w:i/>
          <w:iCs/>
          <w:shd w:val="clear" w:color="auto" w:fill="FCFCFC"/>
        </w:rPr>
        <w:t xml:space="preserve">Package </w:t>
      </w:r>
      <w:r w:rsidR="005F3D47" w:rsidRPr="005F3D47">
        <w:rPr>
          <w:rFonts w:cstheme="majorBidi"/>
          <w:i/>
          <w:iCs/>
          <w:shd w:val="clear" w:color="auto" w:fill="FCFCFC"/>
        </w:rPr>
        <w:t>Diagram</w:t>
      </w:r>
    </w:p>
    <w:p w14:paraId="5DCAD61D" w14:textId="15ADE238" w:rsidR="00462181" w:rsidRDefault="00462181" w:rsidP="007A3905">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left"/>
        <w:rPr>
          <w:rFonts w:ascii="Consolas" w:eastAsia="Times New Roman" w:hAnsi="Consolas" w:cs="Courier New"/>
          <w:b/>
          <w:bCs/>
          <w:color w:val="24292F"/>
          <w:sz w:val="20"/>
          <w:szCs w:val="20"/>
        </w:rPr>
      </w:pPr>
    </w:p>
    <w:p w14:paraId="4ACC3617" w14:textId="57F5CBD2" w:rsidR="00462181" w:rsidRDefault="00462181" w:rsidP="007A3905">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left"/>
        <w:rPr>
          <w:rFonts w:ascii="Consolas" w:eastAsia="Times New Roman" w:hAnsi="Consolas" w:cs="Courier New"/>
          <w:b/>
          <w:bCs/>
          <w:color w:val="24292F"/>
          <w:sz w:val="20"/>
          <w:szCs w:val="20"/>
        </w:rPr>
      </w:pPr>
    </w:p>
    <w:p w14:paraId="0B992C68" w14:textId="7539A2B6" w:rsidR="00462181" w:rsidRDefault="00462181" w:rsidP="007A3905">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left"/>
        <w:rPr>
          <w:rFonts w:ascii="Consolas" w:eastAsia="Times New Roman" w:hAnsi="Consolas" w:cs="Courier New"/>
          <w:b/>
          <w:bCs/>
          <w:color w:val="24292F"/>
          <w:sz w:val="20"/>
          <w:szCs w:val="20"/>
        </w:rPr>
      </w:pPr>
    </w:p>
    <w:p w14:paraId="3F24257D" w14:textId="1B6C8593" w:rsidR="00462181" w:rsidRDefault="00462181" w:rsidP="007A3905">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left"/>
        <w:rPr>
          <w:rFonts w:ascii="Consolas" w:eastAsia="Times New Roman" w:hAnsi="Consolas" w:cs="Courier New"/>
          <w:b/>
          <w:bCs/>
          <w:color w:val="24292F"/>
          <w:sz w:val="20"/>
          <w:szCs w:val="20"/>
        </w:rPr>
      </w:pPr>
    </w:p>
    <w:p w14:paraId="2D4D29B3" w14:textId="0A69CD69" w:rsidR="00462181" w:rsidRDefault="00462181" w:rsidP="007A3905">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left"/>
        <w:rPr>
          <w:rFonts w:ascii="Consolas" w:eastAsia="Times New Roman" w:hAnsi="Consolas" w:cs="Courier New"/>
          <w:b/>
          <w:bCs/>
          <w:color w:val="24292F"/>
          <w:sz w:val="20"/>
          <w:szCs w:val="20"/>
        </w:rPr>
      </w:pPr>
    </w:p>
    <w:p w14:paraId="17F9DAFC" w14:textId="6752C4F8" w:rsidR="00462181" w:rsidRDefault="00462181" w:rsidP="007A3905">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left"/>
        <w:rPr>
          <w:rFonts w:ascii="Consolas" w:eastAsia="Times New Roman" w:hAnsi="Consolas" w:cs="Courier New"/>
          <w:b/>
          <w:bCs/>
          <w:color w:val="24292F"/>
          <w:sz w:val="20"/>
          <w:szCs w:val="20"/>
        </w:rPr>
      </w:pPr>
    </w:p>
    <w:p w14:paraId="6D5B4C9C" w14:textId="6296F9CD" w:rsidR="00462181" w:rsidRDefault="00462181" w:rsidP="007A3905">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left"/>
        <w:rPr>
          <w:rFonts w:ascii="Consolas" w:eastAsia="Times New Roman" w:hAnsi="Consolas" w:cs="Courier New"/>
          <w:b/>
          <w:bCs/>
          <w:color w:val="24292F"/>
          <w:sz w:val="20"/>
          <w:szCs w:val="20"/>
        </w:rPr>
      </w:pPr>
    </w:p>
    <w:p w14:paraId="54FA1480" w14:textId="18F142FA" w:rsidR="00462181" w:rsidRDefault="00462181" w:rsidP="007A3905">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left"/>
        <w:rPr>
          <w:rFonts w:ascii="Consolas" w:eastAsia="Times New Roman" w:hAnsi="Consolas" w:cs="Courier New"/>
          <w:b/>
          <w:bCs/>
          <w:color w:val="24292F"/>
          <w:sz w:val="20"/>
          <w:szCs w:val="20"/>
        </w:rPr>
      </w:pPr>
    </w:p>
    <w:p w14:paraId="7AA32771" w14:textId="602D03D9" w:rsidR="00462181" w:rsidRDefault="00462181" w:rsidP="007A3905">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left"/>
        <w:rPr>
          <w:rFonts w:ascii="Consolas" w:eastAsia="Times New Roman" w:hAnsi="Consolas" w:cs="Courier New"/>
          <w:b/>
          <w:bCs/>
          <w:color w:val="24292F"/>
          <w:sz w:val="20"/>
          <w:szCs w:val="20"/>
        </w:rPr>
      </w:pPr>
    </w:p>
    <w:p w14:paraId="39F987F4" w14:textId="34E1799A" w:rsidR="00462181" w:rsidRDefault="00462181" w:rsidP="007A3905">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left"/>
        <w:rPr>
          <w:rFonts w:ascii="Consolas" w:eastAsia="Times New Roman" w:hAnsi="Consolas" w:cs="Courier New"/>
          <w:b/>
          <w:bCs/>
          <w:color w:val="24292F"/>
          <w:sz w:val="20"/>
          <w:szCs w:val="20"/>
        </w:rPr>
      </w:pPr>
    </w:p>
    <w:p w14:paraId="4902DA3E" w14:textId="0D7B5970" w:rsidR="00462181" w:rsidRDefault="00462181" w:rsidP="007A3905">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left"/>
        <w:rPr>
          <w:rFonts w:ascii="Consolas" w:eastAsia="Times New Roman" w:hAnsi="Consolas" w:cs="Courier New"/>
          <w:b/>
          <w:bCs/>
          <w:color w:val="24292F"/>
          <w:sz w:val="20"/>
          <w:szCs w:val="20"/>
        </w:rPr>
      </w:pPr>
    </w:p>
    <w:p w14:paraId="5022DA27" w14:textId="6417FA69" w:rsidR="00462181" w:rsidRDefault="00462181" w:rsidP="007A3905">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left"/>
        <w:rPr>
          <w:rFonts w:ascii="Consolas" w:eastAsia="Times New Roman" w:hAnsi="Consolas" w:cs="Courier New"/>
          <w:b/>
          <w:bCs/>
          <w:color w:val="24292F"/>
          <w:sz w:val="20"/>
          <w:szCs w:val="20"/>
        </w:rPr>
      </w:pPr>
    </w:p>
    <w:p w14:paraId="06EE6BBC" w14:textId="00A53F3D" w:rsidR="00462181" w:rsidRDefault="00462181" w:rsidP="007A3905">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left"/>
        <w:rPr>
          <w:rFonts w:ascii="Consolas" w:eastAsia="Times New Roman" w:hAnsi="Consolas" w:cs="Courier New"/>
          <w:b/>
          <w:bCs/>
          <w:color w:val="24292F"/>
          <w:sz w:val="20"/>
          <w:szCs w:val="20"/>
        </w:rPr>
      </w:pPr>
    </w:p>
    <w:p w14:paraId="5E77ABF3" w14:textId="300C6A3D" w:rsidR="00462181" w:rsidRDefault="00462181" w:rsidP="007A3905">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left"/>
        <w:rPr>
          <w:rFonts w:ascii="Consolas" w:eastAsia="Times New Roman" w:hAnsi="Consolas" w:cs="Courier New"/>
          <w:b/>
          <w:bCs/>
          <w:color w:val="24292F"/>
          <w:sz w:val="20"/>
          <w:szCs w:val="20"/>
        </w:rPr>
      </w:pPr>
    </w:p>
    <w:p w14:paraId="675466BF" w14:textId="2BF69D42" w:rsidR="00462181" w:rsidRDefault="00462181" w:rsidP="007A3905">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left"/>
        <w:rPr>
          <w:rFonts w:ascii="Consolas" w:eastAsia="Times New Roman" w:hAnsi="Consolas" w:cs="Courier New"/>
          <w:b/>
          <w:bCs/>
          <w:color w:val="24292F"/>
          <w:sz w:val="20"/>
          <w:szCs w:val="20"/>
        </w:rPr>
      </w:pPr>
    </w:p>
    <w:p w14:paraId="2EFBA7B9" w14:textId="075E2746" w:rsidR="00462181" w:rsidRDefault="00462181" w:rsidP="007A3905">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left"/>
        <w:rPr>
          <w:rFonts w:ascii="Consolas" w:eastAsia="Times New Roman" w:hAnsi="Consolas" w:cs="Courier New"/>
          <w:b/>
          <w:bCs/>
          <w:color w:val="24292F"/>
          <w:sz w:val="20"/>
          <w:szCs w:val="20"/>
        </w:rPr>
      </w:pPr>
    </w:p>
    <w:p w14:paraId="42154B59" w14:textId="45F86189" w:rsidR="00462181" w:rsidRDefault="00462181" w:rsidP="007A3905">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left"/>
        <w:rPr>
          <w:rFonts w:ascii="Consolas" w:eastAsia="Times New Roman" w:hAnsi="Consolas" w:cs="Courier New"/>
          <w:b/>
          <w:bCs/>
          <w:color w:val="24292F"/>
          <w:sz w:val="20"/>
          <w:szCs w:val="20"/>
        </w:rPr>
      </w:pPr>
    </w:p>
    <w:p w14:paraId="64C29431" w14:textId="163E3E93" w:rsidR="00462181" w:rsidRDefault="00462181" w:rsidP="007A3905">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left"/>
        <w:rPr>
          <w:rFonts w:ascii="Consolas" w:eastAsia="Times New Roman" w:hAnsi="Consolas" w:cs="Courier New"/>
          <w:b/>
          <w:bCs/>
          <w:color w:val="24292F"/>
          <w:sz w:val="20"/>
          <w:szCs w:val="20"/>
        </w:rPr>
      </w:pPr>
    </w:p>
    <w:p w14:paraId="6CF340F3" w14:textId="6BA6286C" w:rsidR="00462181" w:rsidRDefault="00462181" w:rsidP="007A3905">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left"/>
        <w:rPr>
          <w:rFonts w:ascii="Consolas" w:eastAsia="Times New Roman" w:hAnsi="Consolas" w:cs="Courier New"/>
          <w:b/>
          <w:bCs/>
          <w:color w:val="24292F"/>
          <w:sz w:val="20"/>
          <w:szCs w:val="20"/>
        </w:rPr>
      </w:pPr>
    </w:p>
    <w:p w14:paraId="6069A860" w14:textId="5CF76B5E" w:rsidR="00462181" w:rsidRDefault="00462181" w:rsidP="007A3905">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left"/>
        <w:rPr>
          <w:rFonts w:ascii="Consolas" w:eastAsia="Times New Roman" w:hAnsi="Consolas" w:cs="Courier New"/>
          <w:b/>
          <w:bCs/>
          <w:color w:val="24292F"/>
          <w:sz w:val="20"/>
          <w:szCs w:val="20"/>
        </w:rPr>
      </w:pPr>
    </w:p>
    <w:p w14:paraId="1ADED775" w14:textId="01A144AE" w:rsidR="00462181" w:rsidRDefault="00462181" w:rsidP="007A3905">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left"/>
        <w:rPr>
          <w:rFonts w:ascii="Consolas" w:eastAsia="Times New Roman" w:hAnsi="Consolas" w:cs="Courier New"/>
          <w:b/>
          <w:bCs/>
          <w:color w:val="24292F"/>
          <w:sz w:val="20"/>
          <w:szCs w:val="20"/>
        </w:rPr>
      </w:pPr>
    </w:p>
    <w:p w14:paraId="22D481E2" w14:textId="2567F807" w:rsidR="00462181" w:rsidRDefault="00462181" w:rsidP="007A3905">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left"/>
        <w:rPr>
          <w:rFonts w:ascii="Consolas" w:eastAsia="Times New Roman" w:hAnsi="Consolas" w:cs="Courier New"/>
          <w:b/>
          <w:bCs/>
          <w:color w:val="24292F"/>
          <w:sz w:val="20"/>
          <w:szCs w:val="20"/>
        </w:rPr>
      </w:pPr>
    </w:p>
    <w:p w14:paraId="20A2D805" w14:textId="4A408AC3" w:rsidR="00462181" w:rsidRDefault="00462181" w:rsidP="007A3905">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left"/>
        <w:rPr>
          <w:rFonts w:ascii="Consolas" w:eastAsia="Times New Roman" w:hAnsi="Consolas" w:cs="Courier New"/>
          <w:b/>
          <w:bCs/>
          <w:color w:val="24292F"/>
          <w:sz w:val="20"/>
          <w:szCs w:val="20"/>
        </w:rPr>
      </w:pPr>
    </w:p>
    <w:p w14:paraId="2918386D" w14:textId="5DCB5257" w:rsidR="00462181" w:rsidRDefault="00462181" w:rsidP="007A3905">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left"/>
        <w:rPr>
          <w:rFonts w:ascii="Consolas" w:eastAsia="Times New Roman" w:hAnsi="Consolas" w:cs="Courier New"/>
          <w:b/>
          <w:bCs/>
          <w:color w:val="24292F"/>
          <w:sz w:val="20"/>
          <w:szCs w:val="20"/>
        </w:rPr>
      </w:pPr>
    </w:p>
    <w:p w14:paraId="5C22AB45" w14:textId="3C64454A" w:rsidR="00462181" w:rsidRDefault="00462181" w:rsidP="007A3905">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left"/>
        <w:rPr>
          <w:rFonts w:ascii="Consolas" w:eastAsia="Times New Roman" w:hAnsi="Consolas" w:cs="Courier New"/>
          <w:b/>
          <w:bCs/>
          <w:color w:val="24292F"/>
          <w:sz w:val="20"/>
          <w:szCs w:val="20"/>
        </w:rPr>
      </w:pPr>
    </w:p>
    <w:p w14:paraId="6DC2F85A" w14:textId="2438C5C0" w:rsidR="00462181" w:rsidRDefault="00462181" w:rsidP="007A3905">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left"/>
        <w:rPr>
          <w:rFonts w:ascii="Consolas" w:eastAsia="Times New Roman" w:hAnsi="Consolas" w:cs="Courier New"/>
          <w:b/>
          <w:bCs/>
          <w:color w:val="24292F"/>
          <w:sz w:val="20"/>
          <w:szCs w:val="20"/>
        </w:rPr>
      </w:pPr>
    </w:p>
    <w:p w14:paraId="31071AA3" w14:textId="77777777" w:rsidR="00462181" w:rsidRDefault="00462181" w:rsidP="007A3905">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left"/>
        <w:rPr>
          <w:rFonts w:ascii="Consolas" w:eastAsia="Times New Roman" w:hAnsi="Consolas" w:cs="Courier New"/>
          <w:b/>
          <w:bCs/>
          <w:color w:val="24292F"/>
          <w:sz w:val="20"/>
          <w:szCs w:val="20"/>
        </w:rPr>
      </w:pPr>
    </w:p>
    <w:p w14:paraId="23E4C28F" w14:textId="77777777" w:rsidR="00462181" w:rsidRDefault="00462181" w:rsidP="006C5B04">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left"/>
        <w:rPr>
          <w:rFonts w:ascii="Consolas" w:eastAsia="Times New Roman" w:hAnsi="Consolas" w:cs="Courier New"/>
          <w:b/>
          <w:bCs/>
          <w:color w:val="24292F"/>
          <w:sz w:val="20"/>
          <w:szCs w:val="20"/>
        </w:rPr>
      </w:pPr>
    </w:p>
    <w:p w14:paraId="06CAF319" w14:textId="04FF1C34" w:rsidR="00B35506" w:rsidRDefault="00B35506" w:rsidP="006C5B04">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left"/>
        <w:rPr>
          <w:rFonts w:asciiTheme="majorHAnsi" w:eastAsia="Times New Roman" w:hAnsiTheme="majorHAnsi" w:cstheme="majorHAnsi"/>
          <w:b/>
          <w:bCs/>
          <w:color w:val="24292F"/>
        </w:rPr>
      </w:pPr>
    </w:p>
    <w:p w14:paraId="651DDC8F" w14:textId="0A01C954" w:rsidR="00B35506" w:rsidRPr="006C5B04" w:rsidRDefault="00462181" w:rsidP="006C5B04">
      <w:pPr>
        <w:pStyle w:val="a4"/>
        <w:numPr>
          <w:ilvl w:val="0"/>
          <w:numId w:val="1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heme="majorBidi" w:eastAsia="Times New Roman" w:hAnsiTheme="majorBidi" w:cstheme="majorBidi"/>
          <w:b/>
          <w:bCs/>
          <w:color w:val="24292F"/>
        </w:rPr>
      </w:pPr>
      <w:r w:rsidRPr="006C5B04">
        <w:rPr>
          <w:rFonts w:asciiTheme="majorBidi" w:eastAsia="Times New Roman" w:hAnsiTheme="majorBidi" w:cstheme="majorBidi"/>
          <w:b/>
          <w:bCs/>
          <w:noProof/>
          <w:color w:val="24292F"/>
          <w:sz w:val="20"/>
          <w:szCs w:val="20"/>
          <w:rtl/>
        </w:rPr>
        <mc:AlternateContent>
          <mc:Choice Requires="wps">
            <w:drawing>
              <wp:anchor distT="45720" distB="45720" distL="114300" distR="114300" simplePos="0" relativeHeight="251669504" behindDoc="0" locked="0" layoutInCell="1" allowOverlap="1" wp14:anchorId="6997CF60" wp14:editId="7EB7CE85">
                <wp:simplePos x="0" y="0"/>
                <wp:positionH relativeFrom="margin">
                  <wp:posOffset>1160780</wp:posOffset>
                </wp:positionH>
                <wp:positionV relativeFrom="paragraph">
                  <wp:posOffset>323004</wp:posOffset>
                </wp:positionV>
                <wp:extent cx="3397250" cy="1404620"/>
                <wp:effectExtent l="0" t="0" r="12700" b="13970"/>
                <wp:wrapTopAndBottom/>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397250" cy="1404620"/>
                        </a:xfrm>
                        <a:prstGeom prst="rect">
                          <a:avLst/>
                        </a:prstGeom>
                        <a:solidFill>
                          <a:srgbClr val="FFFFFF"/>
                        </a:solidFill>
                        <a:ln w="9525">
                          <a:solidFill>
                            <a:srgbClr val="000000"/>
                          </a:solidFill>
                          <a:miter lim="800000"/>
                          <a:headEnd/>
                          <a:tailEnd/>
                        </a:ln>
                      </wps:spPr>
                      <wps:txbx>
                        <w:txbxContent>
                          <w:p w14:paraId="1F248DE5" w14:textId="77777777" w:rsidR="001D000C" w:rsidRPr="00BB2549" w:rsidRDefault="001D000C" w:rsidP="00B35506">
                            <w:pPr>
                              <w:spacing w:after="0"/>
                              <w:rPr>
                                <w:sz w:val="18"/>
                                <w:szCs w:val="18"/>
                              </w:rPr>
                            </w:pPr>
                            <w:r w:rsidRPr="00BB2549">
                              <w:rPr>
                                <w:sz w:val="18"/>
                                <w:szCs w:val="18"/>
                              </w:rPr>
                              <w:t>matplotlib&gt;=3.2.2</w:t>
                            </w:r>
                          </w:p>
                          <w:p w14:paraId="58645019" w14:textId="77777777" w:rsidR="001D000C" w:rsidRPr="00BB2549" w:rsidRDefault="001D000C" w:rsidP="00B35506">
                            <w:pPr>
                              <w:spacing w:after="0"/>
                              <w:rPr>
                                <w:sz w:val="18"/>
                                <w:szCs w:val="18"/>
                              </w:rPr>
                            </w:pPr>
                            <w:r w:rsidRPr="00BB2549">
                              <w:rPr>
                                <w:sz w:val="18"/>
                                <w:szCs w:val="18"/>
                              </w:rPr>
                              <w:t>numpy&gt;=1.18.5</w:t>
                            </w:r>
                          </w:p>
                          <w:p w14:paraId="1B61BAFB" w14:textId="77777777" w:rsidR="001D000C" w:rsidRPr="00BB2549" w:rsidRDefault="001D000C" w:rsidP="00B35506">
                            <w:pPr>
                              <w:spacing w:after="0"/>
                              <w:rPr>
                                <w:sz w:val="18"/>
                                <w:szCs w:val="18"/>
                              </w:rPr>
                            </w:pPr>
                            <w:r w:rsidRPr="00BB2549">
                              <w:rPr>
                                <w:sz w:val="18"/>
                                <w:szCs w:val="18"/>
                              </w:rPr>
                              <w:t>opencv-python&gt;=4.1.2</w:t>
                            </w:r>
                          </w:p>
                          <w:p w14:paraId="0F4EF83E" w14:textId="77777777" w:rsidR="001D000C" w:rsidRPr="00BB2549" w:rsidRDefault="001D000C" w:rsidP="00B35506">
                            <w:pPr>
                              <w:spacing w:after="0"/>
                              <w:rPr>
                                <w:sz w:val="18"/>
                                <w:szCs w:val="18"/>
                              </w:rPr>
                            </w:pPr>
                            <w:r w:rsidRPr="00BB2549">
                              <w:rPr>
                                <w:sz w:val="18"/>
                                <w:szCs w:val="18"/>
                              </w:rPr>
                              <w:t>Pillow&gt;=7.1.2</w:t>
                            </w:r>
                          </w:p>
                          <w:p w14:paraId="639619D2" w14:textId="77777777" w:rsidR="001D000C" w:rsidRPr="00BB2549" w:rsidRDefault="001D000C" w:rsidP="00B35506">
                            <w:pPr>
                              <w:spacing w:after="0"/>
                              <w:rPr>
                                <w:sz w:val="18"/>
                                <w:szCs w:val="18"/>
                              </w:rPr>
                            </w:pPr>
                            <w:r w:rsidRPr="00BB2549">
                              <w:rPr>
                                <w:sz w:val="18"/>
                                <w:szCs w:val="18"/>
                              </w:rPr>
                              <w:t>PyYAML&gt;=5.3.1</w:t>
                            </w:r>
                          </w:p>
                          <w:p w14:paraId="10696914" w14:textId="77777777" w:rsidR="001D000C" w:rsidRPr="00BB2549" w:rsidRDefault="001D000C" w:rsidP="00B35506">
                            <w:pPr>
                              <w:spacing w:after="0"/>
                              <w:rPr>
                                <w:sz w:val="18"/>
                                <w:szCs w:val="18"/>
                              </w:rPr>
                            </w:pPr>
                            <w:r w:rsidRPr="00BB2549">
                              <w:rPr>
                                <w:sz w:val="18"/>
                                <w:szCs w:val="18"/>
                              </w:rPr>
                              <w:t>requests&gt;=2.23.0</w:t>
                            </w:r>
                          </w:p>
                          <w:p w14:paraId="36F0EB4C" w14:textId="77777777" w:rsidR="001D000C" w:rsidRPr="00BB2549" w:rsidRDefault="001D000C" w:rsidP="00B35506">
                            <w:pPr>
                              <w:spacing w:after="0"/>
                              <w:rPr>
                                <w:sz w:val="18"/>
                                <w:szCs w:val="18"/>
                              </w:rPr>
                            </w:pPr>
                            <w:r w:rsidRPr="00BB2549">
                              <w:rPr>
                                <w:sz w:val="18"/>
                                <w:szCs w:val="18"/>
                              </w:rPr>
                              <w:t>scipy&gt;=1.4.1</w:t>
                            </w:r>
                          </w:p>
                          <w:p w14:paraId="537FA3F1" w14:textId="77777777" w:rsidR="001D000C" w:rsidRPr="00BB2549" w:rsidRDefault="001D000C" w:rsidP="00B35506">
                            <w:pPr>
                              <w:spacing w:after="0"/>
                              <w:rPr>
                                <w:sz w:val="18"/>
                                <w:szCs w:val="18"/>
                              </w:rPr>
                            </w:pPr>
                            <w:r w:rsidRPr="00BB2549">
                              <w:rPr>
                                <w:sz w:val="18"/>
                                <w:szCs w:val="18"/>
                              </w:rPr>
                              <w:t>torch&gt;=1.7.0</w:t>
                            </w:r>
                          </w:p>
                          <w:p w14:paraId="62C12C84" w14:textId="77777777" w:rsidR="001D000C" w:rsidRPr="00BB2549" w:rsidRDefault="001D000C" w:rsidP="00B35506">
                            <w:pPr>
                              <w:spacing w:after="0"/>
                              <w:rPr>
                                <w:sz w:val="18"/>
                                <w:szCs w:val="18"/>
                              </w:rPr>
                            </w:pPr>
                            <w:r w:rsidRPr="00BB2549">
                              <w:rPr>
                                <w:sz w:val="18"/>
                                <w:szCs w:val="18"/>
                              </w:rPr>
                              <w:t>torchvision&gt;=0.8.1</w:t>
                            </w:r>
                          </w:p>
                          <w:p w14:paraId="27D5A73C" w14:textId="77777777" w:rsidR="001D000C" w:rsidRPr="00BB2549" w:rsidRDefault="001D000C" w:rsidP="00B35506">
                            <w:pPr>
                              <w:spacing w:after="0"/>
                              <w:rPr>
                                <w:sz w:val="18"/>
                                <w:szCs w:val="18"/>
                              </w:rPr>
                            </w:pPr>
                            <w:r w:rsidRPr="00BB2549">
                              <w:rPr>
                                <w:sz w:val="18"/>
                                <w:szCs w:val="18"/>
                              </w:rPr>
                              <w:t>tqdm&gt;=4.41.0</w:t>
                            </w:r>
                          </w:p>
                          <w:p w14:paraId="4A7D761F" w14:textId="77777777" w:rsidR="001D000C" w:rsidRPr="00BB2549" w:rsidRDefault="001D000C" w:rsidP="00B35506">
                            <w:pPr>
                              <w:spacing w:after="0"/>
                              <w:rPr>
                                <w:sz w:val="18"/>
                                <w:szCs w:val="18"/>
                              </w:rPr>
                            </w:pPr>
                            <w:r w:rsidRPr="00BB2549">
                              <w:rPr>
                                <w:sz w:val="18"/>
                                <w:szCs w:val="18"/>
                              </w:rPr>
                              <w:t>tensorboard&gt;=2.4.1</w:t>
                            </w:r>
                          </w:p>
                          <w:p w14:paraId="4A296E7C" w14:textId="77777777" w:rsidR="001D000C" w:rsidRPr="00BB2549" w:rsidRDefault="001D000C" w:rsidP="00B35506">
                            <w:pPr>
                              <w:spacing w:after="0"/>
                              <w:rPr>
                                <w:sz w:val="18"/>
                                <w:szCs w:val="18"/>
                                <w:rtl/>
                              </w:rPr>
                            </w:pPr>
                            <w:r w:rsidRPr="00BB2549">
                              <w:rPr>
                                <w:rFonts w:cs="Arial"/>
                                <w:sz w:val="18"/>
                                <w:szCs w:val="18"/>
                                <w:rtl/>
                              </w:rPr>
                              <w:t xml:space="preserve"># </w:t>
                            </w:r>
                            <w:r w:rsidRPr="00BB2549">
                              <w:rPr>
                                <w:sz w:val="18"/>
                                <w:szCs w:val="18"/>
                              </w:rPr>
                              <w:t>wandb</w:t>
                            </w:r>
                          </w:p>
                          <w:p w14:paraId="3280621D" w14:textId="77777777" w:rsidR="001D000C" w:rsidRPr="00BB2549" w:rsidRDefault="001D000C" w:rsidP="00B35506">
                            <w:pPr>
                              <w:spacing w:after="0"/>
                              <w:rPr>
                                <w:sz w:val="18"/>
                                <w:szCs w:val="18"/>
                              </w:rPr>
                            </w:pPr>
                            <w:r w:rsidRPr="00BB2549">
                              <w:rPr>
                                <w:sz w:val="18"/>
                                <w:szCs w:val="18"/>
                              </w:rPr>
                              <w:t>pandas&gt;=1.1.4</w:t>
                            </w:r>
                          </w:p>
                          <w:p w14:paraId="0240CEED" w14:textId="77777777" w:rsidR="001D000C" w:rsidRPr="00BB2549" w:rsidRDefault="001D000C" w:rsidP="00B35506">
                            <w:pPr>
                              <w:spacing w:after="0"/>
                              <w:rPr>
                                <w:sz w:val="18"/>
                                <w:szCs w:val="18"/>
                              </w:rPr>
                            </w:pPr>
                            <w:r w:rsidRPr="00BB2549">
                              <w:rPr>
                                <w:sz w:val="18"/>
                                <w:szCs w:val="18"/>
                              </w:rPr>
                              <w:t>seaborn&gt;=0.11.0</w:t>
                            </w:r>
                          </w:p>
                          <w:p w14:paraId="0B4F0C27" w14:textId="77777777" w:rsidR="001D000C" w:rsidRPr="00BB2549" w:rsidRDefault="001D000C" w:rsidP="00B35506">
                            <w:pPr>
                              <w:spacing w:after="0"/>
                              <w:rPr>
                                <w:sz w:val="18"/>
                                <w:szCs w:val="18"/>
                              </w:rPr>
                            </w:pPr>
                            <w:r w:rsidRPr="00BB2549">
                              <w:rPr>
                                <w:rFonts w:cs="Arial"/>
                                <w:sz w:val="18"/>
                                <w:szCs w:val="18"/>
                                <w:rtl/>
                              </w:rPr>
                              <w:t xml:space="preserve"># </w:t>
                            </w:r>
                            <w:r w:rsidRPr="00BB2549">
                              <w:rPr>
                                <w:sz w:val="18"/>
                                <w:szCs w:val="18"/>
                              </w:rPr>
                              <w:t>coremltools&gt;=4.1  # CoreML export</w:t>
                            </w:r>
                          </w:p>
                          <w:p w14:paraId="7291F488" w14:textId="77777777" w:rsidR="001D000C" w:rsidRPr="00BB2549" w:rsidRDefault="001D000C" w:rsidP="00B35506">
                            <w:pPr>
                              <w:spacing w:after="0"/>
                              <w:rPr>
                                <w:sz w:val="18"/>
                                <w:szCs w:val="18"/>
                              </w:rPr>
                            </w:pPr>
                            <w:r w:rsidRPr="00BB2549">
                              <w:rPr>
                                <w:rFonts w:cs="Arial"/>
                                <w:sz w:val="18"/>
                                <w:szCs w:val="18"/>
                                <w:rtl/>
                              </w:rPr>
                              <w:t xml:space="preserve"># </w:t>
                            </w:r>
                            <w:r w:rsidRPr="00BB2549">
                              <w:rPr>
                                <w:sz w:val="18"/>
                                <w:szCs w:val="18"/>
                              </w:rPr>
                              <w:t>onnx&gt;=1.9.0  # ONNX export</w:t>
                            </w:r>
                          </w:p>
                          <w:p w14:paraId="645EF75C" w14:textId="77777777" w:rsidR="001D000C" w:rsidRPr="00BB2549" w:rsidRDefault="001D000C" w:rsidP="00B35506">
                            <w:pPr>
                              <w:spacing w:after="0"/>
                              <w:rPr>
                                <w:sz w:val="18"/>
                                <w:szCs w:val="18"/>
                              </w:rPr>
                            </w:pPr>
                            <w:r w:rsidRPr="00BB2549">
                              <w:rPr>
                                <w:rFonts w:cs="Arial"/>
                                <w:sz w:val="18"/>
                                <w:szCs w:val="18"/>
                                <w:rtl/>
                              </w:rPr>
                              <w:t xml:space="preserve"># </w:t>
                            </w:r>
                            <w:r w:rsidRPr="00BB2549">
                              <w:rPr>
                                <w:sz w:val="18"/>
                                <w:szCs w:val="18"/>
                              </w:rPr>
                              <w:t>onnx-simplifier&gt;=0.3.6  # ONNX simplifier</w:t>
                            </w:r>
                          </w:p>
                          <w:p w14:paraId="2A447FFB" w14:textId="77777777" w:rsidR="001D000C" w:rsidRPr="00BB2549" w:rsidRDefault="001D000C" w:rsidP="00B35506">
                            <w:pPr>
                              <w:spacing w:after="0"/>
                              <w:rPr>
                                <w:sz w:val="18"/>
                                <w:szCs w:val="18"/>
                              </w:rPr>
                            </w:pPr>
                            <w:r w:rsidRPr="00BB2549">
                              <w:rPr>
                                <w:rFonts w:cs="Arial"/>
                                <w:sz w:val="18"/>
                                <w:szCs w:val="18"/>
                                <w:rtl/>
                              </w:rPr>
                              <w:t xml:space="preserve"># </w:t>
                            </w:r>
                            <w:r w:rsidRPr="00BB2549">
                              <w:rPr>
                                <w:sz w:val="18"/>
                                <w:szCs w:val="18"/>
                              </w:rPr>
                              <w:t>scikit-learn==0.19.2  # CoreML quantization</w:t>
                            </w:r>
                          </w:p>
                          <w:p w14:paraId="20EE87D1" w14:textId="77777777" w:rsidR="001D000C" w:rsidRPr="00BB2549" w:rsidRDefault="001D000C" w:rsidP="00B35506">
                            <w:pPr>
                              <w:spacing w:after="0"/>
                              <w:rPr>
                                <w:sz w:val="18"/>
                                <w:szCs w:val="18"/>
                              </w:rPr>
                            </w:pPr>
                            <w:r w:rsidRPr="00BB2549">
                              <w:rPr>
                                <w:rFonts w:cs="Arial"/>
                                <w:sz w:val="18"/>
                                <w:szCs w:val="18"/>
                                <w:rtl/>
                              </w:rPr>
                              <w:t xml:space="preserve"># </w:t>
                            </w:r>
                            <w:r w:rsidRPr="00BB2549">
                              <w:rPr>
                                <w:sz w:val="18"/>
                                <w:szCs w:val="18"/>
                              </w:rPr>
                              <w:t>tensorflow&gt;=2.4.1  # TFLite export</w:t>
                            </w:r>
                          </w:p>
                          <w:p w14:paraId="79DD2946" w14:textId="77777777" w:rsidR="001D000C" w:rsidRPr="00BB2549" w:rsidRDefault="001D000C" w:rsidP="00B35506">
                            <w:pPr>
                              <w:spacing w:after="0"/>
                              <w:rPr>
                                <w:sz w:val="18"/>
                                <w:szCs w:val="18"/>
                              </w:rPr>
                            </w:pPr>
                            <w:r w:rsidRPr="00BB2549">
                              <w:rPr>
                                <w:rFonts w:cs="Arial"/>
                                <w:sz w:val="18"/>
                                <w:szCs w:val="18"/>
                                <w:rtl/>
                              </w:rPr>
                              <w:t xml:space="preserve"># </w:t>
                            </w:r>
                            <w:r w:rsidRPr="00BB2549">
                              <w:rPr>
                                <w:sz w:val="18"/>
                                <w:szCs w:val="18"/>
                              </w:rPr>
                              <w:t>tensorflowjs&gt;=3.9.0  # TF.js export</w:t>
                            </w:r>
                          </w:p>
                          <w:p w14:paraId="34856628" w14:textId="77777777" w:rsidR="001D000C" w:rsidRPr="00BB2549" w:rsidRDefault="001D000C" w:rsidP="00B35506">
                            <w:pPr>
                              <w:spacing w:after="0"/>
                              <w:rPr>
                                <w:sz w:val="18"/>
                                <w:szCs w:val="18"/>
                              </w:rPr>
                            </w:pPr>
                            <w:r w:rsidRPr="00BB2549">
                              <w:rPr>
                                <w:rFonts w:cs="Arial"/>
                                <w:sz w:val="18"/>
                                <w:szCs w:val="18"/>
                                <w:rtl/>
                              </w:rPr>
                              <w:t xml:space="preserve"># </w:t>
                            </w:r>
                            <w:r w:rsidRPr="00BB2549">
                              <w:rPr>
                                <w:sz w:val="18"/>
                                <w:szCs w:val="18"/>
                              </w:rPr>
                              <w:t>openvino-dev  # OpenVINO export</w:t>
                            </w:r>
                          </w:p>
                          <w:p w14:paraId="7CACCC97" w14:textId="77777777" w:rsidR="001D000C" w:rsidRPr="00BB2549" w:rsidRDefault="001D000C" w:rsidP="00B35506">
                            <w:pPr>
                              <w:spacing w:after="0"/>
                              <w:rPr>
                                <w:sz w:val="18"/>
                                <w:szCs w:val="18"/>
                              </w:rPr>
                            </w:pPr>
                            <w:r w:rsidRPr="00BB2549">
                              <w:rPr>
                                <w:rFonts w:cs="Arial"/>
                                <w:sz w:val="18"/>
                                <w:szCs w:val="18"/>
                                <w:rtl/>
                              </w:rPr>
                              <w:t xml:space="preserve"># </w:t>
                            </w:r>
                            <w:r w:rsidRPr="00BB2549">
                              <w:rPr>
                                <w:sz w:val="18"/>
                                <w:szCs w:val="18"/>
                              </w:rPr>
                              <w:t>albumentations&gt;=1.0.3</w:t>
                            </w:r>
                          </w:p>
                          <w:p w14:paraId="0C31C8AD" w14:textId="77777777" w:rsidR="001D000C" w:rsidRPr="00BB2549" w:rsidRDefault="001D000C" w:rsidP="00B35506">
                            <w:pPr>
                              <w:spacing w:after="0"/>
                              <w:rPr>
                                <w:sz w:val="18"/>
                                <w:szCs w:val="18"/>
                              </w:rPr>
                            </w:pPr>
                            <w:r w:rsidRPr="00BB2549">
                              <w:rPr>
                                <w:rFonts w:cs="Arial"/>
                                <w:sz w:val="18"/>
                                <w:szCs w:val="18"/>
                                <w:rtl/>
                              </w:rPr>
                              <w:t xml:space="preserve"># </w:t>
                            </w:r>
                            <w:r w:rsidRPr="00BB2549">
                              <w:rPr>
                                <w:sz w:val="18"/>
                                <w:szCs w:val="18"/>
                              </w:rPr>
                              <w:t>Cython  # for pycocotools</w:t>
                            </w:r>
                          </w:p>
                          <w:p w14:paraId="6CEC4639" w14:textId="77777777" w:rsidR="001D000C" w:rsidRPr="00BB2549" w:rsidRDefault="001D000C" w:rsidP="00B35506">
                            <w:pPr>
                              <w:spacing w:after="0"/>
                              <w:rPr>
                                <w:sz w:val="18"/>
                                <w:szCs w:val="18"/>
                              </w:rPr>
                            </w:pPr>
                            <w:r w:rsidRPr="00BB2549">
                              <w:rPr>
                                <w:rFonts w:cs="Arial"/>
                                <w:sz w:val="18"/>
                                <w:szCs w:val="18"/>
                                <w:rtl/>
                              </w:rPr>
                              <w:t xml:space="preserve"># </w:t>
                            </w:r>
                            <w:r w:rsidRPr="00BB2549">
                              <w:rPr>
                                <w:sz w:val="18"/>
                                <w:szCs w:val="18"/>
                              </w:rPr>
                              <w:t>pycocotools&gt;=2.0  # COCO mAP</w:t>
                            </w:r>
                          </w:p>
                          <w:p w14:paraId="3F4EED72" w14:textId="77777777" w:rsidR="001D000C" w:rsidRPr="00BB2549" w:rsidRDefault="001D000C" w:rsidP="00B35506">
                            <w:pPr>
                              <w:spacing w:after="0"/>
                              <w:rPr>
                                <w:sz w:val="18"/>
                                <w:szCs w:val="18"/>
                              </w:rPr>
                            </w:pPr>
                            <w:r w:rsidRPr="00BB2549">
                              <w:rPr>
                                <w:rFonts w:cs="Arial"/>
                                <w:sz w:val="18"/>
                                <w:szCs w:val="18"/>
                                <w:rtl/>
                              </w:rPr>
                              <w:t xml:space="preserve"># </w:t>
                            </w:r>
                            <w:r w:rsidRPr="00BB2549">
                              <w:rPr>
                                <w:sz w:val="18"/>
                                <w:szCs w:val="18"/>
                              </w:rPr>
                              <w:t>roboflow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97CF60" id="תיבת טקסט 2" o:spid="_x0000_s1058" type="#_x0000_t202" style="position:absolute;left:0;text-align:left;margin-left:91.4pt;margin-top:25.45pt;width:267.5pt;height:110.6pt;flip:x;z-index:251669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">
                <v:textbox style="mso-fit-shape-to-text:t">
                  <w:txbxContent>
                    <w:p w14:paraId="1F248DE5" w14:textId="77777777" w:rsidR="001D000C" w:rsidRPr="00BB2549" w:rsidRDefault="001D000C" w:rsidP="00B35506">
                      <w:pPr>
                        <w:spacing w:after="0"/>
                        <w:rPr>
                          <w:sz w:val="18"/>
                          <w:szCs w:val="18"/>
                        </w:rPr>
                      </w:pPr>
                      <w:r w:rsidRPr="00BB2549">
                        <w:rPr>
                          <w:sz w:val="18"/>
                          <w:szCs w:val="18"/>
                        </w:rPr>
                        <w:t>matplotlib&gt;=3.2.2</w:t>
                      </w:r>
                    </w:p>
                    <w:p w14:paraId="58645019" w14:textId="77777777" w:rsidR="001D000C" w:rsidRPr="00BB2549" w:rsidRDefault="001D000C" w:rsidP="00B35506">
                      <w:pPr>
                        <w:spacing w:after="0"/>
                        <w:rPr>
                          <w:sz w:val="18"/>
                          <w:szCs w:val="18"/>
                        </w:rPr>
                      </w:pPr>
                      <w:r w:rsidRPr="00BB2549">
                        <w:rPr>
                          <w:sz w:val="18"/>
                          <w:szCs w:val="18"/>
                        </w:rPr>
                        <w:t>numpy&gt;=1.18.5</w:t>
                      </w:r>
                    </w:p>
                    <w:p w14:paraId="1B61BAFB" w14:textId="77777777" w:rsidR="001D000C" w:rsidRPr="00BB2549" w:rsidRDefault="001D000C" w:rsidP="00B35506">
                      <w:pPr>
                        <w:spacing w:after="0"/>
                        <w:rPr>
                          <w:sz w:val="18"/>
                          <w:szCs w:val="18"/>
                        </w:rPr>
                      </w:pPr>
                      <w:r w:rsidRPr="00BB2549">
                        <w:rPr>
                          <w:sz w:val="18"/>
                          <w:szCs w:val="18"/>
                        </w:rPr>
                        <w:t>opencv-python&gt;=4.1.2</w:t>
                      </w:r>
                    </w:p>
                    <w:p w14:paraId="0F4EF83E" w14:textId="77777777" w:rsidR="001D000C" w:rsidRPr="00BB2549" w:rsidRDefault="001D000C" w:rsidP="00B35506">
                      <w:pPr>
                        <w:spacing w:after="0"/>
                        <w:rPr>
                          <w:sz w:val="18"/>
                          <w:szCs w:val="18"/>
                        </w:rPr>
                      </w:pPr>
                      <w:r w:rsidRPr="00BB2549">
                        <w:rPr>
                          <w:sz w:val="18"/>
                          <w:szCs w:val="18"/>
                        </w:rPr>
                        <w:t>Pillow&gt;=7.1.2</w:t>
                      </w:r>
                    </w:p>
                    <w:p w14:paraId="639619D2" w14:textId="77777777" w:rsidR="001D000C" w:rsidRPr="00BB2549" w:rsidRDefault="001D000C" w:rsidP="00B35506">
                      <w:pPr>
                        <w:spacing w:after="0"/>
                        <w:rPr>
                          <w:sz w:val="18"/>
                          <w:szCs w:val="18"/>
                        </w:rPr>
                      </w:pPr>
                      <w:r w:rsidRPr="00BB2549">
                        <w:rPr>
                          <w:sz w:val="18"/>
                          <w:szCs w:val="18"/>
                        </w:rPr>
                        <w:t>PyYAML&gt;=5.3.1</w:t>
                      </w:r>
                    </w:p>
                    <w:p w14:paraId="10696914" w14:textId="77777777" w:rsidR="001D000C" w:rsidRPr="00BB2549" w:rsidRDefault="001D000C" w:rsidP="00B35506">
                      <w:pPr>
                        <w:spacing w:after="0"/>
                        <w:rPr>
                          <w:sz w:val="18"/>
                          <w:szCs w:val="18"/>
                        </w:rPr>
                      </w:pPr>
                      <w:r w:rsidRPr="00BB2549">
                        <w:rPr>
                          <w:sz w:val="18"/>
                          <w:szCs w:val="18"/>
                        </w:rPr>
                        <w:t>requests&gt;=2.23.0</w:t>
                      </w:r>
                    </w:p>
                    <w:p w14:paraId="36F0EB4C" w14:textId="77777777" w:rsidR="001D000C" w:rsidRPr="00BB2549" w:rsidRDefault="001D000C" w:rsidP="00B35506">
                      <w:pPr>
                        <w:spacing w:after="0"/>
                        <w:rPr>
                          <w:sz w:val="18"/>
                          <w:szCs w:val="18"/>
                        </w:rPr>
                      </w:pPr>
                      <w:r w:rsidRPr="00BB2549">
                        <w:rPr>
                          <w:sz w:val="18"/>
                          <w:szCs w:val="18"/>
                        </w:rPr>
                        <w:t>scipy&gt;=1.4.1</w:t>
                      </w:r>
                    </w:p>
                    <w:p w14:paraId="537FA3F1" w14:textId="77777777" w:rsidR="001D000C" w:rsidRPr="00BB2549" w:rsidRDefault="001D000C" w:rsidP="00B35506">
                      <w:pPr>
                        <w:spacing w:after="0"/>
                        <w:rPr>
                          <w:sz w:val="18"/>
                          <w:szCs w:val="18"/>
                        </w:rPr>
                      </w:pPr>
                      <w:r w:rsidRPr="00BB2549">
                        <w:rPr>
                          <w:sz w:val="18"/>
                          <w:szCs w:val="18"/>
                        </w:rPr>
                        <w:t>torch&gt;=1.7.0</w:t>
                      </w:r>
                    </w:p>
                    <w:p w14:paraId="62C12C84" w14:textId="77777777" w:rsidR="001D000C" w:rsidRPr="00BB2549" w:rsidRDefault="001D000C" w:rsidP="00B35506">
                      <w:pPr>
                        <w:spacing w:after="0"/>
                        <w:rPr>
                          <w:sz w:val="18"/>
                          <w:szCs w:val="18"/>
                        </w:rPr>
                      </w:pPr>
                      <w:r w:rsidRPr="00BB2549">
                        <w:rPr>
                          <w:sz w:val="18"/>
                          <w:szCs w:val="18"/>
                        </w:rPr>
                        <w:t>torchvision&gt;=0.8.1</w:t>
                      </w:r>
                    </w:p>
                    <w:p w14:paraId="27D5A73C" w14:textId="77777777" w:rsidR="001D000C" w:rsidRPr="00BB2549" w:rsidRDefault="001D000C" w:rsidP="00B35506">
                      <w:pPr>
                        <w:spacing w:after="0"/>
                        <w:rPr>
                          <w:sz w:val="18"/>
                          <w:szCs w:val="18"/>
                        </w:rPr>
                      </w:pPr>
                      <w:r w:rsidRPr="00BB2549">
                        <w:rPr>
                          <w:sz w:val="18"/>
                          <w:szCs w:val="18"/>
                        </w:rPr>
                        <w:t>tqdm&gt;=4.41.0</w:t>
                      </w:r>
                    </w:p>
                    <w:p w14:paraId="4A7D761F" w14:textId="77777777" w:rsidR="001D000C" w:rsidRPr="00BB2549" w:rsidRDefault="001D000C" w:rsidP="00B35506">
                      <w:pPr>
                        <w:spacing w:after="0"/>
                        <w:rPr>
                          <w:sz w:val="18"/>
                          <w:szCs w:val="18"/>
                        </w:rPr>
                      </w:pPr>
                      <w:r w:rsidRPr="00BB2549">
                        <w:rPr>
                          <w:sz w:val="18"/>
                          <w:szCs w:val="18"/>
                        </w:rPr>
                        <w:t>tensorboard&gt;=2.4.1</w:t>
                      </w:r>
                    </w:p>
                    <w:p w14:paraId="4A296E7C" w14:textId="77777777" w:rsidR="001D000C" w:rsidRPr="00BB2549" w:rsidRDefault="001D000C" w:rsidP="00B35506">
                      <w:pPr>
                        <w:spacing w:after="0"/>
                        <w:rPr>
                          <w:sz w:val="18"/>
                          <w:szCs w:val="18"/>
                          <w:rtl/>
                        </w:rPr>
                      </w:pPr>
                      <w:r w:rsidRPr="00BB2549">
                        <w:rPr>
                          <w:rFonts w:cs="Arial"/>
                          <w:sz w:val="18"/>
                          <w:szCs w:val="18"/>
                          <w:rtl/>
                        </w:rPr>
                        <w:t xml:space="preserve"># </w:t>
                      </w:r>
                      <w:r w:rsidRPr="00BB2549">
                        <w:rPr>
                          <w:sz w:val="18"/>
                          <w:szCs w:val="18"/>
                        </w:rPr>
                        <w:t>wandb</w:t>
                      </w:r>
                    </w:p>
                    <w:p w14:paraId="3280621D" w14:textId="77777777" w:rsidR="001D000C" w:rsidRPr="00BB2549" w:rsidRDefault="001D000C" w:rsidP="00B35506">
                      <w:pPr>
                        <w:spacing w:after="0"/>
                        <w:rPr>
                          <w:sz w:val="18"/>
                          <w:szCs w:val="18"/>
                        </w:rPr>
                      </w:pPr>
                      <w:r w:rsidRPr="00BB2549">
                        <w:rPr>
                          <w:sz w:val="18"/>
                          <w:szCs w:val="18"/>
                        </w:rPr>
                        <w:t>pandas&gt;=1.1.4</w:t>
                      </w:r>
                    </w:p>
                    <w:p w14:paraId="0240CEED" w14:textId="77777777" w:rsidR="001D000C" w:rsidRPr="00BB2549" w:rsidRDefault="001D000C" w:rsidP="00B35506">
                      <w:pPr>
                        <w:spacing w:after="0"/>
                        <w:rPr>
                          <w:sz w:val="18"/>
                          <w:szCs w:val="18"/>
                        </w:rPr>
                      </w:pPr>
                      <w:r w:rsidRPr="00BB2549">
                        <w:rPr>
                          <w:sz w:val="18"/>
                          <w:szCs w:val="18"/>
                        </w:rPr>
                        <w:t>seaborn&gt;=0.11.0</w:t>
                      </w:r>
                    </w:p>
                    <w:p w14:paraId="0B4F0C27" w14:textId="77777777" w:rsidR="001D000C" w:rsidRPr="00BB2549" w:rsidRDefault="001D000C" w:rsidP="00B35506">
                      <w:pPr>
                        <w:spacing w:after="0"/>
                        <w:rPr>
                          <w:sz w:val="18"/>
                          <w:szCs w:val="18"/>
                        </w:rPr>
                      </w:pPr>
                      <w:r w:rsidRPr="00BB2549">
                        <w:rPr>
                          <w:rFonts w:cs="Arial"/>
                          <w:sz w:val="18"/>
                          <w:szCs w:val="18"/>
                          <w:rtl/>
                        </w:rPr>
                        <w:t xml:space="preserve"># </w:t>
                      </w:r>
                      <w:r w:rsidRPr="00BB2549">
                        <w:rPr>
                          <w:sz w:val="18"/>
                          <w:szCs w:val="18"/>
                        </w:rPr>
                        <w:t>coremltools&gt;=4.1  # CoreML export</w:t>
                      </w:r>
                    </w:p>
                    <w:p w14:paraId="7291F488" w14:textId="77777777" w:rsidR="001D000C" w:rsidRPr="00BB2549" w:rsidRDefault="001D000C" w:rsidP="00B35506">
                      <w:pPr>
                        <w:spacing w:after="0"/>
                        <w:rPr>
                          <w:sz w:val="18"/>
                          <w:szCs w:val="18"/>
                        </w:rPr>
                      </w:pPr>
                      <w:r w:rsidRPr="00BB2549">
                        <w:rPr>
                          <w:rFonts w:cs="Arial"/>
                          <w:sz w:val="18"/>
                          <w:szCs w:val="18"/>
                          <w:rtl/>
                        </w:rPr>
                        <w:t xml:space="preserve"># </w:t>
                      </w:r>
                      <w:r w:rsidRPr="00BB2549">
                        <w:rPr>
                          <w:sz w:val="18"/>
                          <w:szCs w:val="18"/>
                        </w:rPr>
                        <w:t>onnx&gt;=1.9.0  # ONNX export</w:t>
                      </w:r>
                    </w:p>
                    <w:p w14:paraId="645EF75C" w14:textId="77777777" w:rsidR="001D000C" w:rsidRPr="00BB2549" w:rsidRDefault="001D000C" w:rsidP="00B35506">
                      <w:pPr>
                        <w:spacing w:after="0"/>
                        <w:rPr>
                          <w:sz w:val="18"/>
                          <w:szCs w:val="18"/>
                        </w:rPr>
                      </w:pPr>
                      <w:r w:rsidRPr="00BB2549">
                        <w:rPr>
                          <w:rFonts w:cs="Arial"/>
                          <w:sz w:val="18"/>
                          <w:szCs w:val="18"/>
                          <w:rtl/>
                        </w:rPr>
                        <w:t xml:space="preserve"># </w:t>
                      </w:r>
                      <w:r w:rsidRPr="00BB2549">
                        <w:rPr>
                          <w:sz w:val="18"/>
                          <w:szCs w:val="18"/>
                        </w:rPr>
                        <w:t>onnx-simplifier&gt;=0.3.6  # ONNX simplifier</w:t>
                      </w:r>
                    </w:p>
                    <w:p w14:paraId="2A447FFB" w14:textId="77777777" w:rsidR="001D000C" w:rsidRPr="00BB2549" w:rsidRDefault="001D000C" w:rsidP="00B35506">
                      <w:pPr>
                        <w:spacing w:after="0"/>
                        <w:rPr>
                          <w:sz w:val="18"/>
                          <w:szCs w:val="18"/>
                        </w:rPr>
                      </w:pPr>
                      <w:r w:rsidRPr="00BB2549">
                        <w:rPr>
                          <w:rFonts w:cs="Arial"/>
                          <w:sz w:val="18"/>
                          <w:szCs w:val="18"/>
                          <w:rtl/>
                        </w:rPr>
                        <w:t xml:space="preserve"># </w:t>
                      </w:r>
                      <w:r w:rsidRPr="00BB2549">
                        <w:rPr>
                          <w:sz w:val="18"/>
                          <w:szCs w:val="18"/>
                        </w:rPr>
                        <w:t>scikit-learn==0.19.2  # CoreML quantization</w:t>
                      </w:r>
                    </w:p>
                    <w:p w14:paraId="20EE87D1" w14:textId="77777777" w:rsidR="001D000C" w:rsidRPr="00BB2549" w:rsidRDefault="001D000C" w:rsidP="00B35506">
                      <w:pPr>
                        <w:spacing w:after="0"/>
                        <w:rPr>
                          <w:sz w:val="18"/>
                          <w:szCs w:val="18"/>
                        </w:rPr>
                      </w:pPr>
                      <w:r w:rsidRPr="00BB2549">
                        <w:rPr>
                          <w:rFonts w:cs="Arial"/>
                          <w:sz w:val="18"/>
                          <w:szCs w:val="18"/>
                          <w:rtl/>
                        </w:rPr>
                        <w:t xml:space="preserve"># </w:t>
                      </w:r>
                      <w:r w:rsidRPr="00BB2549">
                        <w:rPr>
                          <w:sz w:val="18"/>
                          <w:szCs w:val="18"/>
                        </w:rPr>
                        <w:t>tensorflow&gt;=2.4.1  # TFLite export</w:t>
                      </w:r>
                    </w:p>
                    <w:p w14:paraId="79DD2946" w14:textId="77777777" w:rsidR="001D000C" w:rsidRPr="00BB2549" w:rsidRDefault="001D000C" w:rsidP="00B35506">
                      <w:pPr>
                        <w:spacing w:after="0"/>
                        <w:rPr>
                          <w:sz w:val="18"/>
                          <w:szCs w:val="18"/>
                        </w:rPr>
                      </w:pPr>
                      <w:r w:rsidRPr="00BB2549">
                        <w:rPr>
                          <w:rFonts w:cs="Arial"/>
                          <w:sz w:val="18"/>
                          <w:szCs w:val="18"/>
                          <w:rtl/>
                        </w:rPr>
                        <w:t xml:space="preserve"># </w:t>
                      </w:r>
                      <w:r w:rsidRPr="00BB2549">
                        <w:rPr>
                          <w:sz w:val="18"/>
                          <w:szCs w:val="18"/>
                        </w:rPr>
                        <w:t>tensorflowjs&gt;=3.9.0  # TF.js export</w:t>
                      </w:r>
                    </w:p>
                    <w:p w14:paraId="34856628" w14:textId="77777777" w:rsidR="001D000C" w:rsidRPr="00BB2549" w:rsidRDefault="001D000C" w:rsidP="00B35506">
                      <w:pPr>
                        <w:spacing w:after="0"/>
                        <w:rPr>
                          <w:sz w:val="18"/>
                          <w:szCs w:val="18"/>
                        </w:rPr>
                      </w:pPr>
                      <w:r w:rsidRPr="00BB2549">
                        <w:rPr>
                          <w:rFonts w:cs="Arial"/>
                          <w:sz w:val="18"/>
                          <w:szCs w:val="18"/>
                          <w:rtl/>
                        </w:rPr>
                        <w:t xml:space="preserve"># </w:t>
                      </w:r>
                      <w:r w:rsidRPr="00BB2549">
                        <w:rPr>
                          <w:sz w:val="18"/>
                          <w:szCs w:val="18"/>
                        </w:rPr>
                        <w:t>openvino-dev  # OpenVINO export</w:t>
                      </w:r>
                    </w:p>
                    <w:p w14:paraId="7CACCC97" w14:textId="77777777" w:rsidR="001D000C" w:rsidRPr="00BB2549" w:rsidRDefault="001D000C" w:rsidP="00B35506">
                      <w:pPr>
                        <w:spacing w:after="0"/>
                        <w:rPr>
                          <w:sz w:val="18"/>
                          <w:szCs w:val="18"/>
                        </w:rPr>
                      </w:pPr>
                      <w:r w:rsidRPr="00BB2549">
                        <w:rPr>
                          <w:rFonts w:cs="Arial"/>
                          <w:sz w:val="18"/>
                          <w:szCs w:val="18"/>
                          <w:rtl/>
                        </w:rPr>
                        <w:t xml:space="preserve"># </w:t>
                      </w:r>
                      <w:r w:rsidRPr="00BB2549">
                        <w:rPr>
                          <w:sz w:val="18"/>
                          <w:szCs w:val="18"/>
                        </w:rPr>
                        <w:t>albumentations&gt;=1.0.3</w:t>
                      </w:r>
                    </w:p>
                    <w:p w14:paraId="0C31C8AD" w14:textId="77777777" w:rsidR="001D000C" w:rsidRPr="00BB2549" w:rsidRDefault="001D000C" w:rsidP="00B35506">
                      <w:pPr>
                        <w:spacing w:after="0"/>
                        <w:rPr>
                          <w:sz w:val="18"/>
                          <w:szCs w:val="18"/>
                        </w:rPr>
                      </w:pPr>
                      <w:r w:rsidRPr="00BB2549">
                        <w:rPr>
                          <w:rFonts w:cs="Arial"/>
                          <w:sz w:val="18"/>
                          <w:szCs w:val="18"/>
                          <w:rtl/>
                        </w:rPr>
                        <w:t xml:space="preserve"># </w:t>
                      </w:r>
                      <w:r w:rsidRPr="00BB2549">
                        <w:rPr>
                          <w:sz w:val="18"/>
                          <w:szCs w:val="18"/>
                        </w:rPr>
                        <w:t>Cython  # for pycocotools</w:t>
                      </w:r>
                    </w:p>
                    <w:p w14:paraId="6CEC4639" w14:textId="77777777" w:rsidR="001D000C" w:rsidRPr="00BB2549" w:rsidRDefault="001D000C" w:rsidP="00B35506">
                      <w:pPr>
                        <w:spacing w:after="0"/>
                        <w:rPr>
                          <w:sz w:val="18"/>
                          <w:szCs w:val="18"/>
                        </w:rPr>
                      </w:pPr>
                      <w:r w:rsidRPr="00BB2549">
                        <w:rPr>
                          <w:rFonts w:cs="Arial"/>
                          <w:sz w:val="18"/>
                          <w:szCs w:val="18"/>
                          <w:rtl/>
                        </w:rPr>
                        <w:t xml:space="preserve"># </w:t>
                      </w:r>
                      <w:r w:rsidRPr="00BB2549">
                        <w:rPr>
                          <w:sz w:val="18"/>
                          <w:szCs w:val="18"/>
                        </w:rPr>
                        <w:t>pycocotools&gt;=2.0  # COCO mAP</w:t>
                      </w:r>
                    </w:p>
                    <w:p w14:paraId="3F4EED72" w14:textId="77777777" w:rsidR="001D000C" w:rsidRPr="00BB2549" w:rsidRDefault="001D000C" w:rsidP="00B35506">
                      <w:pPr>
                        <w:spacing w:after="0"/>
                        <w:rPr>
                          <w:sz w:val="18"/>
                          <w:szCs w:val="18"/>
                        </w:rPr>
                      </w:pPr>
                      <w:r w:rsidRPr="00BB2549">
                        <w:rPr>
                          <w:rFonts w:cs="Arial"/>
                          <w:sz w:val="18"/>
                          <w:szCs w:val="18"/>
                          <w:rtl/>
                        </w:rPr>
                        <w:t xml:space="preserve"># </w:t>
                      </w:r>
                      <w:r w:rsidRPr="00BB2549">
                        <w:rPr>
                          <w:sz w:val="18"/>
                          <w:szCs w:val="18"/>
                        </w:rPr>
                        <w:t>roboflow</w:t>
                      </w:r>
                    </w:p>
                  </w:txbxContent>
                </v:textbox>
                <w10:wrap type="topAndBottom" anchorx="margin"/>
              </v:shape>
            </w:pict>
          </mc:Fallback>
        </mc:AlternateContent>
      </w:r>
      <w:r w:rsidR="00B35506" w:rsidRPr="006C5B04">
        <w:rPr>
          <w:rFonts w:asciiTheme="majorBidi" w:eastAsia="Times New Roman" w:hAnsiTheme="majorBidi" w:cstheme="majorBidi"/>
          <w:b/>
          <w:bCs/>
          <w:color w:val="24292F"/>
        </w:rPr>
        <w:t>Requirements:</w:t>
      </w:r>
    </w:p>
    <w:p w14:paraId="45A33FA0" w14:textId="2D2BF279" w:rsidR="00B35506" w:rsidRPr="008371E7" w:rsidRDefault="00B35506" w:rsidP="006C5B04">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left"/>
        <w:rPr>
          <w:rFonts w:ascii="Consolas" w:eastAsia="Times New Roman" w:hAnsi="Consolas" w:cs="Courier New"/>
          <w:b/>
          <w:bCs/>
          <w:color w:val="24292F"/>
          <w:sz w:val="20"/>
          <w:szCs w:val="20"/>
        </w:rPr>
      </w:pPr>
      <w:r>
        <w:rPr>
          <w:rFonts w:ascii="Consolas" w:eastAsia="Times New Roman" w:hAnsi="Consolas" w:cs="Courier New"/>
          <w:b/>
          <w:bCs/>
          <w:color w:val="24292F"/>
          <w:sz w:val="20"/>
          <w:szCs w:val="20"/>
        </w:rPr>
        <w:tab/>
      </w:r>
    </w:p>
    <w:p w14:paraId="22CCC9A0" w14:textId="77777777" w:rsidR="00B35506" w:rsidRPr="008371E7" w:rsidRDefault="00B35506" w:rsidP="006C5B04">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left"/>
        <w:rPr>
          <w:rFonts w:ascii="Consolas" w:eastAsia="Times New Roman" w:hAnsi="Consolas" w:cs="Courier New"/>
          <w:color w:val="24292F"/>
          <w:sz w:val="20"/>
          <w:szCs w:val="20"/>
        </w:rPr>
      </w:pPr>
    </w:p>
    <w:p w14:paraId="58BE0AE3" w14:textId="01CF0CAD" w:rsidR="00B35506" w:rsidRDefault="00462181" w:rsidP="006C5B04">
      <w:pPr>
        <w:spacing w:before="0" w:after="160" w:line="22" w:lineRule="atLeast"/>
        <w:ind w:left="1440" w:firstLine="720"/>
        <w:jc w:val="left"/>
        <w:rPr>
          <w:rFonts w:ascii="Calibri" w:eastAsia="Calibri" w:hAnsi="Calibri" w:cs="Times New Roman"/>
        </w:rPr>
      </w:pPr>
      <w:r w:rsidRPr="0029273D">
        <w:rPr>
          <w:rFonts w:cstheme="majorBidi"/>
          <w:i/>
          <w:iCs/>
          <w:shd w:val="clear" w:color="auto" w:fill="FCFCFC"/>
        </w:rPr>
        <w:t xml:space="preserve">Fig. </w:t>
      </w:r>
      <w:r w:rsidR="0010000A">
        <w:rPr>
          <w:rFonts w:cstheme="majorBidi"/>
          <w:i/>
          <w:iCs/>
          <w:shd w:val="clear" w:color="auto" w:fill="FCFCFC"/>
        </w:rPr>
        <w:t>75</w:t>
      </w:r>
      <w:r>
        <w:rPr>
          <w:rFonts w:cstheme="majorBidi"/>
          <w:i/>
          <w:iCs/>
          <w:shd w:val="clear" w:color="auto" w:fill="FCFCFC"/>
        </w:rPr>
        <w:t xml:space="preserve">: Required Libraries </w:t>
      </w:r>
    </w:p>
    <w:p w14:paraId="1BCB55EB" w14:textId="414D5BB7" w:rsidR="00B35506" w:rsidRDefault="00B35506" w:rsidP="006C5B04">
      <w:pPr>
        <w:bidi/>
        <w:spacing w:before="0" w:after="160" w:line="22" w:lineRule="atLeast"/>
        <w:ind w:firstLine="0"/>
        <w:jc w:val="left"/>
        <w:rPr>
          <w:rFonts w:ascii="Calibri" w:eastAsia="Calibri" w:hAnsi="Calibri" w:cs="Times New Roman"/>
        </w:rPr>
      </w:pPr>
    </w:p>
    <w:p w14:paraId="4FC4480E" w14:textId="58F0EAB3" w:rsidR="00B35506" w:rsidRDefault="00B35506" w:rsidP="006C5B04">
      <w:pPr>
        <w:bidi/>
        <w:spacing w:before="0" w:after="160" w:line="22" w:lineRule="atLeast"/>
        <w:ind w:firstLine="0"/>
        <w:jc w:val="left"/>
        <w:rPr>
          <w:rFonts w:ascii="Calibri" w:eastAsia="Calibri" w:hAnsi="Calibri" w:cs="Times New Roman"/>
        </w:rPr>
      </w:pPr>
    </w:p>
    <w:p w14:paraId="2D68C340" w14:textId="55CEE8DD" w:rsidR="00B35506" w:rsidRDefault="00B35506" w:rsidP="006C5B04">
      <w:pPr>
        <w:bidi/>
        <w:spacing w:before="0" w:after="160" w:line="22" w:lineRule="atLeast"/>
        <w:ind w:firstLine="0"/>
        <w:jc w:val="left"/>
        <w:rPr>
          <w:rFonts w:ascii="Calibri" w:eastAsia="Calibri" w:hAnsi="Calibri" w:cs="Times New Roman"/>
        </w:rPr>
      </w:pPr>
    </w:p>
    <w:p w14:paraId="7DC83867" w14:textId="2B0B7EAA" w:rsidR="00B35506" w:rsidRDefault="00B35506" w:rsidP="006C5B04">
      <w:pPr>
        <w:bidi/>
        <w:spacing w:before="0" w:after="160" w:line="22" w:lineRule="atLeast"/>
        <w:ind w:firstLine="0"/>
        <w:jc w:val="left"/>
        <w:rPr>
          <w:rFonts w:ascii="Calibri" w:eastAsia="Calibri" w:hAnsi="Calibri" w:cs="Times New Roman"/>
        </w:rPr>
      </w:pPr>
    </w:p>
    <w:p w14:paraId="73070510" w14:textId="619C30B9" w:rsidR="00B35506" w:rsidRDefault="00B35506" w:rsidP="006C5B04">
      <w:pPr>
        <w:bidi/>
        <w:spacing w:before="0" w:after="160" w:line="22" w:lineRule="atLeast"/>
        <w:ind w:firstLine="0"/>
        <w:jc w:val="left"/>
        <w:rPr>
          <w:rFonts w:ascii="Calibri" w:eastAsia="Calibri" w:hAnsi="Calibri" w:cs="Times New Roman"/>
        </w:rPr>
      </w:pPr>
    </w:p>
    <w:p w14:paraId="400623F1" w14:textId="3881D68F" w:rsidR="00B35506" w:rsidRDefault="00B35506" w:rsidP="006C5B04">
      <w:pPr>
        <w:bidi/>
        <w:spacing w:before="0" w:after="160" w:line="22" w:lineRule="atLeast"/>
        <w:ind w:firstLine="0"/>
        <w:jc w:val="left"/>
        <w:rPr>
          <w:rFonts w:ascii="Calibri" w:eastAsia="Calibri" w:hAnsi="Calibri" w:cs="Times New Roman"/>
        </w:rPr>
      </w:pPr>
    </w:p>
    <w:p w14:paraId="68110ACE" w14:textId="45910B2C" w:rsidR="00B35506" w:rsidRDefault="00B35506" w:rsidP="006C5B04">
      <w:pPr>
        <w:bidi/>
        <w:spacing w:before="0" w:after="160" w:line="22" w:lineRule="atLeast"/>
        <w:ind w:firstLine="0"/>
        <w:jc w:val="left"/>
        <w:rPr>
          <w:rFonts w:ascii="Calibri" w:eastAsia="Calibri" w:hAnsi="Calibri" w:cs="Times New Roman"/>
        </w:rPr>
      </w:pPr>
    </w:p>
    <w:p w14:paraId="686664D5" w14:textId="77777777" w:rsidR="00B35506" w:rsidRDefault="00B35506" w:rsidP="006C5B04">
      <w:pPr>
        <w:bidi/>
        <w:spacing w:before="0" w:after="160" w:line="22" w:lineRule="atLeast"/>
        <w:ind w:firstLine="0"/>
        <w:jc w:val="left"/>
        <w:rPr>
          <w:rFonts w:ascii="Calibri" w:eastAsia="Calibri" w:hAnsi="Calibri" w:cs="Times New Roman"/>
        </w:rPr>
      </w:pPr>
    </w:p>
    <w:p w14:paraId="41910971" w14:textId="77777777" w:rsidR="00B35506" w:rsidRPr="006C5B04" w:rsidRDefault="00B35506" w:rsidP="006C5B04">
      <w:pPr>
        <w:bidi/>
        <w:spacing w:before="0" w:after="160" w:line="22" w:lineRule="atLeast"/>
        <w:ind w:firstLine="0"/>
        <w:jc w:val="left"/>
        <w:rPr>
          <w:rFonts w:eastAsia="Calibri" w:cstheme="majorBidi"/>
        </w:rPr>
      </w:pPr>
    </w:p>
    <w:p w14:paraId="0CD67994" w14:textId="6DB6DB6A" w:rsidR="004F2DB2" w:rsidRPr="006C5B04" w:rsidRDefault="004F2DB2" w:rsidP="006C5B04">
      <w:pPr>
        <w:pStyle w:val="a4"/>
        <w:numPr>
          <w:ilvl w:val="0"/>
          <w:numId w:val="142"/>
        </w:numPr>
        <w:spacing w:before="0" w:line="20" w:lineRule="atLeast"/>
        <w:jc w:val="left"/>
        <w:rPr>
          <w:rFonts w:asciiTheme="majorBidi" w:hAnsiTheme="majorBidi" w:cstheme="majorBidi"/>
        </w:rPr>
      </w:pPr>
      <w:r w:rsidRPr="006C5B04">
        <w:rPr>
          <w:rFonts w:asciiTheme="majorBidi" w:hAnsiTheme="majorBidi" w:cstheme="majorBidi"/>
          <w:b/>
          <w:bCs/>
        </w:rPr>
        <w:t>REFERENCES</w:t>
      </w:r>
      <w:r w:rsidRPr="006C5B04">
        <w:rPr>
          <w:rFonts w:asciiTheme="majorBidi" w:hAnsiTheme="majorBidi" w:cstheme="majorBidi"/>
        </w:rPr>
        <w:t>:</w:t>
      </w:r>
    </w:p>
    <w:p w14:paraId="131B9403" w14:textId="6D60A7C4" w:rsidR="001130F4" w:rsidRPr="0029273D" w:rsidRDefault="001130F4" w:rsidP="009305BA">
      <w:pPr>
        <w:spacing w:line="22" w:lineRule="atLeast"/>
        <w:ind w:firstLine="0"/>
        <w:rPr>
          <w:rFonts w:cstheme="majorBidi"/>
          <w:sz w:val="20"/>
          <w:szCs w:val="20"/>
        </w:rPr>
      </w:pPr>
      <w:r w:rsidRPr="0029273D">
        <w:rPr>
          <w:rFonts w:cstheme="majorBidi"/>
          <w:sz w:val="20"/>
          <w:szCs w:val="20"/>
        </w:rPr>
        <w:t xml:space="preserve">[1]. Real Time Camouflage Detection with A Special Computation Unit. Rani Halabi, Samer </w:t>
      </w:r>
      <w:r w:rsidR="0009767E" w:rsidRPr="0029273D">
        <w:rPr>
          <w:rFonts w:cstheme="majorBidi"/>
          <w:sz w:val="20"/>
          <w:szCs w:val="20"/>
        </w:rPr>
        <w:t xml:space="preserve">     </w:t>
      </w:r>
      <w:proofErr w:type="spellStart"/>
      <w:r w:rsidRPr="0029273D">
        <w:rPr>
          <w:rFonts w:cstheme="majorBidi"/>
          <w:sz w:val="20"/>
          <w:szCs w:val="20"/>
        </w:rPr>
        <w:t>Kinaan</w:t>
      </w:r>
      <w:proofErr w:type="spellEnd"/>
      <w:r w:rsidRPr="0029273D">
        <w:rPr>
          <w:rFonts w:cstheme="majorBidi"/>
          <w:sz w:val="20"/>
          <w:szCs w:val="20"/>
        </w:rPr>
        <w:t>, BSC final project by Dr. Elena Ravve, Dr. Dan Lemberg supervisor, 2018.</w:t>
      </w:r>
    </w:p>
    <w:p w14:paraId="042CFC04" w14:textId="743C9877" w:rsidR="001130F4" w:rsidRPr="0029273D" w:rsidRDefault="001130F4" w:rsidP="009305BA">
      <w:pPr>
        <w:spacing w:line="22" w:lineRule="atLeast"/>
        <w:ind w:firstLine="0"/>
        <w:rPr>
          <w:rFonts w:cstheme="majorBidi"/>
          <w:sz w:val="20"/>
          <w:szCs w:val="20"/>
        </w:rPr>
      </w:pPr>
      <w:r w:rsidRPr="0029273D">
        <w:rPr>
          <w:rFonts w:cstheme="majorBidi"/>
          <w:sz w:val="20"/>
          <w:szCs w:val="20"/>
        </w:rPr>
        <w:t xml:space="preserve">[2]. Real time dynamic camouflage detection. Eden </w:t>
      </w:r>
      <w:proofErr w:type="spellStart"/>
      <w:r w:rsidRPr="0029273D">
        <w:rPr>
          <w:rFonts w:cstheme="majorBidi"/>
          <w:sz w:val="20"/>
          <w:szCs w:val="20"/>
        </w:rPr>
        <w:t>Kisliankov</w:t>
      </w:r>
      <w:proofErr w:type="spellEnd"/>
      <w:r w:rsidRPr="0029273D">
        <w:rPr>
          <w:rFonts w:cstheme="majorBidi"/>
          <w:sz w:val="20"/>
          <w:szCs w:val="20"/>
        </w:rPr>
        <w:t xml:space="preserve"> and Nael Halabi. BSC final project by Dr. Elena Ravve, Dr. Dan Lemberg supervisor, 2019.</w:t>
      </w:r>
    </w:p>
    <w:p w14:paraId="7D4FDD96" w14:textId="1728F730" w:rsidR="001130F4" w:rsidRPr="0029273D" w:rsidRDefault="001130F4" w:rsidP="009305BA">
      <w:pPr>
        <w:spacing w:line="22" w:lineRule="atLeast"/>
        <w:ind w:firstLine="0"/>
        <w:rPr>
          <w:rFonts w:cstheme="majorBidi"/>
          <w:sz w:val="20"/>
          <w:szCs w:val="20"/>
        </w:rPr>
      </w:pPr>
      <w:r w:rsidRPr="0029273D">
        <w:rPr>
          <w:rFonts w:cstheme="majorBidi"/>
          <w:sz w:val="20"/>
          <w:szCs w:val="20"/>
        </w:rPr>
        <w:t>[3]</w:t>
      </w:r>
      <w:r w:rsidR="00071BDB" w:rsidRPr="0029273D">
        <w:rPr>
          <w:rFonts w:cstheme="majorBidi"/>
          <w:sz w:val="20"/>
          <w:szCs w:val="20"/>
        </w:rPr>
        <w:t>.</w:t>
      </w:r>
      <w:r w:rsidRPr="0029273D">
        <w:rPr>
          <w:rFonts w:cstheme="majorBidi"/>
          <w:sz w:val="20"/>
          <w:szCs w:val="20"/>
        </w:rPr>
        <w:t xml:space="preserve"> https://profs.info.uaic.ro/~ancai/DIP/lab/Lab_2_DIP.pdf</w:t>
      </w:r>
    </w:p>
    <w:p w14:paraId="53B21261" w14:textId="199FA77C" w:rsidR="001130F4" w:rsidRPr="0029273D" w:rsidRDefault="001130F4" w:rsidP="009305BA">
      <w:pPr>
        <w:spacing w:line="22" w:lineRule="atLeast"/>
        <w:ind w:firstLine="0"/>
        <w:rPr>
          <w:rFonts w:cstheme="majorBidi"/>
          <w:sz w:val="20"/>
          <w:szCs w:val="20"/>
        </w:rPr>
      </w:pPr>
      <w:r w:rsidRPr="0029273D">
        <w:rPr>
          <w:rFonts w:cstheme="majorBidi"/>
          <w:sz w:val="20"/>
          <w:szCs w:val="20"/>
        </w:rPr>
        <w:t>[4]</w:t>
      </w:r>
      <w:r w:rsidR="00071BDB" w:rsidRPr="0029273D">
        <w:rPr>
          <w:rFonts w:cstheme="majorBidi"/>
          <w:sz w:val="20"/>
          <w:szCs w:val="20"/>
        </w:rPr>
        <w:t>.</w:t>
      </w:r>
      <w:r w:rsidRPr="0029273D">
        <w:rPr>
          <w:rFonts w:cstheme="majorBidi"/>
          <w:sz w:val="20"/>
          <w:szCs w:val="20"/>
        </w:rPr>
        <w:t xml:space="preserve"> </w:t>
      </w:r>
      <w:hyperlink r:id="rId128" w:history="1">
        <w:r w:rsidRPr="0029273D">
          <w:rPr>
            <w:rStyle w:val="Hyperlink"/>
            <w:rFonts w:cstheme="majorBidi"/>
            <w:color w:val="auto"/>
            <w:sz w:val="20"/>
            <w:szCs w:val="20"/>
          </w:rPr>
          <w:t>https://www.johndcook.com/blog/2009/08/24/algorithms-convert-color-grayscale/</w:t>
        </w:r>
      </w:hyperlink>
    </w:p>
    <w:p w14:paraId="7B16D130" w14:textId="1CE8F89F" w:rsidR="001130F4" w:rsidRPr="0029273D" w:rsidRDefault="001130F4" w:rsidP="009305BA">
      <w:pPr>
        <w:spacing w:line="22" w:lineRule="atLeast"/>
        <w:ind w:firstLine="0"/>
        <w:rPr>
          <w:rFonts w:cstheme="majorBidi"/>
          <w:sz w:val="20"/>
          <w:szCs w:val="20"/>
        </w:rPr>
      </w:pPr>
      <w:r w:rsidRPr="0029273D">
        <w:rPr>
          <w:rFonts w:cstheme="majorBidi"/>
          <w:sz w:val="20"/>
          <w:szCs w:val="20"/>
        </w:rPr>
        <w:t>[5]</w:t>
      </w:r>
      <w:r w:rsidR="00071BDB" w:rsidRPr="0029273D">
        <w:rPr>
          <w:rFonts w:cstheme="majorBidi"/>
          <w:sz w:val="20"/>
          <w:szCs w:val="20"/>
        </w:rPr>
        <w:t>.</w:t>
      </w:r>
      <w:r w:rsidRPr="0029273D">
        <w:rPr>
          <w:rFonts w:cstheme="majorBidi"/>
          <w:sz w:val="20"/>
          <w:szCs w:val="20"/>
        </w:rPr>
        <w:t xml:space="preserve"> Textural Features for Image classification, Robert </w:t>
      </w:r>
      <w:proofErr w:type="spellStart"/>
      <w:r w:rsidRPr="0029273D">
        <w:rPr>
          <w:rFonts w:cstheme="majorBidi"/>
          <w:sz w:val="20"/>
          <w:szCs w:val="20"/>
        </w:rPr>
        <w:t>Haralick</w:t>
      </w:r>
      <w:proofErr w:type="spellEnd"/>
      <w:r w:rsidRPr="0029273D">
        <w:rPr>
          <w:rFonts w:cstheme="majorBidi"/>
          <w:sz w:val="20"/>
          <w:szCs w:val="20"/>
        </w:rPr>
        <w:t xml:space="preserve">, </w:t>
      </w:r>
      <w:proofErr w:type="spellStart"/>
      <w:r w:rsidRPr="0029273D">
        <w:rPr>
          <w:rFonts w:cstheme="majorBidi"/>
          <w:sz w:val="20"/>
          <w:szCs w:val="20"/>
        </w:rPr>
        <w:t>K.Shanmugam</w:t>
      </w:r>
      <w:proofErr w:type="spellEnd"/>
      <w:r w:rsidRPr="0029273D">
        <w:rPr>
          <w:rFonts w:cstheme="majorBidi"/>
          <w:sz w:val="20"/>
          <w:szCs w:val="20"/>
        </w:rPr>
        <w:t xml:space="preserve"> and </w:t>
      </w:r>
      <w:proofErr w:type="spellStart"/>
      <w:r w:rsidRPr="0029273D">
        <w:rPr>
          <w:rFonts w:cstheme="majorBidi"/>
          <w:sz w:val="20"/>
          <w:szCs w:val="20"/>
        </w:rPr>
        <w:t>itshak</w:t>
      </w:r>
      <w:proofErr w:type="spellEnd"/>
      <w:r w:rsidRPr="0029273D">
        <w:rPr>
          <w:rFonts w:cstheme="majorBidi"/>
          <w:sz w:val="20"/>
          <w:szCs w:val="20"/>
        </w:rPr>
        <w:t xml:space="preserve"> </w:t>
      </w:r>
      <w:proofErr w:type="spellStart"/>
      <w:r w:rsidRPr="0029273D">
        <w:rPr>
          <w:rFonts w:cstheme="majorBidi"/>
          <w:sz w:val="20"/>
          <w:szCs w:val="20"/>
        </w:rPr>
        <w:t>dinstein</w:t>
      </w:r>
      <w:proofErr w:type="spellEnd"/>
      <w:r w:rsidRPr="0029273D">
        <w:rPr>
          <w:rFonts w:cstheme="majorBidi"/>
          <w:sz w:val="20"/>
          <w:szCs w:val="20"/>
        </w:rPr>
        <w:t xml:space="preserve"> 1973</w:t>
      </w:r>
    </w:p>
    <w:p w14:paraId="49757B61" w14:textId="3096A48F" w:rsidR="001130F4" w:rsidRPr="0029273D" w:rsidRDefault="001130F4" w:rsidP="009305BA">
      <w:pPr>
        <w:spacing w:line="22" w:lineRule="atLeast"/>
        <w:ind w:firstLine="0"/>
        <w:rPr>
          <w:rFonts w:cstheme="majorBidi"/>
          <w:sz w:val="20"/>
          <w:szCs w:val="20"/>
        </w:rPr>
      </w:pPr>
      <w:r w:rsidRPr="0029273D">
        <w:rPr>
          <w:rFonts w:cstheme="majorBidi"/>
          <w:sz w:val="20"/>
          <w:szCs w:val="20"/>
        </w:rPr>
        <w:t>[6]</w:t>
      </w:r>
      <w:r w:rsidR="00071BDB" w:rsidRPr="0029273D">
        <w:rPr>
          <w:rFonts w:cstheme="majorBidi"/>
          <w:sz w:val="20"/>
          <w:szCs w:val="20"/>
        </w:rPr>
        <w:t>.</w:t>
      </w:r>
      <w:r w:rsidRPr="0029273D">
        <w:rPr>
          <w:rFonts w:cstheme="majorBidi"/>
          <w:sz w:val="20"/>
          <w:szCs w:val="20"/>
        </w:rPr>
        <w:t xml:space="preserve"> 3D EXTENSION OF HARALICK TEXTURE FEATURES FOR MEDICAL IMAGE ANALYSIS, Ludvik </w:t>
      </w:r>
      <w:proofErr w:type="spellStart"/>
      <w:r w:rsidRPr="0029273D">
        <w:rPr>
          <w:rFonts w:cstheme="majorBidi"/>
          <w:sz w:val="20"/>
          <w:szCs w:val="20"/>
        </w:rPr>
        <w:t>Teser</w:t>
      </w:r>
      <w:proofErr w:type="spellEnd"/>
      <w:r w:rsidRPr="0029273D">
        <w:rPr>
          <w:rFonts w:cstheme="majorBidi"/>
          <w:sz w:val="20"/>
          <w:szCs w:val="20"/>
        </w:rPr>
        <w:t xml:space="preserve">, Daniel Smutek, Akinobu and </w:t>
      </w:r>
      <w:proofErr w:type="spellStart"/>
      <w:r w:rsidRPr="0029273D">
        <w:rPr>
          <w:rFonts w:cstheme="majorBidi"/>
          <w:sz w:val="20"/>
          <w:szCs w:val="20"/>
        </w:rPr>
        <w:t>Hidfunne</w:t>
      </w:r>
      <w:proofErr w:type="spellEnd"/>
      <w:r w:rsidRPr="0029273D">
        <w:rPr>
          <w:rFonts w:cstheme="majorBidi"/>
          <w:sz w:val="20"/>
          <w:szCs w:val="20"/>
        </w:rPr>
        <w:t xml:space="preserve"> </w:t>
      </w:r>
      <w:proofErr w:type="spellStart"/>
      <w:r w:rsidRPr="0029273D">
        <w:rPr>
          <w:rFonts w:cstheme="majorBidi"/>
          <w:sz w:val="20"/>
          <w:szCs w:val="20"/>
        </w:rPr>
        <w:t>Kobatake</w:t>
      </w:r>
      <w:proofErr w:type="spellEnd"/>
      <w:r w:rsidRPr="0029273D">
        <w:rPr>
          <w:rFonts w:cstheme="majorBidi"/>
          <w:sz w:val="20"/>
          <w:szCs w:val="20"/>
        </w:rPr>
        <w:t>, 2007</w:t>
      </w:r>
    </w:p>
    <w:p w14:paraId="444CC8C8" w14:textId="1E33CFA7" w:rsidR="001130F4" w:rsidRPr="0029273D" w:rsidRDefault="001130F4" w:rsidP="009305BA">
      <w:pPr>
        <w:spacing w:line="22" w:lineRule="atLeast"/>
        <w:ind w:firstLine="0"/>
        <w:rPr>
          <w:rFonts w:cstheme="majorBidi"/>
          <w:sz w:val="20"/>
          <w:szCs w:val="20"/>
        </w:rPr>
      </w:pPr>
      <w:r w:rsidRPr="0029273D">
        <w:rPr>
          <w:rFonts w:cstheme="majorBidi"/>
          <w:sz w:val="20"/>
          <w:szCs w:val="20"/>
        </w:rPr>
        <w:t>[7]</w:t>
      </w:r>
      <w:r w:rsidR="00071BDB" w:rsidRPr="0029273D">
        <w:rPr>
          <w:rFonts w:cstheme="majorBidi"/>
          <w:sz w:val="20"/>
          <w:szCs w:val="20"/>
        </w:rPr>
        <w:t>.</w:t>
      </w:r>
      <w:r w:rsidRPr="0029273D">
        <w:rPr>
          <w:rFonts w:cstheme="majorBidi"/>
          <w:sz w:val="20"/>
          <w:szCs w:val="20"/>
        </w:rPr>
        <w:t xml:space="preserve"> </w:t>
      </w:r>
      <w:hyperlink r:id="rId129" w:history="1">
        <w:r w:rsidRPr="0029273D">
          <w:rPr>
            <w:rStyle w:val="Hyperlink"/>
            <w:rFonts w:cstheme="majorBidi"/>
            <w:color w:val="auto"/>
            <w:sz w:val="20"/>
            <w:szCs w:val="20"/>
          </w:rPr>
          <w:t>https://en.wikipedia.org/wiki/Center_of_mass</w:t>
        </w:r>
      </w:hyperlink>
    </w:p>
    <w:p w14:paraId="5AEB9521" w14:textId="589B1F7D" w:rsidR="001130F4" w:rsidRPr="0029273D" w:rsidRDefault="001130F4" w:rsidP="009305BA">
      <w:pPr>
        <w:spacing w:line="22" w:lineRule="atLeast"/>
        <w:ind w:firstLine="0"/>
        <w:rPr>
          <w:rFonts w:cstheme="majorBidi"/>
          <w:sz w:val="20"/>
          <w:szCs w:val="20"/>
        </w:rPr>
      </w:pPr>
      <w:r w:rsidRPr="0029273D">
        <w:rPr>
          <w:rFonts w:cstheme="majorBidi"/>
          <w:sz w:val="20"/>
          <w:szCs w:val="20"/>
        </w:rPr>
        <w:t>[8]</w:t>
      </w:r>
      <w:r w:rsidR="00071BDB" w:rsidRPr="0029273D">
        <w:rPr>
          <w:rFonts w:cstheme="majorBidi"/>
          <w:sz w:val="20"/>
          <w:szCs w:val="20"/>
        </w:rPr>
        <w:t>.</w:t>
      </w:r>
      <w:r w:rsidRPr="0029273D">
        <w:rPr>
          <w:rFonts w:cstheme="majorBidi"/>
          <w:sz w:val="20"/>
          <w:szCs w:val="20"/>
        </w:rPr>
        <w:t xml:space="preserve"> </w:t>
      </w:r>
      <w:hyperlink r:id="rId130" w:history="1">
        <w:r w:rsidR="00DF2324" w:rsidRPr="0029273D">
          <w:rPr>
            <w:rStyle w:val="Hyperlink"/>
            <w:rFonts w:cstheme="majorBidi"/>
            <w:color w:val="auto"/>
            <w:sz w:val="20"/>
            <w:szCs w:val="20"/>
          </w:rPr>
          <w:t>https://en.wikipedia.org/wiki/Optical_flow</w:t>
        </w:r>
      </w:hyperlink>
    </w:p>
    <w:p w14:paraId="591C7549" w14:textId="5A5D68D3" w:rsidR="00DF2324" w:rsidRPr="0029273D" w:rsidRDefault="00DF2324" w:rsidP="009305BA">
      <w:pPr>
        <w:spacing w:line="22" w:lineRule="atLeast"/>
        <w:ind w:firstLine="0"/>
        <w:rPr>
          <w:rFonts w:cstheme="majorBidi"/>
          <w:sz w:val="20"/>
          <w:szCs w:val="20"/>
        </w:rPr>
      </w:pPr>
      <w:r w:rsidRPr="0029273D">
        <w:rPr>
          <w:rFonts w:cstheme="majorBidi"/>
          <w:sz w:val="20"/>
          <w:szCs w:val="20"/>
        </w:rPr>
        <w:t xml:space="preserve">[9]. </w:t>
      </w:r>
      <w:hyperlink r:id="rId131" w:history="1">
        <w:r w:rsidR="00204F59" w:rsidRPr="0029273D">
          <w:rPr>
            <w:rStyle w:val="Hyperlink"/>
            <w:rFonts w:cstheme="majorBidi"/>
            <w:color w:val="auto"/>
            <w:sz w:val="20"/>
            <w:szCs w:val="20"/>
          </w:rPr>
          <w:t>https://en.wikipedia.org/wiki/Unmanned_aerial_vehicle</w:t>
        </w:r>
      </w:hyperlink>
    </w:p>
    <w:p w14:paraId="4F7FA52F" w14:textId="4520E68C" w:rsidR="00204F59" w:rsidRPr="0029273D" w:rsidRDefault="00204F59" w:rsidP="00ED6A8D">
      <w:pPr>
        <w:spacing w:line="22" w:lineRule="atLeast"/>
        <w:ind w:firstLine="0"/>
        <w:jc w:val="both"/>
        <w:rPr>
          <w:rFonts w:cstheme="majorBidi"/>
          <w:sz w:val="20"/>
          <w:szCs w:val="20"/>
        </w:rPr>
      </w:pPr>
      <w:r w:rsidRPr="0029273D">
        <w:rPr>
          <w:rFonts w:cstheme="majorBidi"/>
          <w:sz w:val="20"/>
          <w:szCs w:val="20"/>
        </w:rPr>
        <w:t xml:space="preserve">[10]. </w:t>
      </w:r>
      <w:hyperlink r:id="rId132" w:history="1">
        <w:r w:rsidRPr="0029273D">
          <w:rPr>
            <w:rStyle w:val="Hyperlink"/>
            <w:rFonts w:cstheme="majorBidi"/>
            <w:color w:val="auto"/>
            <w:sz w:val="20"/>
            <w:szCs w:val="20"/>
          </w:rPr>
          <w:t>https://en.wikipedia.org/wiki/Support-vector_machine</w:t>
        </w:r>
      </w:hyperlink>
    </w:p>
    <w:p w14:paraId="472D1453" w14:textId="77777777" w:rsidR="0092361E" w:rsidRPr="0029273D" w:rsidRDefault="0092361E" w:rsidP="009305BA">
      <w:pPr>
        <w:spacing w:line="22" w:lineRule="atLeast"/>
        <w:ind w:firstLine="0"/>
        <w:jc w:val="left"/>
        <w:rPr>
          <w:sz w:val="20"/>
          <w:szCs w:val="20"/>
        </w:rPr>
      </w:pPr>
      <w:r w:rsidRPr="0029273D">
        <w:rPr>
          <w:rFonts w:cstheme="majorBidi"/>
          <w:sz w:val="20"/>
          <w:szCs w:val="20"/>
        </w:rPr>
        <w:t xml:space="preserve">[15] </w:t>
      </w:r>
      <w:hyperlink r:id="rId133" w:history="1">
        <w:r w:rsidRPr="0029273D">
          <w:rPr>
            <w:rStyle w:val="Hyperlink"/>
            <w:color w:val="auto"/>
            <w:sz w:val="20"/>
            <w:szCs w:val="20"/>
          </w:rPr>
          <w:t>https://www.epiphan.com/store/avio-hd/</w:t>
        </w:r>
      </w:hyperlink>
    </w:p>
    <w:p w14:paraId="67663C5D" w14:textId="77777777" w:rsidR="0092361E" w:rsidRPr="0029273D" w:rsidRDefault="0092361E" w:rsidP="009305BA">
      <w:pPr>
        <w:spacing w:line="22" w:lineRule="atLeast"/>
        <w:ind w:firstLine="0"/>
        <w:jc w:val="left"/>
        <w:rPr>
          <w:sz w:val="20"/>
          <w:szCs w:val="20"/>
        </w:rPr>
      </w:pPr>
      <w:r w:rsidRPr="0029273D">
        <w:rPr>
          <w:sz w:val="20"/>
          <w:szCs w:val="20"/>
        </w:rPr>
        <w:t xml:space="preserve">[17] </w:t>
      </w:r>
      <w:hyperlink r:id="rId134" w:history="1">
        <w:r w:rsidRPr="0029273D">
          <w:rPr>
            <w:rStyle w:val="Hyperlink"/>
            <w:color w:val="auto"/>
            <w:sz w:val="20"/>
            <w:szCs w:val="20"/>
          </w:rPr>
          <w:t>https://www.epiphan.com/products/avio-hd/</w:t>
        </w:r>
      </w:hyperlink>
    </w:p>
    <w:p w14:paraId="746397CA" w14:textId="2A3D0021" w:rsidR="003A6DDF" w:rsidRPr="0029273D" w:rsidRDefault="0092361E" w:rsidP="009305BA">
      <w:pPr>
        <w:spacing w:line="22" w:lineRule="atLeast"/>
        <w:ind w:firstLine="0"/>
        <w:jc w:val="left"/>
        <w:rPr>
          <w:sz w:val="20"/>
          <w:szCs w:val="20"/>
        </w:rPr>
      </w:pPr>
      <w:r w:rsidRPr="0029273D">
        <w:rPr>
          <w:sz w:val="20"/>
          <w:szCs w:val="20"/>
        </w:rPr>
        <w:t xml:space="preserve">[18] </w:t>
      </w:r>
      <w:r w:rsidR="003A6DDF" w:rsidRPr="0029273D">
        <w:rPr>
          <w:sz w:val="20"/>
          <w:szCs w:val="20"/>
        </w:rPr>
        <w:t>https://www.startech.com/en-eu/audio-video-products/usb32hdes</w:t>
      </w:r>
      <w:r w:rsidR="003A6DDF" w:rsidRPr="0029273D" w:rsidDel="003A6DDF">
        <w:rPr>
          <w:sz w:val="20"/>
          <w:szCs w:val="20"/>
        </w:rPr>
        <w:t xml:space="preserve"> </w:t>
      </w:r>
    </w:p>
    <w:p w14:paraId="601AF52F" w14:textId="77777777" w:rsidR="0092361E" w:rsidRPr="0029273D" w:rsidRDefault="0092361E" w:rsidP="009305BA">
      <w:pPr>
        <w:spacing w:line="22" w:lineRule="atLeast"/>
        <w:ind w:firstLine="0"/>
        <w:jc w:val="left"/>
        <w:rPr>
          <w:rFonts w:cstheme="majorBidi"/>
          <w:sz w:val="20"/>
          <w:szCs w:val="20"/>
        </w:rPr>
      </w:pPr>
      <w:r w:rsidRPr="0029273D">
        <w:rPr>
          <w:sz w:val="20"/>
          <w:szCs w:val="20"/>
        </w:rPr>
        <w:t xml:space="preserve">[19] </w:t>
      </w:r>
      <w:hyperlink r:id="rId135" w:history="1">
        <w:r w:rsidRPr="0029273D">
          <w:rPr>
            <w:rStyle w:val="Hyperlink"/>
            <w:color w:val="auto"/>
            <w:sz w:val="20"/>
            <w:szCs w:val="20"/>
          </w:rPr>
          <w:t>https://www.epiphan.com/products/avio-4k/tech-specs/</w:t>
        </w:r>
      </w:hyperlink>
      <w:r w:rsidRPr="0029273D">
        <w:t xml:space="preserve"> </w:t>
      </w:r>
    </w:p>
    <w:p w14:paraId="1A396D31" w14:textId="6F838C7F" w:rsidR="0092361E" w:rsidRPr="0029273D" w:rsidRDefault="00714CED" w:rsidP="00714CED">
      <w:pPr>
        <w:spacing w:line="22" w:lineRule="atLeast"/>
        <w:ind w:firstLine="0"/>
        <w:jc w:val="both"/>
        <w:rPr>
          <w:rFonts w:cstheme="majorBidi"/>
          <w:sz w:val="20"/>
          <w:szCs w:val="20"/>
        </w:rPr>
      </w:pPr>
      <w:r w:rsidRPr="0029273D">
        <w:rPr>
          <w:rFonts w:cstheme="majorBidi"/>
          <w:sz w:val="20"/>
          <w:szCs w:val="20"/>
        </w:rPr>
        <w:t>[20]</w:t>
      </w:r>
      <w:hyperlink r:id="rId136" w:history="1">
        <w:r w:rsidRPr="0029273D">
          <w:rPr>
            <w:rStyle w:val="Hyperlink"/>
            <w:color w:val="auto"/>
          </w:rPr>
          <w:t>https://www.researchgate.net/publication/261503873_An_open_source_and_open_hardware_embedded_metric_optical_flow_CMOS_camera_for_indoor_and_outdoor_applications</w:t>
        </w:r>
      </w:hyperlink>
    </w:p>
    <w:p w14:paraId="3C40CD26" w14:textId="68F6C077" w:rsidR="00714CED" w:rsidRPr="0029273D" w:rsidRDefault="00714CED" w:rsidP="00E61C28">
      <w:pPr>
        <w:ind w:firstLine="0"/>
        <w:rPr>
          <w:rStyle w:val="Hyperlink"/>
          <w:color w:val="auto"/>
          <w:sz w:val="20"/>
          <w:szCs w:val="20"/>
          <w:lang w:bidi="ar-SY"/>
        </w:rPr>
      </w:pPr>
      <w:r w:rsidRPr="0029273D">
        <w:rPr>
          <w:rFonts w:cstheme="majorBidi"/>
          <w:sz w:val="20"/>
          <w:szCs w:val="20"/>
        </w:rPr>
        <w:t xml:space="preserve">[21] </w:t>
      </w:r>
      <w:hyperlink r:id="rId137" w:history="1">
        <w:r w:rsidRPr="0029273D">
          <w:rPr>
            <w:rStyle w:val="Hyperlink"/>
            <w:color w:val="auto"/>
            <w:sz w:val="20"/>
            <w:szCs w:val="20"/>
          </w:rPr>
          <w:t>SiK Telemetry Radio — Copter documentation (ardupilot.org)</w:t>
        </w:r>
      </w:hyperlink>
    </w:p>
    <w:p w14:paraId="1033D366" w14:textId="7C065CD9" w:rsidR="0080509A" w:rsidRPr="0029273D" w:rsidRDefault="0080509A" w:rsidP="00E61C28">
      <w:pPr>
        <w:ind w:firstLine="0"/>
        <w:rPr>
          <w:rFonts w:cstheme="majorBidi"/>
          <w:sz w:val="20"/>
          <w:szCs w:val="20"/>
        </w:rPr>
      </w:pPr>
      <w:r w:rsidRPr="0029273D">
        <w:rPr>
          <w:rFonts w:cstheme="majorBidi"/>
          <w:sz w:val="20"/>
          <w:szCs w:val="20"/>
        </w:rPr>
        <w:t>[22]</w:t>
      </w:r>
      <w:r w:rsidRPr="0029273D">
        <w:rPr>
          <w:rFonts w:cstheme="majorBidi"/>
          <w:sz w:val="18"/>
          <w:szCs w:val="18"/>
        </w:rPr>
        <w:t xml:space="preserve"> </w:t>
      </w:r>
      <w:hyperlink r:id="rId138" w:history="1">
        <w:proofErr w:type="spellStart"/>
        <w:r w:rsidRPr="0029273D">
          <w:rPr>
            <w:rStyle w:val="Hyperlink"/>
            <w:color w:val="auto"/>
            <w:sz w:val="20"/>
            <w:szCs w:val="20"/>
          </w:rPr>
          <w:t>Pozyx</w:t>
        </w:r>
        <w:proofErr w:type="spellEnd"/>
        <w:r w:rsidRPr="0029273D">
          <w:rPr>
            <w:rStyle w:val="Hyperlink"/>
            <w:color w:val="auto"/>
            <w:sz w:val="20"/>
            <w:szCs w:val="20"/>
          </w:rPr>
          <w:t xml:space="preserve"> for Non-GPS Navigation — Copter documentation (ardupilot.org)</w:t>
        </w:r>
      </w:hyperlink>
    </w:p>
    <w:p w14:paraId="6FB360E1" w14:textId="1D5494B5" w:rsidR="0080509A" w:rsidRPr="0029273D" w:rsidRDefault="0080509A" w:rsidP="00E61C28">
      <w:pPr>
        <w:ind w:firstLine="0"/>
        <w:rPr>
          <w:rFonts w:cstheme="majorBidi"/>
          <w:sz w:val="20"/>
          <w:szCs w:val="20"/>
        </w:rPr>
      </w:pPr>
      <w:r w:rsidRPr="0029273D">
        <w:rPr>
          <w:rFonts w:cstheme="majorBidi"/>
          <w:sz w:val="20"/>
          <w:szCs w:val="20"/>
        </w:rPr>
        <w:t>[23]</w:t>
      </w:r>
      <w:r w:rsidRPr="0029273D">
        <w:rPr>
          <w:rFonts w:cstheme="majorBidi"/>
          <w:sz w:val="18"/>
          <w:szCs w:val="18"/>
        </w:rPr>
        <w:t xml:space="preserve"> </w:t>
      </w:r>
      <w:hyperlink r:id="rId139" w:history="1">
        <w:r w:rsidRPr="0029273D">
          <w:rPr>
            <w:rStyle w:val="Hyperlink"/>
            <w:color w:val="auto"/>
            <w:sz w:val="20"/>
            <w:szCs w:val="20"/>
          </w:rPr>
          <w:t xml:space="preserve">Amazon.com: GH1.25 Cables and connectors Wire for Pixhawk2 Pixhawk 4 </w:t>
        </w:r>
        <w:proofErr w:type="spellStart"/>
        <w:r w:rsidRPr="0029273D">
          <w:rPr>
            <w:rStyle w:val="Hyperlink"/>
            <w:color w:val="auto"/>
            <w:sz w:val="20"/>
            <w:szCs w:val="20"/>
          </w:rPr>
          <w:t>Pixracer</w:t>
        </w:r>
        <w:proofErr w:type="spellEnd"/>
        <w:r w:rsidRPr="0029273D">
          <w:rPr>
            <w:rStyle w:val="Hyperlink"/>
            <w:color w:val="auto"/>
            <w:sz w:val="20"/>
            <w:szCs w:val="20"/>
          </w:rPr>
          <w:t xml:space="preserve"> </w:t>
        </w:r>
        <w:proofErr w:type="spellStart"/>
        <w:r w:rsidRPr="0029273D">
          <w:rPr>
            <w:rStyle w:val="Hyperlink"/>
            <w:color w:val="auto"/>
            <w:sz w:val="20"/>
            <w:szCs w:val="20"/>
          </w:rPr>
          <w:t>PXFmini</w:t>
        </w:r>
        <w:proofErr w:type="spellEnd"/>
        <w:r w:rsidRPr="0029273D">
          <w:rPr>
            <w:rStyle w:val="Hyperlink"/>
            <w:color w:val="auto"/>
            <w:sz w:val="20"/>
            <w:szCs w:val="20"/>
          </w:rPr>
          <w:t xml:space="preserve"> Edge CUAV V5: Camera &amp; Photo</w:t>
        </w:r>
      </w:hyperlink>
    </w:p>
    <w:p w14:paraId="5732F70B" w14:textId="06F278E6" w:rsidR="00714CED" w:rsidRPr="0029273D" w:rsidRDefault="0080509A" w:rsidP="00714CED">
      <w:pPr>
        <w:spacing w:line="22" w:lineRule="atLeast"/>
        <w:ind w:firstLine="0"/>
        <w:jc w:val="both"/>
        <w:rPr>
          <w:rFonts w:cstheme="majorBidi"/>
          <w:sz w:val="20"/>
          <w:szCs w:val="20"/>
        </w:rPr>
      </w:pPr>
      <w:r w:rsidRPr="0029273D">
        <w:rPr>
          <w:rFonts w:cstheme="majorBidi"/>
          <w:sz w:val="20"/>
          <w:szCs w:val="20"/>
        </w:rPr>
        <w:t xml:space="preserve">[24] </w:t>
      </w:r>
      <w:hyperlink r:id="rId140" w:history="1">
        <w:r w:rsidRPr="0029273D">
          <w:rPr>
            <w:rStyle w:val="Hyperlink"/>
            <w:rFonts w:cstheme="majorBidi"/>
            <w:color w:val="auto"/>
            <w:sz w:val="20"/>
            <w:szCs w:val="20"/>
          </w:rPr>
          <w:t>https://ardupilot.org/planner/</w:t>
        </w:r>
      </w:hyperlink>
    </w:p>
    <w:p w14:paraId="1F14BBD7" w14:textId="422BB649" w:rsidR="0080509A" w:rsidRPr="00B51ADE" w:rsidRDefault="0080509A" w:rsidP="00E61C28">
      <w:pPr>
        <w:ind w:firstLine="0"/>
        <w:rPr>
          <w:rFonts w:cstheme="majorBidi"/>
          <w:sz w:val="20"/>
          <w:szCs w:val="20"/>
        </w:rPr>
      </w:pPr>
      <w:r w:rsidRPr="0029273D">
        <w:rPr>
          <w:rFonts w:cstheme="majorBidi"/>
          <w:sz w:val="20"/>
          <w:szCs w:val="20"/>
          <w:lang w:bidi="ar-SY"/>
        </w:rPr>
        <w:t>[25]</w:t>
      </w:r>
      <w:r w:rsidRPr="0029273D">
        <w:rPr>
          <w:rFonts w:cstheme="majorBidi"/>
          <w:sz w:val="18"/>
          <w:szCs w:val="18"/>
          <w:lang w:bidi="ar-SY"/>
        </w:rPr>
        <w:t xml:space="preserve"> </w:t>
      </w:r>
      <w:hyperlink r:id="rId141" w:history="1">
        <w:r w:rsidRPr="0029273D">
          <w:rPr>
            <w:rStyle w:val="Hyperlink"/>
            <w:color w:val="auto"/>
            <w:sz w:val="20"/>
            <w:szCs w:val="20"/>
          </w:rPr>
          <w:t>RFD900 (SiK) Telemetry Radio · PX4 v1.9.0 User Guide</w:t>
        </w:r>
      </w:hyperlink>
    </w:p>
    <w:sectPr w:rsidR="0080509A" w:rsidRPr="00B51ADE" w:rsidSect="00922104">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4" w:author="אלנה רווה" w:date="2022-01-09T17:00:00Z" w:initials="אר">
    <w:p w14:paraId="25EBC9BB" w14:textId="77777777" w:rsidR="00151603" w:rsidRDefault="00151603" w:rsidP="00151603">
      <w:pPr>
        <w:pStyle w:val="a8"/>
      </w:pPr>
      <w:r>
        <w:rPr>
          <w:rStyle w:val="a7"/>
        </w:rPr>
        <w:annotationRef/>
      </w:r>
      <w:r>
        <w:t>So, write what is the transmission rate of the drone and when (if at all) you may provide real time processing.</w:t>
      </w:r>
    </w:p>
    <w:p w14:paraId="27173076" w14:textId="77777777" w:rsidR="00151603" w:rsidRDefault="00151603" w:rsidP="00151603">
      <w:pPr>
        <w:pStyle w:val="a8"/>
      </w:pPr>
    </w:p>
    <w:p w14:paraId="3FAAD81D" w14:textId="1831A1AF" w:rsidR="00151603" w:rsidRDefault="00151603" w:rsidP="00151603">
      <w:pPr>
        <w:pStyle w:val="a8"/>
      </w:pPr>
      <w:r>
        <w:t xml:space="preserve">. It can stream at </w:t>
      </w:r>
      <w:r>
        <w:rPr>
          <w:highlight w:val="white"/>
        </w:rPr>
        <w:t>24/25/30/48/50/60fps at 2k and lower.</w:t>
      </w:r>
    </w:p>
    <w:p w14:paraId="20D35C3D" w14:textId="61A6E093" w:rsidR="00151603" w:rsidRDefault="00151603">
      <w:pPr>
        <w:pStyle w:val="a8"/>
      </w:pPr>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D35C3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8592DD" w16cex:dateUtc="2022-01-09T15: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D35C3D" w16cid:durableId="258592D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C4A19F" w14:textId="77777777" w:rsidR="00252C5A" w:rsidRDefault="00252C5A" w:rsidP="002F0D3E">
      <w:pPr>
        <w:spacing w:after="0" w:line="240" w:lineRule="auto"/>
      </w:pPr>
      <w:r>
        <w:separator/>
      </w:r>
    </w:p>
  </w:endnote>
  <w:endnote w:type="continuationSeparator" w:id="0">
    <w:p w14:paraId="67C89794" w14:textId="77777777" w:rsidR="00252C5A" w:rsidRDefault="00252C5A" w:rsidP="002F0D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397E36" w14:textId="77777777" w:rsidR="00252C5A" w:rsidRDefault="00252C5A" w:rsidP="002F0D3E">
      <w:pPr>
        <w:spacing w:after="0" w:line="240" w:lineRule="auto"/>
      </w:pPr>
      <w:r>
        <w:separator/>
      </w:r>
    </w:p>
  </w:footnote>
  <w:footnote w:type="continuationSeparator" w:id="0">
    <w:p w14:paraId="107F0E24" w14:textId="77777777" w:rsidR="00252C5A" w:rsidRDefault="00252C5A" w:rsidP="002F0D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924CD"/>
    <w:multiLevelType w:val="multilevel"/>
    <w:tmpl w:val="2EB08478"/>
    <w:lvl w:ilvl="0">
      <w:start w:val="2"/>
      <w:numFmt w:val="decimal"/>
      <w:lvlText w:val="%1"/>
      <w:lvlJc w:val="left"/>
      <w:pPr>
        <w:ind w:left="444" w:hanging="444"/>
      </w:pPr>
      <w:rPr>
        <w:rFonts w:asciiTheme="majorBidi" w:hAnsiTheme="majorBidi" w:hint="default"/>
        <w:color w:val="auto"/>
        <w:sz w:val="22"/>
        <w:u w:val="none"/>
      </w:rPr>
    </w:lvl>
    <w:lvl w:ilvl="1">
      <w:start w:val="3"/>
      <w:numFmt w:val="decimal"/>
      <w:lvlText w:val="%1.%2"/>
      <w:lvlJc w:val="left"/>
      <w:pPr>
        <w:ind w:left="489" w:hanging="444"/>
      </w:pPr>
      <w:rPr>
        <w:rFonts w:asciiTheme="majorBidi" w:hAnsiTheme="majorBidi" w:hint="default"/>
        <w:color w:val="auto"/>
        <w:sz w:val="22"/>
        <w:u w:val="none"/>
      </w:rPr>
    </w:lvl>
    <w:lvl w:ilvl="2">
      <w:start w:val="2"/>
      <w:numFmt w:val="decimal"/>
      <w:lvlText w:val="%1.%2.%3"/>
      <w:lvlJc w:val="left"/>
      <w:pPr>
        <w:ind w:left="810" w:hanging="720"/>
      </w:pPr>
      <w:rPr>
        <w:rFonts w:asciiTheme="majorBidi" w:hAnsiTheme="majorBidi" w:hint="default"/>
        <w:color w:val="auto"/>
        <w:sz w:val="22"/>
        <w:u w:val="none"/>
      </w:rPr>
    </w:lvl>
    <w:lvl w:ilvl="3">
      <w:start w:val="1"/>
      <w:numFmt w:val="decimal"/>
      <w:lvlText w:val="%1.%2.%3.%4"/>
      <w:lvlJc w:val="left"/>
      <w:pPr>
        <w:ind w:left="855" w:hanging="720"/>
      </w:pPr>
      <w:rPr>
        <w:rFonts w:asciiTheme="majorBidi" w:hAnsiTheme="majorBidi" w:hint="default"/>
        <w:color w:val="auto"/>
        <w:sz w:val="22"/>
        <w:u w:val="none"/>
      </w:rPr>
    </w:lvl>
    <w:lvl w:ilvl="4">
      <w:start w:val="1"/>
      <w:numFmt w:val="decimal"/>
      <w:lvlText w:val="%1.%2.%3.%4.%5"/>
      <w:lvlJc w:val="left"/>
      <w:pPr>
        <w:ind w:left="1260" w:hanging="1080"/>
      </w:pPr>
      <w:rPr>
        <w:rFonts w:asciiTheme="majorBidi" w:hAnsiTheme="majorBidi" w:hint="default"/>
        <w:color w:val="auto"/>
        <w:sz w:val="22"/>
        <w:u w:val="none"/>
      </w:rPr>
    </w:lvl>
    <w:lvl w:ilvl="5">
      <w:start w:val="1"/>
      <w:numFmt w:val="decimal"/>
      <w:lvlText w:val="%1.%2.%3.%4.%5.%6"/>
      <w:lvlJc w:val="left"/>
      <w:pPr>
        <w:ind w:left="1305" w:hanging="1080"/>
      </w:pPr>
      <w:rPr>
        <w:rFonts w:asciiTheme="majorBidi" w:hAnsiTheme="majorBidi" w:hint="default"/>
        <w:color w:val="auto"/>
        <w:sz w:val="22"/>
        <w:u w:val="none"/>
      </w:rPr>
    </w:lvl>
    <w:lvl w:ilvl="6">
      <w:start w:val="1"/>
      <w:numFmt w:val="decimal"/>
      <w:lvlText w:val="%1.%2.%3.%4.%5.%6.%7"/>
      <w:lvlJc w:val="left"/>
      <w:pPr>
        <w:ind w:left="1710" w:hanging="1440"/>
      </w:pPr>
      <w:rPr>
        <w:rFonts w:asciiTheme="majorBidi" w:hAnsiTheme="majorBidi" w:hint="default"/>
        <w:color w:val="auto"/>
        <w:sz w:val="22"/>
        <w:u w:val="none"/>
      </w:rPr>
    </w:lvl>
    <w:lvl w:ilvl="7">
      <w:start w:val="1"/>
      <w:numFmt w:val="decimal"/>
      <w:lvlText w:val="%1.%2.%3.%4.%5.%6.%7.%8"/>
      <w:lvlJc w:val="left"/>
      <w:pPr>
        <w:ind w:left="1755" w:hanging="1440"/>
      </w:pPr>
      <w:rPr>
        <w:rFonts w:asciiTheme="majorBidi" w:hAnsiTheme="majorBidi" w:hint="default"/>
        <w:color w:val="auto"/>
        <w:sz w:val="22"/>
        <w:u w:val="none"/>
      </w:rPr>
    </w:lvl>
    <w:lvl w:ilvl="8">
      <w:start w:val="1"/>
      <w:numFmt w:val="decimal"/>
      <w:lvlText w:val="%1.%2.%3.%4.%5.%6.%7.%8.%9"/>
      <w:lvlJc w:val="left"/>
      <w:pPr>
        <w:ind w:left="2160" w:hanging="1800"/>
      </w:pPr>
      <w:rPr>
        <w:rFonts w:asciiTheme="majorBidi" w:hAnsiTheme="majorBidi" w:hint="default"/>
        <w:color w:val="auto"/>
        <w:sz w:val="22"/>
        <w:u w:val="none"/>
      </w:rPr>
    </w:lvl>
  </w:abstractNum>
  <w:abstractNum w:abstractNumId="1" w15:restartNumberingAfterBreak="0">
    <w:nsid w:val="013752F3"/>
    <w:multiLevelType w:val="multilevel"/>
    <w:tmpl w:val="577234C2"/>
    <w:lvl w:ilvl="0">
      <w:start w:val="2"/>
      <w:numFmt w:val="decimal"/>
      <w:lvlText w:val="%1"/>
      <w:lvlJc w:val="left"/>
      <w:pPr>
        <w:ind w:left="360" w:hanging="360"/>
      </w:pPr>
      <w:rPr>
        <w:rFonts w:hint="default"/>
      </w:rPr>
    </w:lvl>
    <w:lvl w:ilvl="1">
      <w:start w:val="4"/>
      <w:numFmt w:val="decimal"/>
      <w:lvlText w:val="%1.%2"/>
      <w:lvlJc w:val="left"/>
      <w:pPr>
        <w:ind w:left="360" w:hanging="360"/>
      </w:pPr>
      <w:rPr>
        <w:rFonts w:asciiTheme="majorBidi" w:hAnsiTheme="majorBidi" w:cstheme="majorBidi"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1792E52"/>
    <w:multiLevelType w:val="multilevel"/>
    <w:tmpl w:val="56149686"/>
    <w:lvl w:ilvl="0">
      <w:start w:val="2"/>
      <w:numFmt w:val="decimal"/>
      <w:lvlText w:val="%1"/>
      <w:lvlJc w:val="left"/>
      <w:pPr>
        <w:ind w:left="480" w:hanging="480"/>
      </w:pPr>
      <w:rPr>
        <w:rFonts w:hint="default"/>
      </w:rPr>
    </w:lvl>
    <w:lvl w:ilvl="1">
      <w:start w:val="2"/>
      <w:numFmt w:val="decimal"/>
      <w:lvlText w:val="%1.%2"/>
      <w:lvlJc w:val="left"/>
      <w:pPr>
        <w:ind w:left="763" w:hanging="480"/>
      </w:pPr>
      <w:rPr>
        <w:rFonts w:hint="default"/>
      </w:rPr>
    </w:lvl>
    <w:lvl w:ilvl="2">
      <w:start w:val="3"/>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3704" w:hanging="1440"/>
      </w:pPr>
      <w:rPr>
        <w:rFonts w:hint="default"/>
      </w:rPr>
    </w:lvl>
  </w:abstractNum>
  <w:abstractNum w:abstractNumId="3" w15:restartNumberingAfterBreak="0">
    <w:nsid w:val="043E7BE8"/>
    <w:multiLevelType w:val="hybridMultilevel"/>
    <w:tmpl w:val="80D86D0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4852048"/>
    <w:multiLevelType w:val="multilevel"/>
    <w:tmpl w:val="323EDC28"/>
    <w:lvl w:ilvl="0">
      <w:start w:val="2"/>
      <w:numFmt w:val="decimal"/>
      <w:lvlText w:val="%1"/>
      <w:lvlJc w:val="left"/>
      <w:pPr>
        <w:ind w:left="765" w:hanging="765"/>
      </w:pPr>
      <w:rPr>
        <w:rFonts w:hint="default"/>
      </w:rPr>
    </w:lvl>
    <w:lvl w:ilvl="1">
      <w:start w:val="1"/>
      <w:numFmt w:val="decimal"/>
      <w:lvlText w:val="%1.%2"/>
      <w:lvlJc w:val="left"/>
      <w:pPr>
        <w:ind w:left="991" w:hanging="765"/>
      </w:pPr>
      <w:rPr>
        <w:rFonts w:hint="default"/>
      </w:rPr>
    </w:lvl>
    <w:lvl w:ilvl="2">
      <w:start w:val="15"/>
      <w:numFmt w:val="decimal"/>
      <w:lvlText w:val="%1.%2.%3"/>
      <w:lvlJc w:val="left"/>
      <w:pPr>
        <w:ind w:left="1217" w:hanging="765"/>
      </w:pPr>
      <w:rPr>
        <w:rFonts w:hint="default"/>
      </w:rPr>
    </w:lvl>
    <w:lvl w:ilvl="3">
      <w:start w:val="1"/>
      <w:numFmt w:val="decimal"/>
      <w:lvlText w:val="%1.%2.%3.%4"/>
      <w:lvlJc w:val="left"/>
      <w:pPr>
        <w:ind w:left="1443" w:hanging="765"/>
      </w:pPr>
      <w:rPr>
        <w:rFonts w:hint="default"/>
      </w:rPr>
    </w:lvl>
    <w:lvl w:ilvl="4">
      <w:start w:val="1"/>
      <w:numFmt w:val="decimal"/>
      <w:lvlText w:val="%1.%2.%3.%4.%5"/>
      <w:lvlJc w:val="left"/>
      <w:pPr>
        <w:ind w:left="1984" w:hanging="1080"/>
      </w:pPr>
      <w:rPr>
        <w:rFonts w:hint="default"/>
      </w:rPr>
    </w:lvl>
    <w:lvl w:ilvl="5">
      <w:start w:val="1"/>
      <w:numFmt w:val="decimal"/>
      <w:lvlText w:val="%1.%2.%3.%4.%5.%6"/>
      <w:lvlJc w:val="left"/>
      <w:pPr>
        <w:ind w:left="2210" w:hanging="1080"/>
      </w:pPr>
      <w:rPr>
        <w:rFonts w:hint="default"/>
      </w:rPr>
    </w:lvl>
    <w:lvl w:ilvl="6">
      <w:start w:val="1"/>
      <w:numFmt w:val="decimal"/>
      <w:lvlText w:val="%1.%2.%3.%4.%5.%6.%7"/>
      <w:lvlJc w:val="left"/>
      <w:pPr>
        <w:ind w:left="2796" w:hanging="1440"/>
      </w:pPr>
      <w:rPr>
        <w:rFonts w:hint="default"/>
      </w:rPr>
    </w:lvl>
    <w:lvl w:ilvl="7">
      <w:start w:val="1"/>
      <w:numFmt w:val="decimal"/>
      <w:lvlText w:val="%1.%2.%3.%4.%5.%6.%7.%8"/>
      <w:lvlJc w:val="left"/>
      <w:pPr>
        <w:ind w:left="3022" w:hanging="1440"/>
      </w:pPr>
      <w:rPr>
        <w:rFonts w:hint="default"/>
      </w:rPr>
    </w:lvl>
    <w:lvl w:ilvl="8">
      <w:start w:val="1"/>
      <w:numFmt w:val="decimal"/>
      <w:lvlText w:val="%1.%2.%3.%4.%5.%6.%7.%8.%9"/>
      <w:lvlJc w:val="left"/>
      <w:pPr>
        <w:ind w:left="3248" w:hanging="1440"/>
      </w:pPr>
      <w:rPr>
        <w:rFonts w:hint="default"/>
      </w:rPr>
    </w:lvl>
  </w:abstractNum>
  <w:abstractNum w:abstractNumId="5" w15:restartNumberingAfterBreak="0">
    <w:nsid w:val="04A424CD"/>
    <w:multiLevelType w:val="hybridMultilevel"/>
    <w:tmpl w:val="F1A2810E"/>
    <w:lvl w:ilvl="0" w:tplc="04090011">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54E3F94"/>
    <w:multiLevelType w:val="multilevel"/>
    <w:tmpl w:val="66FE9AC0"/>
    <w:lvl w:ilvl="0">
      <w:start w:val="1"/>
      <w:numFmt w:val="decimal"/>
      <w:lvlText w:val="%1."/>
      <w:lvlJc w:val="left"/>
      <w:pPr>
        <w:ind w:left="0" w:firstLine="0"/>
      </w:pPr>
      <w:rPr>
        <w:rFonts w:asciiTheme="majorBidi" w:eastAsia="Times New Roman" w:hAnsiTheme="majorBidi" w:cstheme="majorBidi" w:hint="default"/>
      </w:rPr>
    </w:lvl>
    <w:lvl w:ilvl="1">
      <w:start w:val="1"/>
      <w:numFmt w:val="decimal"/>
      <w:lvlText w:val="%1.%2"/>
      <w:lvlJc w:val="left"/>
      <w:pPr>
        <w:ind w:left="680" w:hanging="680"/>
      </w:pPr>
      <w:rPr>
        <w:rFonts w:hint="default"/>
      </w:rPr>
    </w:lvl>
    <w:lvl w:ilvl="2">
      <w:start w:val="1"/>
      <w:numFmt w:val="decimal"/>
      <w:lvlText w:val="%1.%2.%3"/>
      <w:lvlJc w:val="left"/>
      <w:pPr>
        <w:ind w:left="567" w:firstLine="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80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160" w:hanging="1440"/>
      </w:pPr>
      <w:rPr>
        <w:rFonts w:hint="default"/>
      </w:rPr>
    </w:lvl>
  </w:abstractNum>
  <w:abstractNum w:abstractNumId="7" w15:restartNumberingAfterBreak="0">
    <w:nsid w:val="0856783C"/>
    <w:multiLevelType w:val="multilevel"/>
    <w:tmpl w:val="BEDECF06"/>
    <w:lvl w:ilvl="0">
      <w:start w:val="2"/>
      <w:numFmt w:val="decimal"/>
      <w:lvlText w:val="%1"/>
      <w:lvlJc w:val="left"/>
      <w:pPr>
        <w:ind w:left="444" w:hanging="444"/>
      </w:pPr>
      <w:rPr>
        <w:rFonts w:hint="default"/>
        <w:color w:val="auto"/>
      </w:rPr>
    </w:lvl>
    <w:lvl w:ilvl="1">
      <w:start w:val="2"/>
      <w:numFmt w:val="decimal"/>
      <w:lvlText w:val="%1.%2"/>
      <w:lvlJc w:val="left"/>
      <w:pPr>
        <w:ind w:left="444" w:hanging="444"/>
      </w:pPr>
      <w:rPr>
        <w:rFonts w:hint="default"/>
        <w:color w:val="auto"/>
      </w:rPr>
    </w:lvl>
    <w:lvl w:ilvl="2">
      <w:start w:val="2"/>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440" w:hanging="1440"/>
      </w:pPr>
      <w:rPr>
        <w:rFonts w:hint="default"/>
        <w:color w:val="auto"/>
      </w:rPr>
    </w:lvl>
  </w:abstractNum>
  <w:abstractNum w:abstractNumId="8" w15:restartNumberingAfterBreak="0">
    <w:nsid w:val="08E144CA"/>
    <w:multiLevelType w:val="multilevel"/>
    <w:tmpl w:val="5D9C9DC2"/>
    <w:lvl w:ilvl="0">
      <w:start w:val="1"/>
      <w:numFmt w:val="decimal"/>
      <w:lvlText w:val="%1"/>
      <w:lvlJc w:val="left"/>
      <w:pPr>
        <w:ind w:left="495" w:hanging="495"/>
      </w:pPr>
      <w:rPr>
        <w:rFonts w:hint="default"/>
      </w:rPr>
    </w:lvl>
    <w:lvl w:ilvl="1">
      <w:start w:val="1"/>
      <w:numFmt w:val="decimal"/>
      <w:lvlText w:val="%1.%2"/>
      <w:lvlJc w:val="left"/>
      <w:pPr>
        <w:ind w:left="1215" w:hanging="495"/>
      </w:pPr>
      <w:rPr>
        <w:rFonts w:hint="default"/>
      </w:rPr>
    </w:lvl>
    <w:lvl w:ilvl="2">
      <w:start w:val="6"/>
      <w:numFmt w:val="decimal"/>
      <w:lvlText w:val="%3.2"/>
      <w:lvlJc w:val="left"/>
      <w:pPr>
        <w:ind w:left="2160" w:hanging="720"/>
      </w:pPr>
      <w:rPr>
        <w:rFonts w:hint="default"/>
        <w:b/>
        <w:bCs/>
      </w:rPr>
    </w:lvl>
    <w:lvl w:ilvl="3">
      <w:start w:val="6"/>
      <w:numFmt w:val="decimal"/>
      <w:lvlText w:val="%4.1.1"/>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9" w15:restartNumberingAfterBreak="0">
    <w:nsid w:val="0CA37355"/>
    <w:multiLevelType w:val="hybridMultilevel"/>
    <w:tmpl w:val="970878CC"/>
    <w:lvl w:ilvl="0" w:tplc="FD94C030">
      <w:start w:val="1"/>
      <w:numFmt w:val="decimal"/>
      <w:lvlText w:val="%1)"/>
      <w:lvlJc w:val="left"/>
      <w:pPr>
        <w:ind w:left="6300" w:hanging="360"/>
      </w:pPr>
      <w:rPr>
        <w:rFonts w:cstheme="minorBidi" w:hint="default"/>
        <w:i w:val="0"/>
      </w:rPr>
    </w:lvl>
    <w:lvl w:ilvl="1" w:tplc="04090019" w:tentative="1">
      <w:start w:val="1"/>
      <w:numFmt w:val="lowerLetter"/>
      <w:lvlText w:val="%2."/>
      <w:lvlJc w:val="left"/>
      <w:pPr>
        <w:ind w:left="7020" w:hanging="360"/>
      </w:pPr>
    </w:lvl>
    <w:lvl w:ilvl="2" w:tplc="0409001B" w:tentative="1">
      <w:start w:val="1"/>
      <w:numFmt w:val="lowerRoman"/>
      <w:lvlText w:val="%3."/>
      <w:lvlJc w:val="right"/>
      <w:pPr>
        <w:ind w:left="7740" w:hanging="180"/>
      </w:pPr>
    </w:lvl>
    <w:lvl w:ilvl="3" w:tplc="0409000F" w:tentative="1">
      <w:start w:val="1"/>
      <w:numFmt w:val="decimal"/>
      <w:lvlText w:val="%4."/>
      <w:lvlJc w:val="left"/>
      <w:pPr>
        <w:ind w:left="8460" w:hanging="360"/>
      </w:pPr>
    </w:lvl>
    <w:lvl w:ilvl="4" w:tplc="04090019" w:tentative="1">
      <w:start w:val="1"/>
      <w:numFmt w:val="lowerLetter"/>
      <w:lvlText w:val="%5."/>
      <w:lvlJc w:val="left"/>
      <w:pPr>
        <w:ind w:left="9180" w:hanging="360"/>
      </w:pPr>
    </w:lvl>
    <w:lvl w:ilvl="5" w:tplc="0409001B" w:tentative="1">
      <w:start w:val="1"/>
      <w:numFmt w:val="lowerRoman"/>
      <w:lvlText w:val="%6."/>
      <w:lvlJc w:val="right"/>
      <w:pPr>
        <w:ind w:left="9900" w:hanging="180"/>
      </w:pPr>
    </w:lvl>
    <w:lvl w:ilvl="6" w:tplc="0409000F" w:tentative="1">
      <w:start w:val="1"/>
      <w:numFmt w:val="decimal"/>
      <w:lvlText w:val="%7."/>
      <w:lvlJc w:val="left"/>
      <w:pPr>
        <w:ind w:left="10620" w:hanging="360"/>
      </w:pPr>
    </w:lvl>
    <w:lvl w:ilvl="7" w:tplc="04090019" w:tentative="1">
      <w:start w:val="1"/>
      <w:numFmt w:val="lowerLetter"/>
      <w:lvlText w:val="%8."/>
      <w:lvlJc w:val="left"/>
      <w:pPr>
        <w:ind w:left="11340" w:hanging="360"/>
      </w:pPr>
    </w:lvl>
    <w:lvl w:ilvl="8" w:tplc="0409001B" w:tentative="1">
      <w:start w:val="1"/>
      <w:numFmt w:val="lowerRoman"/>
      <w:lvlText w:val="%9."/>
      <w:lvlJc w:val="right"/>
      <w:pPr>
        <w:ind w:left="12060" w:hanging="180"/>
      </w:pPr>
    </w:lvl>
  </w:abstractNum>
  <w:abstractNum w:abstractNumId="10" w15:restartNumberingAfterBreak="0">
    <w:nsid w:val="0D2450DE"/>
    <w:multiLevelType w:val="hybridMultilevel"/>
    <w:tmpl w:val="8ED884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DBA568D"/>
    <w:multiLevelType w:val="hybridMultilevel"/>
    <w:tmpl w:val="3B327D48"/>
    <w:lvl w:ilvl="0" w:tplc="FD94C030">
      <w:start w:val="1"/>
      <w:numFmt w:val="decimal"/>
      <w:lvlText w:val="%1)"/>
      <w:lvlJc w:val="left"/>
      <w:pPr>
        <w:ind w:left="1440" w:hanging="360"/>
      </w:pPr>
      <w:rPr>
        <w:rFonts w:cstheme="minorBidi" w:hint="default"/>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0AC43B7"/>
    <w:multiLevelType w:val="hybridMultilevel"/>
    <w:tmpl w:val="2DA47464"/>
    <w:lvl w:ilvl="0" w:tplc="41245D34">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3" w15:restartNumberingAfterBreak="0">
    <w:nsid w:val="1275373B"/>
    <w:multiLevelType w:val="multilevel"/>
    <w:tmpl w:val="FD263504"/>
    <w:lvl w:ilvl="0">
      <w:start w:val="1"/>
      <w:numFmt w:val="decimal"/>
      <w:lvlText w:val="%1."/>
      <w:lvlJc w:val="left"/>
      <w:pPr>
        <w:ind w:left="785" w:hanging="360"/>
      </w:pPr>
      <w:rPr>
        <w:rFonts w:hint="default"/>
      </w:rPr>
    </w:lvl>
    <w:lvl w:ilvl="1">
      <w:start w:val="3"/>
      <w:numFmt w:val="decimal"/>
      <w:isLgl/>
      <w:lvlText w:val="%1.%2"/>
      <w:lvlJc w:val="left"/>
      <w:pPr>
        <w:ind w:left="917" w:hanging="492"/>
      </w:pPr>
      <w:rPr>
        <w:rFonts w:hint="default"/>
        <w:sz w:val="22"/>
      </w:rPr>
    </w:lvl>
    <w:lvl w:ilvl="2">
      <w:start w:val="1"/>
      <w:numFmt w:val="decimal"/>
      <w:isLgl/>
      <w:lvlText w:val="%1.%2.%3"/>
      <w:lvlJc w:val="left"/>
      <w:pPr>
        <w:ind w:left="1145" w:hanging="720"/>
      </w:pPr>
      <w:rPr>
        <w:rFonts w:hint="default"/>
        <w:sz w:val="22"/>
      </w:rPr>
    </w:lvl>
    <w:lvl w:ilvl="3">
      <w:start w:val="1"/>
      <w:numFmt w:val="decimal"/>
      <w:isLgl/>
      <w:lvlText w:val="%1.%2.%3.%4"/>
      <w:lvlJc w:val="left"/>
      <w:pPr>
        <w:ind w:left="1145" w:hanging="720"/>
      </w:pPr>
      <w:rPr>
        <w:rFonts w:hint="default"/>
        <w:sz w:val="22"/>
      </w:rPr>
    </w:lvl>
    <w:lvl w:ilvl="4">
      <w:start w:val="1"/>
      <w:numFmt w:val="decimal"/>
      <w:isLgl/>
      <w:lvlText w:val="%1.%2.%3.%4.%5"/>
      <w:lvlJc w:val="left"/>
      <w:pPr>
        <w:ind w:left="1505" w:hanging="1080"/>
      </w:pPr>
      <w:rPr>
        <w:rFonts w:hint="default"/>
        <w:sz w:val="22"/>
      </w:rPr>
    </w:lvl>
    <w:lvl w:ilvl="5">
      <w:start w:val="1"/>
      <w:numFmt w:val="decimal"/>
      <w:isLgl/>
      <w:lvlText w:val="%1.%2.%3.%4.%5.%6"/>
      <w:lvlJc w:val="left"/>
      <w:pPr>
        <w:ind w:left="1505" w:hanging="1080"/>
      </w:pPr>
      <w:rPr>
        <w:rFonts w:hint="default"/>
        <w:sz w:val="22"/>
      </w:rPr>
    </w:lvl>
    <w:lvl w:ilvl="6">
      <w:start w:val="1"/>
      <w:numFmt w:val="decimal"/>
      <w:isLgl/>
      <w:lvlText w:val="%1.%2.%3.%4.%5.%6.%7"/>
      <w:lvlJc w:val="left"/>
      <w:pPr>
        <w:ind w:left="1865" w:hanging="1440"/>
      </w:pPr>
      <w:rPr>
        <w:rFonts w:hint="default"/>
        <w:sz w:val="22"/>
      </w:rPr>
    </w:lvl>
    <w:lvl w:ilvl="7">
      <w:start w:val="1"/>
      <w:numFmt w:val="decimal"/>
      <w:isLgl/>
      <w:lvlText w:val="%1.%2.%3.%4.%5.%6.%7.%8"/>
      <w:lvlJc w:val="left"/>
      <w:pPr>
        <w:ind w:left="1865" w:hanging="1440"/>
      </w:pPr>
      <w:rPr>
        <w:rFonts w:hint="default"/>
        <w:sz w:val="22"/>
      </w:rPr>
    </w:lvl>
    <w:lvl w:ilvl="8">
      <w:start w:val="1"/>
      <w:numFmt w:val="decimal"/>
      <w:isLgl/>
      <w:lvlText w:val="%1.%2.%3.%4.%5.%6.%7.%8.%9"/>
      <w:lvlJc w:val="left"/>
      <w:pPr>
        <w:ind w:left="2225" w:hanging="1800"/>
      </w:pPr>
      <w:rPr>
        <w:rFonts w:hint="default"/>
        <w:sz w:val="22"/>
      </w:rPr>
    </w:lvl>
  </w:abstractNum>
  <w:abstractNum w:abstractNumId="14" w15:restartNumberingAfterBreak="0">
    <w:nsid w:val="12DA75BF"/>
    <w:multiLevelType w:val="multilevel"/>
    <w:tmpl w:val="B148C142"/>
    <w:lvl w:ilvl="0">
      <w:start w:val="1"/>
      <w:numFmt w:val="decimal"/>
      <w:lvlText w:val="%1."/>
      <w:lvlJc w:val="left"/>
      <w:pPr>
        <w:ind w:left="360" w:hanging="360"/>
      </w:pPr>
      <w:rPr>
        <w:rFonts w:asciiTheme="majorBidi" w:hAnsiTheme="majorBidi" w:cstheme="majorBidi" w:hint="default"/>
        <w:b/>
        <w:bCs/>
        <w:i w:val="0"/>
        <w:iCs w:val="0"/>
        <w:color w:val="auto"/>
        <w:sz w:val="24"/>
        <w:szCs w:val="24"/>
      </w:rPr>
    </w:lvl>
    <w:lvl w:ilvl="1">
      <w:start w:val="1"/>
      <w:numFmt w:val="decimal"/>
      <w:lvlText w:val="%1.%2."/>
      <w:lvlJc w:val="left"/>
      <w:pPr>
        <w:ind w:left="432" w:hanging="432"/>
      </w:pPr>
      <w:rPr>
        <w:rFonts w:asciiTheme="majorBidi" w:hAnsiTheme="majorBidi" w:cstheme="majorBidi" w:hint="default"/>
        <w:b/>
        <w:bCs/>
        <w:color w:val="auto"/>
      </w:rPr>
    </w:lvl>
    <w:lvl w:ilvl="2">
      <w:start w:val="1"/>
      <w:numFmt w:val="decimal"/>
      <w:lvlText w:val="%1.%2.%3."/>
      <w:lvlJc w:val="left"/>
      <w:pPr>
        <w:ind w:left="504" w:hanging="504"/>
      </w:pPr>
      <w:rPr>
        <w:rFonts w:asciiTheme="majorBidi" w:hAnsiTheme="majorBidi" w:cstheme="majorBidi" w:hint="default"/>
        <w:b w:val="0"/>
        <w:bCs w:val="0"/>
        <w:i w:val="0"/>
        <w:iCs w:val="0"/>
        <w:color w:val="auto"/>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31F3561"/>
    <w:multiLevelType w:val="hybridMultilevel"/>
    <w:tmpl w:val="19F8B7C6"/>
    <w:lvl w:ilvl="0" w:tplc="16AACDD0">
      <w:start w:val="1"/>
      <w:numFmt w:val="decimal"/>
      <w:lvlText w:val="%1.1.1.1"/>
      <w:lvlJc w:val="left"/>
      <w:pPr>
        <w:ind w:left="10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36A0983"/>
    <w:multiLevelType w:val="hybridMultilevel"/>
    <w:tmpl w:val="96945944"/>
    <w:lvl w:ilvl="0" w:tplc="04090001">
      <w:start w:val="1"/>
      <w:numFmt w:val="bullet"/>
      <w:lvlText w:val=""/>
      <w:lvlJc w:val="left"/>
      <w:pPr>
        <w:ind w:left="900" w:hanging="360"/>
      </w:pPr>
      <w:rPr>
        <w:rFonts w:ascii="Symbol" w:hAnsi="Symbol" w:hint="default"/>
        <w:i w:val="0"/>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7" w15:restartNumberingAfterBreak="0">
    <w:nsid w:val="13E44268"/>
    <w:multiLevelType w:val="multilevel"/>
    <w:tmpl w:val="B6CC2CDC"/>
    <w:lvl w:ilvl="0">
      <w:start w:val="1"/>
      <w:numFmt w:val="decimal"/>
      <w:lvlText w:val="%1"/>
      <w:lvlJc w:val="left"/>
      <w:pPr>
        <w:ind w:left="2223" w:hanging="495"/>
      </w:pPr>
      <w:rPr>
        <w:rFonts w:hint="default"/>
      </w:rPr>
    </w:lvl>
    <w:lvl w:ilvl="1">
      <w:start w:val="1"/>
      <w:numFmt w:val="decimal"/>
      <w:lvlText w:val="%1.%2"/>
      <w:lvlJc w:val="left"/>
      <w:pPr>
        <w:ind w:left="2943" w:hanging="495"/>
      </w:pPr>
      <w:rPr>
        <w:rFonts w:hint="default"/>
      </w:rPr>
    </w:lvl>
    <w:lvl w:ilvl="2">
      <w:start w:val="6"/>
      <w:numFmt w:val="decimal"/>
      <w:lvlText w:val="%3.1"/>
      <w:lvlJc w:val="left"/>
      <w:pPr>
        <w:ind w:left="3888" w:hanging="720"/>
      </w:pPr>
      <w:rPr>
        <w:rFonts w:hint="default"/>
        <w:b/>
        <w:bCs/>
      </w:rPr>
    </w:lvl>
    <w:lvl w:ilvl="3">
      <w:start w:val="6"/>
      <w:numFmt w:val="decimal"/>
      <w:lvlText w:val="%4.1"/>
      <w:lvlJc w:val="left"/>
      <w:pPr>
        <w:ind w:left="4608" w:hanging="720"/>
      </w:pPr>
      <w:rPr>
        <w:rFonts w:hint="default"/>
      </w:rPr>
    </w:lvl>
    <w:lvl w:ilvl="4">
      <w:start w:val="1"/>
      <w:numFmt w:val="decimal"/>
      <w:lvlText w:val="%1.%2.%3.%4.%5"/>
      <w:lvlJc w:val="left"/>
      <w:pPr>
        <w:ind w:left="5688" w:hanging="1080"/>
      </w:pPr>
      <w:rPr>
        <w:rFonts w:hint="default"/>
      </w:rPr>
    </w:lvl>
    <w:lvl w:ilvl="5">
      <w:start w:val="1"/>
      <w:numFmt w:val="decimal"/>
      <w:lvlText w:val="%1.%2.%3.%4.%5.%6"/>
      <w:lvlJc w:val="left"/>
      <w:pPr>
        <w:ind w:left="6408" w:hanging="1080"/>
      </w:pPr>
      <w:rPr>
        <w:rFonts w:hint="default"/>
      </w:rPr>
    </w:lvl>
    <w:lvl w:ilvl="6">
      <w:start w:val="1"/>
      <w:numFmt w:val="decimal"/>
      <w:lvlText w:val="%1.%2.%3.%4.%5.%6.%7"/>
      <w:lvlJc w:val="left"/>
      <w:pPr>
        <w:ind w:left="7488" w:hanging="1440"/>
      </w:pPr>
      <w:rPr>
        <w:rFonts w:hint="default"/>
      </w:rPr>
    </w:lvl>
    <w:lvl w:ilvl="7">
      <w:start w:val="1"/>
      <w:numFmt w:val="decimal"/>
      <w:lvlText w:val="%1.%2.%3.%4.%5.%6.%7.%8"/>
      <w:lvlJc w:val="left"/>
      <w:pPr>
        <w:ind w:left="8208" w:hanging="1440"/>
      </w:pPr>
      <w:rPr>
        <w:rFonts w:hint="default"/>
      </w:rPr>
    </w:lvl>
    <w:lvl w:ilvl="8">
      <w:start w:val="1"/>
      <w:numFmt w:val="decimal"/>
      <w:lvlText w:val="%1.%2.%3.%4.%5.%6.%7.%8.%9"/>
      <w:lvlJc w:val="left"/>
      <w:pPr>
        <w:ind w:left="8928" w:hanging="1440"/>
      </w:pPr>
      <w:rPr>
        <w:rFonts w:hint="default"/>
      </w:rPr>
    </w:lvl>
  </w:abstractNum>
  <w:abstractNum w:abstractNumId="18" w15:restartNumberingAfterBreak="0">
    <w:nsid w:val="16FC683A"/>
    <w:multiLevelType w:val="hybridMultilevel"/>
    <w:tmpl w:val="CE7021AE"/>
    <w:lvl w:ilvl="0" w:tplc="950450E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7764866"/>
    <w:multiLevelType w:val="hybridMultilevel"/>
    <w:tmpl w:val="810E5DC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8DC6375"/>
    <w:multiLevelType w:val="multilevel"/>
    <w:tmpl w:val="977CF28A"/>
    <w:lvl w:ilvl="0">
      <w:start w:val="1"/>
      <w:numFmt w:val="decimal"/>
      <w:lvlText w:val="%1"/>
      <w:lvlJc w:val="left"/>
      <w:pPr>
        <w:ind w:left="495" w:hanging="495"/>
      </w:pPr>
      <w:rPr>
        <w:rFonts w:hint="default"/>
      </w:rPr>
    </w:lvl>
    <w:lvl w:ilvl="1">
      <w:start w:val="1"/>
      <w:numFmt w:val="decimal"/>
      <w:lvlText w:val="%1.%2"/>
      <w:lvlJc w:val="left"/>
      <w:pPr>
        <w:ind w:left="1215" w:hanging="495"/>
      </w:pPr>
      <w:rPr>
        <w:rFonts w:hint="default"/>
      </w:rPr>
    </w:lvl>
    <w:lvl w:ilvl="2">
      <w:start w:val="6"/>
      <w:numFmt w:val="decimal"/>
      <w:lvlText w:val="%3.1"/>
      <w:lvlJc w:val="left"/>
      <w:pPr>
        <w:ind w:left="2160" w:hanging="720"/>
      </w:pPr>
      <w:rPr>
        <w:rFonts w:hint="default"/>
        <w:b/>
        <w:bCs/>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1" w15:restartNumberingAfterBreak="0">
    <w:nsid w:val="18F8290C"/>
    <w:multiLevelType w:val="hybridMultilevel"/>
    <w:tmpl w:val="A14C8960"/>
    <w:lvl w:ilvl="0" w:tplc="9F02BFEC">
      <w:start w:val="1"/>
      <w:numFmt w:val="decimal"/>
      <w:lvlText w:val="%1)"/>
      <w:lvlJc w:val="left"/>
      <w:pPr>
        <w:ind w:left="720" w:hanging="360"/>
      </w:pPr>
      <w:rPr>
        <w:rFonts w:asciiTheme="majorBidi" w:hAnsiTheme="majorBidi" w:cstheme="majorBidi" w:hint="default"/>
        <w:lang w:bidi="ar-J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8FE0076"/>
    <w:multiLevelType w:val="hybridMultilevel"/>
    <w:tmpl w:val="7E22519A"/>
    <w:lvl w:ilvl="0" w:tplc="B9441C98">
      <w:start w:val="3"/>
      <w:numFmt w:val="decimal"/>
      <w:lvlText w:val="%1)"/>
      <w:lvlJc w:val="left"/>
      <w:pPr>
        <w:ind w:left="2486" w:hanging="360"/>
      </w:pPr>
      <w:rPr>
        <w:rFonts w:hint="default"/>
      </w:rPr>
    </w:lvl>
    <w:lvl w:ilvl="1" w:tplc="04090019">
      <w:start w:val="1"/>
      <w:numFmt w:val="lowerLetter"/>
      <w:lvlText w:val="%2."/>
      <w:lvlJc w:val="left"/>
      <w:pPr>
        <w:ind w:left="3206" w:hanging="360"/>
      </w:pPr>
    </w:lvl>
    <w:lvl w:ilvl="2" w:tplc="0409001B">
      <w:start w:val="1"/>
      <w:numFmt w:val="lowerRoman"/>
      <w:lvlText w:val="%3."/>
      <w:lvlJc w:val="right"/>
      <w:pPr>
        <w:ind w:left="3926" w:hanging="180"/>
      </w:pPr>
    </w:lvl>
    <w:lvl w:ilvl="3" w:tplc="0409000F" w:tentative="1">
      <w:start w:val="1"/>
      <w:numFmt w:val="decimal"/>
      <w:lvlText w:val="%4."/>
      <w:lvlJc w:val="left"/>
      <w:pPr>
        <w:ind w:left="4646" w:hanging="360"/>
      </w:pPr>
    </w:lvl>
    <w:lvl w:ilvl="4" w:tplc="04090019" w:tentative="1">
      <w:start w:val="1"/>
      <w:numFmt w:val="lowerLetter"/>
      <w:lvlText w:val="%5."/>
      <w:lvlJc w:val="left"/>
      <w:pPr>
        <w:ind w:left="5366" w:hanging="360"/>
      </w:pPr>
    </w:lvl>
    <w:lvl w:ilvl="5" w:tplc="0409001B" w:tentative="1">
      <w:start w:val="1"/>
      <w:numFmt w:val="lowerRoman"/>
      <w:lvlText w:val="%6."/>
      <w:lvlJc w:val="right"/>
      <w:pPr>
        <w:ind w:left="6086" w:hanging="180"/>
      </w:pPr>
    </w:lvl>
    <w:lvl w:ilvl="6" w:tplc="0409000F" w:tentative="1">
      <w:start w:val="1"/>
      <w:numFmt w:val="decimal"/>
      <w:lvlText w:val="%7."/>
      <w:lvlJc w:val="left"/>
      <w:pPr>
        <w:ind w:left="6806" w:hanging="360"/>
      </w:pPr>
    </w:lvl>
    <w:lvl w:ilvl="7" w:tplc="04090019" w:tentative="1">
      <w:start w:val="1"/>
      <w:numFmt w:val="lowerLetter"/>
      <w:lvlText w:val="%8."/>
      <w:lvlJc w:val="left"/>
      <w:pPr>
        <w:ind w:left="7526" w:hanging="360"/>
      </w:pPr>
    </w:lvl>
    <w:lvl w:ilvl="8" w:tplc="0409001B" w:tentative="1">
      <w:start w:val="1"/>
      <w:numFmt w:val="lowerRoman"/>
      <w:lvlText w:val="%9."/>
      <w:lvlJc w:val="right"/>
      <w:pPr>
        <w:ind w:left="8246" w:hanging="180"/>
      </w:pPr>
    </w:lvl>
  </w:abstractNum>
  <w:abstractNum w:abstractNumId="23" w15:restartNumberingAfterBreak="0">
    <w:nsid w:val="1A223128"/>
    <w:multiLevelType w:val="multilevel"/>
    <w:tmpl w:val="EACEA44A"/>
    <w:lvl w:ilvl="0">
      <w:start w:val="2"/>
      <w:numFmt w:val="decimal"/>
      <w:lvlText w:val="%1"/>
      <w:lvlJc w:val="left"/>
      <w:pPr>
        <w:ind w:left="804" w:hanging="444"/>
      </w:pPr>
      <w:rPr>
        <w:rFonts w:hint="default"/>
        <w:color w:val="auto"/>
      </w:rPr>
    </w:lvl>
    <w:lvl w:ilvl="1">
      <w:start w:val="2"/>
      <w:numFmt w:val="decimal"/>
      <w:lvlText w:val="%1.%2"/>
      <w:lvlJc w:val="left"/>
      <w:pPr>
        <w:ind w:left="804" w:hanging="444"/>
      </w:pPr>
      <w:rPr>
        <w:rFonts w:hint="default"/>
        <w:color w:val="auto"/>
      </w:rPr>
    </w:lvl>
    <w:lvl w:ilvl="2">
      <w:start w:val="2"/>
      <w:numFmt w:val="decimal"/>
      <w:lvlText w:val="%1.%2.%3"/>
      <w:lvlJc w:val="left"/>
      <w:pPr>
        <w:ind w:left="1080" w:hanging="720"/>
      </w:pPr>
      <w:rPr>
        <w:rFonts w:hint="default"/>
        <w:color w:val="auto"/>
      </w:rPr>
    </w:lvl>
    <w:lvl w:ilvl="3">
      <w:start w:val="2"/>
      <w:numFmt w:val="decimal"/>
      <w:lvlText w:val="%1.%2.%3.%4"/>
      <w:lvlJc w:val="left"/>
      <w:pPr>
        <w:ind w:left="1350" w:hanging="720"/>
      </w:pPr>
      <w:rPr>
        <w:rFonts w:hint="default"/>
        <w:color w:val="auto"/>
      </w:rPr>
    </w:lvl>
    <w:lvl w:ilvl="4">
      <w:start w:val="1"/>
      <w:numFmt w:val="decimal"/>
      <w:lvlText w:val="%1.%2.%3.%4.%5"/>
      <w:lvlJc w:val="left"/>
      <w:pPr>
        <w:ind w:left="1440" w:hanging="1080"/>
      </w:pPr>
      <w:rPr>
        <w:rFonts w:hint="default"/>
        <w:color w:val="auto"/>
      </w:rPr>
    </w:lvl>
    <w:lvl w:ilvl="5">
      <w:start w:val="1"/>
      <w:numFmt w:val="decimal"/>
      <w:lvlText w:val="%1.%2.%3.%4.%5.%6"/>
      <w:lvlJc w:val="left"/>
      <w:pPr>
        <w:ind w:left="1440" w:hanging="1080"/>
      </w:pPr>
      <w:rPr>
        <w:rFonts w:hint="default"/>
        <w:color w:val="auto"/>
      </w:rPr>
    </w:lvl>
    <w:lvl w:ilvl="6">
      <w:start w:val="1"/>
      <w:numFmt w:val="decimal"/>
      <w:lvlText w:val="%1.%2.%3.%4.%5.%6.%7"/>
      <w:lvlJc w:val="left"/>
      <w:pPr>
        <w:ind w:left="1800" w:hanging="1440"/>
      </w:pPr>
      <w:rPr>
        <w:rFonts w:hint="default"/>
        <w:color w:val="auto"/>
      </w:rPr>
    </w:lvl>
    <w:lvl w:ilvl="7">
      <w:start w:val="1"/>
      <w:numFmt w:val="decimal"/>
      <w:lvlText w:val="%1.%2.%3.%4.%5.%6.%7.%8"/>
      <w:lvlJc w:val="left"/>
      <w:pPr>
        <w:ind w:left="1800" w:hanging="1440"/>
      </w:pPr>
      <w:rPr>
        <w:rFonts w:hint="default"/>
        <w:color w:val="auto"/>
      </w:rPr>
    </w:lvl>
    <w:lvl w:ilvl="8">
      <w:start w:val="1"/>
      <w:numFmt w:val="decimal"/>
      <w:lvlText w:val="%1.%2.%3.%4.%5.%6.%7.%8.%9"/>
      <w:lvlJc w:val="left"/>
      <w:pPr>
        <w:ind w:left="1800" w:hanging="1440"/>
      </w:pPr>
      <w:rPr>
        <w:rFonts w:hint="default"/>
        <w:color w:val="auto"/>
      </w:rPr>
    </w:lvl>
  </w:abstractNum>
  <w:abstractNum w:abstractNumId="24" w15:restartNumberingAfterBreak="0">
    <w:nsid w:val="1B787288"/>
    <w:multiLevelType w:val="hybridMultilevel"/>
    <w:tmpl w:val="15DAB4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C883A10"/>
    <w:multiLevelType w:val="hybridMultilevel"/>
    <w:tmpl w:val="DB82C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D557D80"/>
    <w:multiLevelType w:val="multilevel"/>
    <w:tmpl w:val="BD9E1198"/>
    <w:lvl w:ilvl="0">
      <w:start w:val="2"/>
      <w:numFmt w:val="decimal"/>
      <w:lvlText w:val="%1."/>
      <w:lvlJc w:val="left"/>
      <w:pPr>
        <w:ind w:left="0" w:firstLine="0"/>
      </w:pPr>
      <w:rPr>
        <w:rFonts w:asciiTheme="majorBidi" w:eastAsia="Times New Roman" w:hAnsiTheme="majorBidi" w:cstheme="majorBidi" w:hint="default"/>
      </w:rPr>
    </w:lvl>
    <w:lvl w:ilvl="1">
      <w:start w:val="1"/>
      <w:numFmt w:val="decimal"/>
      <w:lvlText w:val="%1.%2"/>
      <w:lvlJc w:val="left"/>
      <w:pPr>
        <w:ind w:left="360" w:hanging="360"/>
      </w:pPr>
      <w:rPr>
        <w:rFonts w:hint="default"/>
      </w:rPr>
    </w:lvl>
    <w:lvl w:ilvl="2">
      <w:start w:val="1"/>
      <w:numFmt w:val="decimal"/>
      <w:lvlText w:val="%1.%2.%3"/>
      <w:lvlJc w:val="left"/>
      <w:pPr>
        <w:ind w:left="720" w:firstLine="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80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160" w:hanging="1440"/>
      </w:pPr>
      <w:rPr>
        <w:rFonts w:hint="default"/>
      </w:rPr>
    </w:lvl>
  </w:abstractNum>
  <w:abstractNum w:abstractNumId="27" w15:restartNumberingAfterBreak="0">
    <w:nsid w:val="1D5E5A17"/>
    <w:multiLevelType w:val="multilevel"/>
    <w:tmpl w:val="0B005BF0"/>
    <w:lvl w:ilvl="0">
      <w:start w:val="5"/>
      <w:numFmt w:val="decimal"/>
      <w:lvlText w:val="%1"/>
      <w:lvlJc w:val="left"/>
      <w:pPr>
        <w:ind w:left="480" w:hanging="480"/>
      </w:pPr>
      <w:rPr>
        <w:rFonts w:hint="default"/>
      </w:rPr>
    </w:lvl>
    <w:lvl w:ilvl="1">
      <w:start w:val="4"/>
      <w:numFmt w:val="decimal"/>
      <w:lvlText w:val="%1.%2"/>
      <w:lvlJc w:val="left"/>
      <w:pPr>
        <w:ind w:left="510" w:hanging="480"/>
      </w:pPr>
      <w:rPr>
        <w:rFonts w:hint="default"/>
      </w:rPr>
    </w:lvl>
    <w:lvl w:ilvl="2">
      <w:start w:val="1"/>
      <w:numFmt w:val="decimal"/>
      <w:lvlText w:val="%1.%2.%3"/>
      <w:lvlJc w:val="left"/>
      <w:pPr>
        <w:ind w:left="862" w:hanging="720"/>
      </w:pPr>
      <w:rPr>
        <w:rFonts w:asciiTheme="majorBidi" w:hAnsiTheme="majorBidi" w:cstheme="majorBidi" w:hint="default"/>
      </w:rPr>
    </w:lvl>
    <w:lvl w:ilvl="3">
      <w:start w:val="1"/>
      <w:numFmt w:val="decimal"/>
      <w:lvlText w:val="%1.%2.%3.%4"/>
      <w:lvlJc w:val="left"/>
      <w:pPr>
        <w:ind w:left="810" w:hanging="720"/>
      </w:pPr>
      <w:rPr>
        <w:rFonts w:hint="default"/>
      </w:rPr>
    </w:lvl>
    <w:lvl w:ilvl="4">
      <w:start w:val="1"/>
      <w:numFmt w:val="decimal"/>
      <w:lvlText w:val="%1.%2.%3.%4.%5"/>
      <w:lvlJc w:val="left"/>
      <w:pPr>
        <w:ind w:left="1200" w:hanging="1080"/>
      </w:pPr>
      <w:rPr>
        <w:rFonts w:hint="default"/>
      </w:rPr>
    </w:lvl>
    <w:lvl w:ilvl="5">
      <w:start w:val="1"/>
      <w:numFmt w:val="decimal"/>
      <w:lvlText w:val="%1.%2.%3.%4.%5.%6"/>
      <w:lvlJc w:val="left"/>
      <w:pPr>
        <w:ind w:left="1230" w:hanging="1080"/>
      </w:pPr>
      <w:rPr>
        <w:rFonts w:hint="default"/>
      </w:rPr>
    </w:lvl>
    <w:lvl w:ilvl="6">
      <w:start w:val="1"/>
      <w:numFmt w:val="decimal"/>
      <w:lvlText w:val="%1.%2.%3.%4.%5.%6.%7"/>
      <w:lvlJc w:val="left"/>
      <w:pPr>
        <w:ind w:left="1620" w:hanging="1440"/>
      </w:pPr>
      <w:rPr>
        <w:rFonts w:hint="default"/>
      </w:rPr>
    </w:lvl>
    <w:lvl w:ilvl="7">
      <w:start w:val="1"/>
      <w:numFmt w:val="decimal"/>
      <w:lvlText w:val="%1.%2.%3.%4.%5.%6.%7.%8"/>
      <w:lvlJc w:val="left"/>
      <w:pPr>
        <w:ind w:left="1650" w:hanging="1440"/>
      </w:pPr>
      <w:rPr>
        <w:rFonts w:hint="default"/>
      </w:rPr>
    </w:lvl>
    <w:lvl w:ilvl="8">
      <w:start w:val="1"/>
      <w:numFmt w:val="decimal"/>
      <w:lvlText w:val="%1.%2.%3.%4.%5.%6.%7.%8.%9"/>
      <w:lvlJc w:val="left"/>
      <w:pPr>
        <w:ind w:left="1680" w:hanging="1440"/>
      </w:pPr>
      <w:rPr>
        <w:rFonts w:hint="default"/>
      </w:rPr>
    </w:lvl>
  </w:abstractNum>
  <w:abstractNum w:abstractNumId="28" w15:restartNumberingAfterBreak="0">
    <w:nsid w:val="1D8B153B"/>
    <w:multiLevelType w:val="hybridMultilevel"/>
    <w:tmpl w:val="68527A7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1DA87BBB"/>
    <w:multiLevelType w:val="hybridMultilevel"/>
    <w:tmpl w:val="A14C8960"/>
    <w:lvl w:ilvl="0" w:tplc="9F02BFEC">
      <w:start w:val="1"/>
      <w:numFmt w:val="decimal"/>
      <w:lvlText w:val="%1)"/>
      <w:lvlJc w:val="left"/>
      <w:pPr>
        <w:ind w:left="2520" w:hanging="360"/>
      </w:pPr>
      <w:rPr>
        <w:rFonts w:asciiTheme="majorBidi" w:hAnsiTheme="majorBidi" w:cstheme="majorBidi" w:hint="default"/>
        <w:lang w:bidi="ar-JO"/>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0" w15:restartNumberingAfterBreak="0">
    <w:nsid w:val="1EEC01F4"/>
    <w:multiLevelType w:val="multilevel"/>
    <w:tmpl w:val="363A9A20"/>
    <w:lvl w:ilvl="0">
      <w:start w:val="2"/>
      <w:numFmt w:val="decimal"/>
      <w:lvlText w:val="%1"/>
      <w:lvlJc w:val="left"/>
      <w:pPr>
        <w:ind w:left="444" w:hanging="444"/>
      </w:pPr>
      <w:rPr>
        <w:rFonts w:asciiTheme="majorBidi" w:hAnsiTheme="majorBidi" w:hint="default"/>
        <w:b w:val="0"/>
        <w:sz w:val="22"/>
        <w:u w:val="none"/>
      </w:rPr>
    </w:lvl>
    <w:lvl w:ilvl="1">
      <w:start w:val="3"/>
      <w:numFmt w:val="decimal"/>
      <w:lvlText w:val="%1.%2"/>
      <w:lvlJc w:val="left"/>
      <w:pPr>
        <w:ind w:left="489" w:hanging="444"/>
      </w:pPr>
      <w:rPr>
        <w:rFonts w:asciiTheme="majorBidi" w:hAnsiTheme="majorBidi" w:hint="default"/>
        <w:b w:val="0"/>
        <w:sz w:val="22"/>
        <w:u w:val="none"/>
      </w:rPr>
    </w:lvl>
    <w:lvl w:ilvl="2">
      <w:start w:val="5"/>
      <w:numFmt w:val="decimal"/>
      <w:lvlText w:val="%1.%2.%3"/>
      <w:lvlJc w:val="left"/>
      <w:pPr>
        <w:ind w:left="810" w:hanging="720"/>
      </w:pPr>
      <w:rPr>
        <w:rFonts w:asciiTheme="majorBidi" w:hAnsiTheme="majorBidi" w:hint="default"/>
        <w:b w:val="0"/>
        <w:sz w:val="22"/>
        <w:u w:val="none"/>
      </w:rPr>
    </w:lvl>
    <w:lvl w:ilvl="3">
      <w:start w:val="1"/>
      <w:numFmt w:val="decimal"/>
      <w:lvlText w:val="%1.%2.%3.%4"/>
      <w:lvlJc w:val="left"/>
      <w:pPr>
        <w:ind w:left="855" w:hanging="720"/>
      </w:pPr>
      <w:rPr>
        <w:rFonts w:asciiTheme="majorBidi" w:hAnsiTheme="majorBidi" w:hint="default"/>
        <w:b w:val="0"/>
        <w:sz w:val="22"/>
        <w:u w:val="none"/>
      </w:rPr>
    </w:lvl>
    <w:lvl w:ilvl="4">
      <w:start w:val="1"/>
      <w:numFmt w:val="decimal"/>
      <w:lvlText w:val="%1.%2.%3.%4.%5"/>
      <w:lvlJc w:val="left"/>
      <w:pPr>
        <w:ind w:left="1260" w:hanging="1080"/>
      </w:pPr>
      <w:rPr>
        <w:rFonts w:asciiTheme="majorBidi" w:hAnsiTheme="majorBidi" w:hint="default"/>
        <w:b w:val="0"/>
        <w:sz w:val="22"/>
        <w:u w:val="none"/>
      </w:rPr>
    </w:lvl>
    <w:lvl w:ilvl="5">
      <w:start w:val="1"/>
      <w:numFmt w:val="decimal"/>
      <w:lvlText w:val="%1.%2.%3.%4.%5.%6"/>
      <w:lvlJc w:val="left"/>
      <w:pPr>
        <w:ind w:left="1305" w:hanging="1080"/>
      </w:pPr>
      <w:rPr>
        <w:rFonts w:asciiTheme="majorBidi" w:hAnsiTheme="majorBidi" w:hint="default"/>
        <w:b w:val="0"/>
        <w:sz w:val="22"/>
        <w:u w:val="none"/>
      </w:rPr>
    </w:lvl>
    <w:lvl w:ilvl="6">
      <w:start w:val="1"/>
      <w:numFmt w:val="decimal"/>
      <w:lvlText w:val="%1.%2.%3.%4.%5.%6.%7"/>
      <w:lvlJc w:val="left"/>
      <w:pPr>
        <w:ind w:left="1710" w:hanging="1440"/>
      </w:pPr>
      <w:rPr>
        <w:rFonts w:asciiTheme="majorBidi" w:hAnsiTheme="majorBidi" w:hint="default"/>
        <w:b w:val="0"/>
        <w:sz w:val="22"/>
        <w:u w:val="none"/>
      </w:rPr>
    </w:lvl>
    <w:lvl w:ilvl="7">
      <w:start w:val="1"/>
      <w:numFmt w:val="decimal"/>
      <w:lvlText w:val="%1.%2.%3.%4.%5.%6.%7.%8"/>
      <w:lvlJc w:val="left"/>
      <w:pPr>
        <w:ind w:left="1755" w:hanging="1440"/>
      </w:pPr>
      <w:rPr>
        <w:rFonts w:asciiTheme="majorBidi" w:hAnsiTheme="majorBidi" w:hint="default"/>
        <w:b w:val="0"/>
        <w:sz w:val="22"/>
        <w:u w:val="none"/>
      </w:rPr>
    </w:lvl>
    <w:lvl w:ilvl="8">
      <w:start w:val="1"/>
      <w:numFmt w:val="decimal"/>
      <w:lvlText w:val="%1.%2.%3.%4.%5.%6.%7.%8.%9"/>
      <w:lvlJc w:val="left"/>
      <w:pPr>
        <w:ind w:left="2160" w:hanging="1800"/>
      </w:pPr>
      <w:rPr>
        <w:rFonts w:asciiTheme="majorBidi" w:hAnsiTheme="majorBidi" w:hint="default"/>
        <w:b w:val="0"/>
        <w:sz w:val="22"/>
        <w:u w:val="none"/>
      </w:rPr>
    </w:lvl>
  </w:abstractNum>
  <w:abstractNum w:abstractNumId="31" w15:restartNumberingAfterBreak="0">
    <w:nsid w:val="1F8D0E33"/>
    <w:multiLevelType w:val="multilevel"/>
    <w:tmpl w:val="630A101C"/>
    <w:lvl w:ilvl="0">
      <w:start w:val="1"/>
      <w:numFmt w:val="decimal"/>
      <w:lvlText w:val="%1."/>
      <w:lvlJc w:val="left"/>
      <w:pPr>
        <w:ind w:left="2088" w:hanging="360"/>
      </w:pPr>
      <w:rPr>
        <w:rFonts w:asciiTheme="majorBidi" w:hAnsiTheme="majorBidi" w:cstheme="majorBidi" w:hint="default"/>
        <w:b/>
        <w:bCs/>
        <w:i w:val="0"/>
        <w:iCs w:val="0"/>
        <w:color w:val="auto"/>
        <w:sz w:val="24"/>
        <w:szCs w:val="24"/>
      </w:rPr>
    </w:lvl>
    <w:lvl w:ilvl="1">
      <w:start w:val="6"/>
      <w:numFmt w:val="decimal"/>
      <w:lvlText w:val="%2.4"/>
      <w:lvlJc w:val="left"/>
      <w:pPr>
        <w:ind w:left="2160" w:hanging="432"/>
      </w:pPr>
      <w:rPr>
        <w:rFonts w:hint="default"/>
        <w:b/>
        <w:bCs/>
        <w:color w:val="auto"/>
      </w:rPr>
    </w:lvl>
    <w:lvl w:ilvl="2">
      <w:start w:val="1"/>
      <w:numFmt w:val="decimal"/>
      <w:lvlText w:val="%1.%2.%3."/>
      <w:lvlJc w:val="left"/>
      <w:pPr>
        <w:ind w:left="2232" w:hanging="504"/>
      </w:pPr>
      <w:rPr>
        <w:rFonts w:asciiTheme="majorBidi" w:hAnsiTheme="majorBidi" w:cstheme="majorBidi" w:hint="default"/>
        <w:b w:val="0"/>
        <w:bCs w:val="0"/>
        <w:i w:val="0"/>
        <w:iCs w:val="0"/>
        <w:color w:val="auto"/>
        <w:sz w:val="22"/>
        <w:szCs w:val="22"/>
      </w:rPr>
    </w:lvl>
    <w:lvl w:ilvl="3">
      <w:start w:val="1"/>
      <w:numFmt w:val="decimal"/>
      <w:lvlText w:val="%1.%2.%3.%4."/>
      <w:lvlJc w:val="left"/>
      <w:pPr>
        <w:ind w:left="3456" w:hanging="648"/>
      </w:pPr>
      <w:rPr>
        <w:rFonts w:hint="default"/>
      </w:rPr>
    </w:lvl>
    <w:lvl w:ilvl="4">
      <w:start w:val="1"/>
      <w:numFmt w:val="decimal"/>
      <w:lvlText w:val="%1.%2.%3.%4.%5."/>
      <w:lvlJc w:val="left"/>
      <w:pPr>
        <w:ind w:left="3960" w:hanging="792"/>
      </w:pPr>
      <w:rPr>
        <w:rFonts w:hint="default"/>
      </w:rPr>
    </w:lvl>
    <w:lvl w:ilvl="5">
      <w:start w:val="1"/>
      <w:numFmt w:val="decimal"/>
      <w:lvlText w:val="%1.%2.%3.%4.%5.%6."/>
      <w:lvlJc w:val="left"/>
      <w:pPr>
        <w:ind w:left="4464" w:hanging="936"/>
      </w:pPr>
      <w:rPr>
        <w:rFonts w:hint="default"/>
      </w:rPr>
    </w:lvl>
    <w:lvl w:ilvl="6">
      <w:start w:val="1"/>
      <w:numFmt w:val="decimal"/>
      <w:lvlText w:val="%1.%2.%3.%4.%5.%6.%7."/>
      <w:lvlJc w:val="left"/>
      <w:pPr>
        <w:ind w:left="4968" w:hanging="1080"/>
      </w:pPr>
      <w:rPr>
        <w:rFonts w:hint="default"/>
      </w:rPr>
    </w:lvl>
    <w:lvl w:ilvl="7">
      <w:start w:val="1"/>
      <w:numFmt w:val="decimal"/>
      <w:lvlText w:val="%1.%2.%3.%4.%5.%6.%7.%8."/>
      <w:lvlJc w:val="left"/>
      <w:pPr>
        <w:ind w:left="5472" w:hanging="1224"/>
      </w:pPr>
      <w:rPr>
        <w:rFonts w:hint="default"/>
      </w:rPr>
    </w:lvl>
    <w:lvl w:ilvl="8">
      <w:start w:val="1"/>
      <w:numFmt w:val="decimal"/>
      <w:lvlText w:val="%1.%2.%3.%4.%5.%6.%7.%8.%9."/>
      <w:lvlJc w:val="left"/>
      <w:pPr>
        <w:ind w:left="6048" w:hanging="1440"/>
      </w:pPr>
      <w:rPr>
        <w:rFonts w:hint="default"/>
      </w:rPr>
    </w:lvl>
  </w:abstractNum>
  <w:abstractNum w:abstractNumId="32" w15:restartNumberingAfterBreak="0">
    <w:nsid w:val="208D0856"/>
    <w:multiLevelType w:val="hybridMultilevel"/>
    <w:tmpl w:val="020CDDA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0E52F79"/>
    <w:multiLevelType w:val="hybridMultilevel"/>
    <w:tmpl w:val="D0224A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3121440"/>
    <w:multiLevelType w:val="hybridMultilevel"/>
    <w:tmpl w:val="C2ACBE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38C6C75"/>
    <w:multiLevelType w:val="hybridMultilevel"/>
    <w:tmpl w:val="251C0D7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6" w15:restartNumberingAfterBreak="0">
    <w:nsid w:val="25126AE4"/>
    <w:multiLevelType w:val="hybridMultilevel"/>
    <w:tmpl w:val="D9669AF6"/>
    <w:lvl w:ilvl="0" w:tplc="0504E954">
      <w:start w:val="1"/>
      <w:numFmt w:val="decimal"/>
      <w:lvlText w:val="%1."/>
      <w:lvlJc w:val="left"/>
      <w:pPr>
        <w:ind w:left="1800" w:hanging="360"/>
      </w:pPr>
      <w:rPr>
        <w:b w:val="0"/>
        <w:bCs w:val="0"/>
      </w:rPr>
    </w:lvl>
    <w:lvl w:ilvl="1" w:tplc="238063F2">
      <w:start w:val="1"/>
      <w:numFmt w:val="decimal"/>
      <w:lvlText w:val="%2.1"/>
      <w:lvlJc w:val="left"/>
      <w:pPr>
        <w:ind w:left="2520" w:hanging="360"/>
      </w:pPr>
      <w:rPr>
        <w:rFonts w:hint="default"/>
      </w:rPr>
    </w:lvl>
    <w:lvl w:ilvl="2" w:tplc="0409001B" w:tentative="1">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25852334"/>
    <w:multiLevelType w:val="hybridMultilevel"/>
    <w:tmpl w:val="7AEC4CFE"/>
    <w:lvl w:ilvl="0" w:tplc="6E201FC0">
      <w:start w:val="8"/>
      <w:numFmt w:val="decimal"/>
      <w:lvlText w:val="%1."/>
      <w:lvlJc w:val="left"/>
      <w:pPr>
        <w:ind w:left="180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6666150"/>
    <w:multiLevelType w:val="hybridMultilevel"/>
    <w:tmpl w:val="E8021CE2"/>
    <w:lvl w:ilvl="0" w:tplc="4BF68712">
      <w:start w:val="6"/>
      <w:numFmt w:val="decimal"/>
      <w:lvlText w:val="%1.1"/>
      <w:lvlJc w:val="left"/>
      <w:pPr>
        <w:ind w:left="2160" w:hanging="360"/>
      </w:pPr>
      <w:rPr>
        <w:rFonts w:hint="default"/>
      </w:rPr>
    </w:lvl>
    <w:lvl w:ilvl="1" w:tplc="04090019" w:tentative="1">
      <w:start w:val="1"/>
      <w:numFmt w:val="lowerLetter"/>
      <w:lvlText w:val="%2."/>
      <w:lvlJc w:val="left"/>
      <w:pPr>
        <w:ind w:left="3098" w:hanging="360"/>
      </w:pPr>
    </w:lvl>
    <w:lvl w:ilvl="2" w:tplc="0409001B" w:tentative="1">
      <w:start w:val="1"/>
      <w:numFmt w:val="lowerRoman"/>
      <w:lvlText w:val="%3."/>
      <w:lvlJc w:val="right"/>
      <w:pPr>
        <w:ind w:left="3818" w:hanging="180"/>
      </w:pPr>
    </w:lvl>
    <w:lvl w:ilvl="3" w:tplc="0409000F" w:tentative="1">
      <w:start w:val="1"/>
      <w:numFmt w:val="decimal"/>
      <w:lvlText w:val="%4."/>
      <w:lvlJc w:val="left"/>
      <w:pPr>
        <w:ind w:left="4538" w:hanging="360"/>
      </w:pPr>
    </w:lvl>
    <w:lvl w:ilvl="4" w:tplc="04090019" w:tentative="1">
      <w:start w:val="1"/>
      <w:numFmt w:val="lowerLetter"/>
      <w:lvlText w:val="%5."/>
      <w:lvlJc w:val="left"/>
      <w:pPr>
        <w:ind w:left="5258" w:hanging="360"/>
      </w:pPr>
    </w:lvl>
    <w:lvl w:ilvl="5" w:tplc="0409001B" w:tentative="1">
      <w:start w:val="1"/>
      <w:numFmt w:val="lowerRoman"/>
      <w:lvlText w:val="%6."/>
      <w:lvlJc w:val="right"/>
      <w:pPr>
        <w:ind w:left="5978" w:hanging="180"/>
      </w:pPr>
    </w:lvl>
    <w:lvl w:ilvl="6" w:tplc="0409000F" w:tentative="1">
      <w:start w:val="1"/>
      <w:numFmt w:val="decimal"/>
      <w:lvlText w:val="%7."/>
      <w:lvlJc w:val="left"/>
      <w:pPr>
        <w:ind w:left="6698" w:hanging="360"/>
      </w:pPr>
    </w:lvl>
    <w:lvl w:ilvl="7" w:tplc="04090019" w:tentative="1">
      <w:start w:val="1"/>
      <w:numFmt w:val="lowerLetter"/>
      <w:lvlText w:val="%8."/>
      <w:lvlJc w:val="left"/>
      <w:pPr>
        <w:ind w:left="7418" w:hanging="360"/>
      </w:pPr>
    </w:lvl>
    <w:lvl w:ilvl="8" w:tplc="0409001B" w:tentative="1">
      <w:start w:val="1"/>
      <w:numFmt w:val="lowerRoman"/>
      <w:lvlText w:val="%9."/>
      <w:lvlJc w:val="right"/>
      <w:pPr>
        <w:ind w:left="8138" w:hanging="180"/>
      </w:pPr>
    </w:lvl>
  </w:abstractNum>
  <w:abstractNum w:abstractNumId="39" w15:restartNumberingAfterBreak="0">
    <w:nsid w:val="26E733BB"/>
    <w:multiLevelType w:val="hybridMultilevel"/>
    <w:tmpl w:val="CD3C2B2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8E644A5"/>
    <w:multiLevelType w:val="multilevel"/>
    <w:tmpl w:val="363A9A20"/>
    <w:lvl w:ilvl="0">
      <w:start w:val="2"/>
      <w:numFmt w:val="decimal"/>
      <w:lvlText w:val="%1"/>
      <w:lvlJc w:val="left"/>
      <w:pPr>
        <w:ind w:left="444" w:hanging="444"/>
      </w:pPr>
      <w:rPr>
        <w:rFonts w:asciiTheme="majorBidi" w:hAnsiTheme="majorBidi" w:hint="default"/>
        <w:b w:val="0"/>
        <w:sz w:val="22"/>
        <w:u w:val="none"/>
      </w:rPr>
    </w:lvl>
    <w:lvl w:ilvl="1">
      <w:start w:val="3"/>
      <w:numFmt w:val="decimal"/>
      <w:lvlText w:val="%1.%2"/>
      <w:lvlJc w:val="left"/>
      <w:pPr>
        <w:ind w:left="489" w:hanging="444"/>
      </w:pPr>
      <w:rPr>
        <w:rFonts w:asciiTheme="majorBidi" w:hAnsiTheme="majorBidi" w:hint="default"/>
        <w:b w:val="0"/>
        <w:sz w:val="22"/>
        <w:u w:val="none"/>
      </w:rPr>
    </w:lvl>
    <w:lvl w:ilvl="2">
      <w:start w:val="5"/>
      <w:numFmt w:val="decimal"/>
      <w:lvlText w:val="%1.%2.%3"/>
      <w:lvlJc w:val="left"/>
      <w:pPr>
        <w:ind w:left="810" w:hanging="720"/>
      </w:pPr>
      <w:rPr>
        <w:rFonts w:asciiTheme="majorBidi" w:hAnsiTheme="majorBidi" w:hint="default"/>
        <w:b w:val="0"/>
        <w:sz w:val="22"/>
        <w:u w:val="none"/>
      </w:rPr>
    </w:lvl>
    <w:lvl w:ilvl="3">
      <w:start w:val="1"/>
      <w:numFmt w:val="decimal"/>
      <w:lvlText w:val="%1.%2.%3.%4"/>
      <w:lvlJc w:val="left"/>
      <w:pPr>
        <w:ind w:left="855" w:hanging="720"/>
      </w:pPr>
      <w:rPr>
        <w:rFonts w:asciiTheme="majorBidi" w:hAnsiTheme="majorBidi" w:hint="default"/>
        <w:b w:val="0"/>
        <w:sz w:val="22"/>
        <w:u w:val="none"/>
      </w:rPr>
    </w:lvl>
    <w:lvl w:ilvl="4">
      <w:start w:val="1"/>
      <w:numFmt w:val="decimal"/>
      <w:lvlText w:val="%1.%2.%3.%4.%5"/>
      <w:lvlJc w:val="left"/>
      <w:pPr>
        <w:ind w:left="1260" w:hanging="1080"/>
      </w:pPr>
      <w:rPr>
        <w:rFonts w:asciiTheme="majorBidi" w:hAnsiTheme="majorBidi" w:hint="default"/>
        <w:b w:val="0"/>
        <w:sz w:val="22"/>
        <w:u w:val="none"/>
      </w:rPr>
    </w:lvl>
    <w:lvl w:ilvl="5">
      <w:start w:val="1"/>
      <w:numFmt w:val="decimal"/>
      <w:lvlText w:val="%1.%2.%3.%4.%5.%6"/>
      <w:lvlJc w:val="left"/>
      <w:pPr>
        <w:ind w:left="1305" w:hanging="1080"/>
      </w:pPr>
      <w:rPr>
        <w:rFonts w:asciiTheme="majorBidi" w:hAnsiTheme="majorBidi" w:hint="default"/>
        <w:b w:val="0"/>
        <w:sz w:val="22"/>
        <w:u w:val="none"/>
      </w:rPr>
    </w:lvl>
    <w:lvl w:ilvl="6">
      <w:start w:val="1"/>
      <w:numFmt w:val="decimal"/>
      <w:lvlText w:val="%1.%2.%3.%4.%5.%6.%7"/>
      <w:lvlJc w:val="left"/>
      <w:pPr>
        <w:ind w:left="1710" w:hanging="1440"/>
      </w:pPr>
      <w:rPr>
        <w:rFonts w:asciiTheme="majorBidi" w:hAnsiTheme="majorBidi" w:hint="default"/>
        <w:b w:val="0"/>
        <w:sz w:val="22"/>
        <w:u w:val="none"/>
      </w:rPr>
    </w:lvl>
    <w:lvl w:ilvl="7">
      <w:start w:val="1"/>
      <w:numFmt w:val="decimal"/>
      <w:lvlText w:val="%1.%2.%3.%4.%5.%6.%7.%8"/>
      <w:lvlJc w:val="left"/>
      <w:pPr>
        <w:ind w:left="1755" w:hanging="1440"/>
      </w:pPr>
      <w:rPr>
        <w:rFonts w:asciiTheme="majorBidi" w:hAnsiTheme="majorBidi" w:hint="default"/>
        <w:b w:val="0"/>
        <w:sz w:val="22"/>
        <w:u w:val="none"/>
      </w:rPr>
    </w:lvl>
    <w:lvl w:ilvl="8">
      <w:start w:val="1"/>
      <w:numFmt w:val="decimal"/>
      <w:lvlText w:val="%1.%2.%3.%4.%5.%6.%7.%8.%9"/>
      <w:lvlJc w:val="left"/>
      <w:pPr>
        <w:ind w:left="2160" w:hanging="1800"/>
      </w:pPr>
      <w:rPr>
        <w:rFonts w:asciiTheme="majorBidi" w:hAnsiTheme="majorBidi" w:hint="default"/>
        <w:b w:val="0"/>
        <w:sz w:val="22"/>
        <w:u w:val="none"/>
      </w:rPr>
    </w:lvl>
  </w:abstractNum>
  <w:abstractNum w:abstractNumId="41" w15:restartNumberingAfterBreak="0">
    <w:nsid w:val="294865F3"/>
    <w:multiLevelType w:val="multilevel"/>
    <w:tmpl w:val="A2D668A0"/>
    <w:lvl w:ilvl="0">
      <w:start w:val="2"/>
      <w:numFmt w:val="decimal"/>
      <w:lvlText w:val="%1"/>
      <w:lvlJc w:val="left"/>
      <w:pPr>
        <w:ind w:left="480" w:hanging="480"/>
      </w:pPr>
      <w:rPr>
        <w:rFonts w:asciiTheme="majorBidi" w:hAnsiTheme="majorBidi" w:hint="default"/>
        <w:sz w:val="22"/>
      </w:rPr>
    </w:lvl>
    <w:lvl w:ilvl="1">
      <w:start w:val="2"/>
      <w:numFmt w:val="decimal"/>
      <w:lvlText w:val="%1.%2"/>
      <w:lvlJc w:val="left"/>
      <w:pPr>
        <w:ind w:left="480" w:hanging="480"/>
      </w:pPr>
      <w:rPr>
        <w:rFonts w:asciiTheme="majorBidi" w:hAnsiTheme="majorBidi" w:hint="default"/>
        <w:sz w:val="22"/>
      </w:rPr>
    </w:lvl>
    <w:lvl w:ilvl="2">
      <w:start w:val="1"/>
      <w:numFmt w:val="decimal"/>
      <w:lvlText w:val="%1.%2.%3"/>
      <w:lvlJc w:val="left"/>
      <w:pPr>
        <w:ind w:left="810" w:hanging="720"/>
      </w:pPr>
      <w:rPr>
        <w:rFonts w:asciiTheme="majorBidi" w:hAnsiTheme="majorBidi" w:hint="default"/>
        <w:b/>
        <w:bCs/>
        <w:color w:val="auto"/>
        <w:sz w:val="22"/>
      </w:rPr>
    </w:lvl>
    <w:lvl w:ilvl="3">
      <w:start w:val="1"/>
      <w:numFmt w:val="decimal"/>
      <w:lvlText w:val="%1.%2.%3.%4"/>
      <w:lvlJc w:val="left"/>
      <w:pPr>
        <w:ind w:left="720" w:hanging="720"/>
      </w:pPr>
      <w:rPr>
        <w:rFonts w:asciiTheme="majorBidi" w:hAnsiTheme="majorBidi" w:hint="default"/>
        <w:sz w:val="22"/>
      </w:rPr>
    </w:lvl>
    <w:lvl w:ilvl="4">
      <w:start w:val="1"/>
      <w:numFmt w:val="decimal"/>
      <w:lvlText w:val="%1.%2.%3.%4.%5"/>
      <w:lvlJc w:val="left"/>
      <w:pPr>
        <w:ind w:left="1080" w:hanging="1080"/>
      </w:pPr>
      <w:rPr>
        <w:rFonts w:asciiTheme="majorBidi" w:hAnsiTheme="majorBidi" w:hint="default"/>
        <w:sz w:val="22"/>
      </w:rPr>
    </w:lvl>
    <w:lvl w:ilvl="5">
      <w:start w:val="1"/>
      <w:numFmt w:val="decimal"/>
      <w:lvlText w:val="%1.%2.%3.%4.%5.%6"/>
      <w:lvlJc w:val="left"/>
      <w:pPr>
        <w:ind w:left="1080" w:hanging="1080"/>
      </w:pPr>
      <w:rPr>
        <w:rFonts w:asciiTheme="majorBidi" w:hAnsiTheme="majorBidi" w:hint="default"/>
        <w:sz w:val="22"/>
      </w:rPr>
    </w:lvl>
    <w:lvl w:ilvl="6">
      <w:start w:val="1"/>
      <w:numFmt w:val="decimal"/>
      <w:lvlText w:val="%1.%2.%3.%4.%5.%6.%7"/>
      <w:lvlJc w:val="left"/>
      <w:pPr>
        <w:ind w:left="1440" w:hanging="1440"/>
      </w:pPr>
      <w:rPr>
        <w:rFonts w:asciiTheme="majorBidi" w:hAnsiTheme="majorBidi" w:hint="default"/>
        <w:sz w:val="22"/>
      </w:rPr>
    </w:lvl>
    <w:lvl w:ilvl="7">
      <w:start w:val="1"/>
      <w:numFmt w:val="decimal"/>
      <w:lvlText w:val="%1.%2.%3.%4.%5.%6.%7.%8"/>
      <w:lvlJc w:val="left"/>
      <w:pPr>
        <w:ind w:left="1440" w:hanging="1440"/>
      </w:pPr>
      <w:rPr>
        <w:rFonts w:asciiTheme="majorBidi" w:hAnsiTheme="majorBidi" w:hint="default"/>
        <w:sz w:val="22"/>
      </w:rPr>
    </w:lvl>
    <w:lvl w:ilvl="8">
      <w:start w:val="1"/>
      <w:numFmt w:val="decimal"/>
      <w:lvlText w:val="%1.%2.%3.%4.%5.%6.%7.%8.%9"/>
      <w:lvlJc w:val="left"/>
      <w:pPr>
        <w:ind w:left="1800" w:hanging="1800"/>
      </w:pPr>
      <w:rPr>
        <w:rFonts w:asciiTheme="majorBidi" w:hAnsiTheme="majorBidi" w:hint="default"/>
        <w:sz w:val="22"/>
      </w:rPr>
    </w:lvl>
  </w:abstractNum>
  <w:abstractNum w:abstractNumId="42" w15:restartNumberingAfterBreak="0">
    <w:nsid w:val="297C24BD"/>
    <w:multiLevelType w:val="multilevel"/>
    <w:tmpl w:val="F6F4B272"/>
    <w:lvl w:ilvl="0">
      <w:start w:val="1"/>
      <w:numFmt w:val="decimal"/>
      <w:lvlText w:val="%1"/>
      <w:lvlJc w:val="left"/>
      <w:pPr>
        <w:ind w:left="495" w:hanging="495"/>
      </w:pPr>
      <w:rPr>
        <w:rFonts w:hint="default"/>
      </w:rPr>
    </w:lvl>
    <w:lvl w:ilvl="1">
      <w:start w:val="1"/>
      <w:numFmt w:val="decimal"/>
      <w:lvlText w:val="%1.%2"/>
      <w:lvlJc w:val="left"/>
      <w:pPr>
        <w:ind w:left="1215" w:hanging="495"/>
      </w:pPr>
      <w:rPr>
        <w:rFonts w:hint="default"/>
      </w:rPr>
    </w:lvl>
    <w:lvl w:ilvl="2">
      <w:start w:val="6"/>
      <w:numFmt w:val="decimal"/>
      <w:lvlText w:val="%3.1"/>
      <w:lvlJc w:val="left"/>
      <w:pPr>
        <w:ind w:left="2160" w:hanging="720"/>
      </w:pPr>
      <w:rPr>
        <w:rFonts w:hint="default"/>
        <w:b/>
        <w:bCs/>
      </w:rPr>
    </w:lvl>
    <w:lvl w:ilvl="3">
      <w:start w:val="6"/>
      <w:numFmt w:val="decimal"/>
      <w:lvlText w:val="%4.2"/>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3" w15:restartNumberingAfterBreak="0">
    <w:nsid w:val="29E43DBA"/>
    <w:multiLevelType w:val="hybridMultilevel"/>
    <w:tmpl w:val="800496C4"/>
    <w:lvl w:ilvl="0" w:tplc="4F806A5A">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4" w15:restartNumberingAfterBreak="0">
    <w:nsid w:val="2AAD6E7C"/>
    <w:multiLevelType w:val="hybridMultilevel"/>
    <w:tmpl w:val="5846D7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2AD02546"/>
    <w:multiLevelType w:val="hybridMultilevel"/>
    <w:tmpl w:val="9008E44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2CCB17E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2D776C8C"/>
    <w:multiLevelType w:val="multilevel"/>
    <w:tmpl w:val="6B367456"/>
    <w:lvl w:ilvl="0">
      <w:start w:val="7"/>
      <w:numFmt w:val="decimal"/>
      <w:lvlText w:val="%1.1"/>
      <w:lvlJc w:val="left"/>
      <w:pPr>
        <w:ind w:left="2448" w:hanging="360"/>
      </w:pPr>
      <w:rPr>
        <w:rFonts w:asciiTheme="majorBidi" w:hAnsiTheme="majorBidi" w:cstheme="majorBidi" w:hint="default"/>
        <w:b/>
        <w:bCs/>
        <w:i w:val="0"/>
        <w:iCs w:val="0"/>
        <w:color w:val="auto"/>
        <w:sz w:val="24"/>
        <w:szCs w:val="24"/>
      </w:rPr>
    </w:lvl>
    <w:lvl w:ilvl="1">
      <w:start w:val="6"/>
      <w:numFmt w:val="decimal"/>
      <w:lvlText w:val="%2.1"/>
      <w:lvlJc w:val="left"/>
      <w:pPr>
        <w:ind w:left="2520" w:hanging="432"/>
      </w:pPr>
      <w:rPr>
        <w:rFonts w:hint="default"/>
        <w:b/>
        <w:bCs/>
        <w:color w:val="auto"/>
      </w:rPr>
    </w:lvl>
    <w:lvl w:ilvl="2">
      <w:start w:val="1"/>
      <w:numFmt w:val="decimal"/>
      <w:lvlText w:val="%1.%2.%3."/>
      <w:lvlJc w:val="left"/>
      <w:pPr>
        <w:ind w:left="2592" w:hanging="504"/>
      </w:pPr>
      <w:rPr>
        <w:rFonts w:asciiTheme="majorBidi" w:hAnsiTheme="majorBidi" w:cstheme="majorBidi" w:hint="default"/>
        <w:b w:val="0"/>
        <w:bCs w:val="0"/>
        <w:i w:val="0"/>
        <w:iCs w:val="0"/>
        <w:color w:val="auto"/>
        <w:sz w:val="22"/>
        <w:szCs w:val="22"/>
      </w:rPr>
    </w:lvl>
    <w:lvl w:ilvl="3">
      <w:start w:val="1"/>
      <w:numFmt w:val="decimal"/>
      <w:lvlText w:val="%1.%2.%3.%4."/>
      <w:lvlJc w:val="left"/>
      <w:pPr>
        <w:ind w:left="3816" w:hanging="648"/>
      </w:pPr>
      <w:rPr>
        <w:rFonts w:hint="default"/>
      </w:rPr>
    </w:lvl>
    <w:lvl w:ilvl="4">
      <w:start w:val="1"/>
      <w:numFmt w:val="decimal"/>
      <w:lvlText w:val="%1.%2.%3.%4.%5."/>
      <w:lvlJc w:val="left"/>
      <w:pPr>
        <w:ind w:left="4320" w:hanging="792"/>
      </w:pPr>
      <w:rPr>
        <w:rFonts w:hint="default"/>
      </w:rPr>
    </w:lvl>
    <w:lvl w:ilvl="5">
      <w:start w:val="1"/>
      <w:numFmt w:val="decimal"/>
      <w:lvlText w:val="%1.%2.%3.%4.%5.%6."/>
      <w:lvlJc w:val="left"/>
      <w:pPr>
        <w:ind w:left="4824" w:hanging="936"/>
      </w:pPr>
      <w:rPr>
        <w:rFonts w:hint="default"/>
      </w:rPr>
    </w:lvl>
    <w:lvl w:ilvl="6">
      <w:start w:val="1"/>
      <w:numFmt w:val="decimal"/>
      <w:lvlText w:val="%1.%2.%3.%4.%5.%6.%7."/>
      <w:lvlJc w:val="left"/>
      <w:pPr>
        <w:ind w:left="5328" w:hanging="1080"/>
      </w:pPr>
      <w:rPr>
        <w:rFonts w:hint="default"/>
      </w:rPr>
    </w:lvl>
    <w:lvl w:ilvl="7">
      <w:start w:val="1"/>
      <w:numFmt w:val="decimal"/>
      <w:lvlText w:val="%1.%2.%3.%4.%5.%6.%7.%8."/>
      <w:lvlJc w:val="left"/>
      <w:pPr>
        <w:ind w:left="5832" w:hanging="1224"/>
      </w:pPr>
      <w:rPr>
        <w:rFonts w:hint="default"/>
      </w:rPr>
    </w:lvl>
    <w:lvl w:ilvl="8">
      <w:start w:val="1"/>
      <w:numFmt w:val="decimal"/>
      <w:lvlText w:val="%1.%2.%3.%4.%5.%6.%7.%8.%9."/>
      <w:lvlJc w:val="left"/>
      <w:pPr>
        <w:ind w:left="6408" w:hanging="1440"/>
      </w:pPr>
      <w:rPr>
        <w:rFonts w:hint="default"/>
      </w:rPr>
    </w:lvl>
  </w:abstractNum>
  <w:abstractNum w:abstractNumId="48" w15:restartNumberingAfterBreak="0">
    <w:nsid w:val="306D0370"/>
    <w:multiLevelType w:val="hybridMultilevel"/>
    <w:tmpl w:val="FAD08E00"/>
    <w:lvl w:ilvl="0" w:tplc="04090003">
      <w:start w:val="1"/>
      <w:numFmt w:val="bullet"/>
      <w:lvlText w:val="o"/>
      <w:lvlJc w:val="left"/>
      <w:pPr>
        <w:ind w:left="2886" w:hanging="360"/>
      </w:pPr>
      <w:rPr>
        <w:rFonts w:ascii="Courier New" w:hAnsi="Courier New" w:cs="Courier New" w:hint="default"/>
      </w:rPr>
    </w:lvl>
    <w:lvl w:ilvl="1" w:tplc="04090003" w:tentative="1">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49" w15:restartNumberingAfterBreak="0">
    <w:nsid w:val="30AE4BF1"/>
    <w:multiLevelType w:val="hybridMultilevel"/>
    <w:tmpl w:val="1A5223B0"/>
    <w:lvl w:ilvl="0" w:tplc="04090001">
      <w:start w:val="1"/>
      <w:numFmt w:val="bullet"/>
      <w:lvlText w:val=""/>
      <w:lvlJc w:val="left"/>
      <w:pPr>
        <w:ind w:left="644" w:hanging="360"/>
      </w:pPr>
      <w:rPr>
        <w:rFonts w:ascii="Symbol" w:hAnsi="Symbol" w:hint="default"/>
      </w:rPr>
    </w:lvl>
    <w:lvl w:ilvl="1" w:tplc="04090003">
      <w:start w:val="1"/>
      <w:numFmt w:val="bullet"/>
      <w:lvlText w:val="o"/>
      <w:lvlJc w:val="left"/>
      <w:pPr>
        <w:ind w:left="1364" w:hanging="360"/>
      </w:pPr>
      <w:rPr>
        <w:rFonts w:ascii="Courier New" w:hAnsi="Courier New" w:cs="Courier New" w:hint="default"/>
      </w:rPr>
    </w:lvl>
    <w:lvl w:ilvl="2" w:tplc="04090005">
      <w:start w:val="1"/>
      <w:numFmt w:val="bullet"/>
      <w:lvlText w:val=""/>
      <w:lvlJc w:val="left"/>
      <w:pPr>
        <w:ind w:left="2084" w:hanging="360"/>
      </w:pPr>
      <w:rPr>
        <w:rFonts w:ascii="Wingdings" w:hAnsi="Wingdings" w:hint="default"/>
      </w:rPr>
    </w:lvl>
    <w:lvl w:ilvl="3" w:tplc="0409000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0" w15:restartNumberingAfterBreak="0">
    <w:nsid w:val="31833E6F"/>
    <w:multiLevelType w:val="hybridMultilevel"/>
    <w:tmpl w:val="ADE245DE"/>
    <w:lvl w:ilvl="0" w:tplc="0409000F">
      <w:start w:val="1"/>
      <w:numFmt w:val="decimal"/>
      <w:lvlText w:val="%1."/>
      <w:lvlJc w:val="left"/>
      <w:pPr>
        <w:ind w:left="1380" w:hanging="360"/>
      </w:pPr>
    </w:lvl>
    <w:lvl w:ilvl="1" w:tplc="04090019" w:tentative="1">
      <w:start w:val="1"/>
      <w:numFmt w:val="lowerLetter"/>
      <w:lvlText w:val="%2."/>
      <w:lvlJc w:val="left"/>
      <w:pPr>
        <w:ind w:left="2100" w:hanging="360"/>
      </w:pPr>
    </w:lvl>
    <w:lvl w:ilvl="2" w:tplc="0409001B" w:tentative="1">
      <w:start w:val="1"/>
      <w:numFmt w:val="lowerRoman"/>
      <w:lvlText w:val="%3."/>
      <w:lvlJc w:val="right"/>
      <w:pPr>
        <w:ind w:left="2820" w:hanging="180"/>
      </w:pPr>
    </w:lvl>
    <w:lvl w:ilvl="3" w:tplc="0409000F" w:tentative="1">
      <w:start w:val="1"/>
      <w:numFmt w:val="decimal"/>
      <w:lvlText w:val="%4."/>
      <w:lvlJc w:val="left"/>
      <w:pPr>
        <w:ind w:left="3540" w:hanging="360"/>
      </w:pPr>
    </w:lvl>
    <w:lvl w:ilvl="4" w:tplc="04090019" w:tentative="1">
      <w:start w:val="1"/>
      <w:numFmt w:val="lowerLetter"/>
      <w:lvlText w:val="%5."/>
      <w:lvlJc w:val="left"/>
      <w:pPr>
        <w:ind w:left="4260" w:hanging="360"/>
      </w:pPr>
    </w:lvl>
    <w:lvl w:ilvl="5" w:tplc="0409001B" w:tentative="1">
      <w:start w:val="1"/>
      <w:numFmt w:val="lowerRoman"/>
      <w:lvlText w:val="%6."/>
      <w:lvlJc w:val="right"/>
      <w:pPr>
        <w:ind w:left="4980" w:hanging="180"/>
      </w:pPr>
    </w:lvl>
    <w:lvl w:ilvl="6" w:tplc="0409000F" w:tentative="1">
      <w:start w:val="1"/>
      <w:numFmt w:val="decimal"/>
      <w:lvlText w:val="%7."/>
      <w:lvlJc w:val="left"/>
      <w:pPr>
        <w:ind w:left="5700" w:hanging="360"/>
      </w:pPr>
    </w:lvl>
    <w:lvl w:ilvl="7" w:tplc="04090019" w:tentative="1">
      <w:start w:val="1"/>
      <w:numFmt w:val="lowerLetter"/>
      <w:lvlText w:val="%8."/>
      <w:lvlJc w:val="left"/>
      <w:pPr>
        <w:ind w:left="6420" w:hanging="360"/>
      </w:pPr>
    </w:lvl>
    <w:lvl w:ilvl="8" w:tplc="0409001B" w:tentative="1">
      <w:start w:val="1"/>
      <w:numFmt w:val="lowerRoman"/>
      <w:lvlText w:val="%9."/>
      <w:lvlJc w:val="right"/>
      <w:pPr>
        <w:ind w:left="7140" w:hanging="180"/>
      </w:pPr>
    </w:lvl>
  </w:abstractNum>
  <w:abstractNum w:abstractNumId="51" w15:restartNumberingAfterBreak="0">
    <w:nsid w:val="32186F6B"/>
    <w:multiLevelType w:val="hybridMultilevel"/>
    <w:tmpl w:val="4330FE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4630256"/>
    <w:multiLevelType w:val="hybridMultilevel"/>
    <w:tmpl w:val="4330FE7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34F72D19"/>
    <w:multiLevelType w:val="hybridMultilevel"/>
    <w:tmpl w:val="AFFCEC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35B1796B"/>
    <w:multiLevelType w:val="multilevel"/>
    <w:tmpl w:val="977CF28A"/>
    <w:lvl w:ilvl="0">
      <w:start w:val="1"/>
      <w:numFmt w:val="decimal"/>
      <w:lvlText w:val="%1"/>
      <w:lvlJc w:val="left"/>
      <w:pPr>
        <w:ind w:left="495" w:hanging="495"/>
      </w:pPr>
      <w:rPr>
        <w:rFonts w:hint="default"/>
      </w:rPr>
    </w:lvl>
    <w:lvl w:ilvl="1">
      <w:start w:val="1"/>
      <w:numFmt w:val="decimal"/>
      <w:lvlText w:val="%1.%2"/>
      <w:lvlJc w:val="left"/>
      <w:pPr>
        <w:ind w:left="1215" w:hanging="495"/>
      </w:pPr>
      <w:rPr>
        <w:rFonts w:hint="default"/>
      </w:rPr>
    </w:lvl>
    <w:lvl w:ilvl="2">
      <w:start w:val="6"/>
      <w:numFmt w:val="decimal"/>
      <w:lvlText w:val="%3.1"/>
      <w:lvlJc w:val="left"/>
      <w:pPr>
        <w:ind w:left="2160" w:hanging="720"/>
      </w:pPr>
      <w:rPr>
        <w:rFonts w:hint="default"/>
        <w:b/>
        <w:bCs/>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5" w15:restartNumberingAfterBreak="0">
    <w:nsid w:val="39BF1AA4"/>
    <w:multiLevelType w:val="hybridMultilevel"/>
    <w:tmpl w:val="A67C811A"/>
    <w:lvl w:ilvl="0" w:tplc="08A601DC">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56" w15:restartNumberingAfterBreak="0">
    <w:nsid w:val="3AA57EFF"/>
    <w:multiLevelType w:val="multilevel"/>
    <w:tmpl w:val="BD9E1198"/>
    <w:lvl w:ilvl="0">
      <w:start w:val="2"/>
      <w:numFmt w:val="decimal"/>
      <w:lvlText w:val="%1."/>
      <w:lvlJc w:val="left"/>
      <w:pPr>
        <w:ind w:left="0" w:firstLine="0"/>
      </w:pPr>
      <w:rPr>
        <w:rFonts w:asciiTheme="majorBidi" w:eastAsia="Times New Roman" w:hAnsiTheme="majorBidi" w:cstheme="majorBidi" w:hint="default"/>
      </w:rPr>
    </w:lvl>
    <w:lvl w:ilvl="1">
      <w:start w:val="1"/>
      <w:numFmt w:val="decimal"/>
      <w:lvlText w:val="%1.%2"/>
      <w:lvlJc w:val="left"/>
      <w:pPr>
        <w:ind w:left="360" w:hanging="360"/>
      </w:pPr>
      <w:rPr>
        <w:rFonts w:hint="default"/>
      </w:rPr>
    </w:lvl>
    <w:lvl w:ilvl="2">
      <w:start w:val="1"/>
      <w:numFmt w:val="decimal"/>
      <w:lvlText w:val="%1.%2.%3"/>
      <w:lvlJc w:val="left"/>
      <w:pPr>
        <w:ind w:left="720" w:firstLine="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80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160" w:hanging="1440"/>
      </w:pPr>
      <w:rPr>
        <w:rFonts w:hint="default"/>
      </w:rPr>
    </w:lvl>
  </w:abstractNum>
  <w:abstractNum w:abstractNumId="57" w15:restartNumberingAfterBreak="0">
    <w:nsid w:val="3C0F3B7E"/>
    <w:multiLevelType w:val="multilevel"/>
    <w:tmpl w:val="45D8063C"/>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8" w15:restartNumberingAfterBreak="0">
    <w:nsid w:val="3CB100CD"/>
    <w:multiLevelType w:val="hybridMultilevel"/>
    <w:tmpl w:val="C946177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9" w15:restartNumberingAfterBreak="0">
    <w:nsid w:val="3DE53822"/>
    <w:multiLevelType w:val="hybridMultilevel"/>
    <w:tmpl w:val="016C0C54"/>
    <w:lvl w:ilvl="0" w:tplc="5B08B76A">
      <w:start w:val="1"/>
      <w:numFmt w:val="decimal"/>
      <w:lvlText w:val="%1)"/>
      <w:lvlJc w:val="left"/>
      <w:pPr>
        <w:ind w:left="2486"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0" w15:restartNumberingAfterBreak="0">
    <w:nsid w:val="3E1B52B6"/>
    <w:multiLevelType w:val="hybridMultilevel"/>
    <w:tmpl w:val="F50C5B62"/>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1" w15:restartNumberingAfterBreak="0">
    <w:nsid w:val="3E4175A6"/>
    <w:multiLevelType w:val="hybridMultilevel"/>
    <w:tmpl w:val="5E32FCAA"/>
    <w:lvl w:ilvl="0" w:tplc="04090001">
      <w:start w:val="1"/>
      <w:numFmt w:val="bullet"/>
      <w:lvlText w:val=""/>
      <w:lvlJc w:val="left"/>
      <w:pPr>
        <w:ind w:left="1646" w:hanging="360"/>
      </w:pPr>
      <w:rPr>
        <w:rFonts w:ascii="Symbol" w:hAnsi="Symbol" w:hint="default"/>
      </w:rPr>
    </w:lvl>
    <w:lvl w:ilvl="1" w:tplc="04090003">
      <w:start w:val="1"/>
      <w:numFmt w:val="bullet"/>
      <w:lvlText w:val="o"/>
      <w:lvlJc w:val="left"/>
      <w:pPr>
        <w:ind w:left="2366" w:hanging="360"/>
      </w:pPr>
      <w:rPr>
        <w:rFonts w:ascii="Courier New" w:hAnsi="Courier New" w:cs="Courier New" w:hint="default"/>
      </w:rPr>
    </w:lvl>
    <w:lvl w:ilvl="2" w:tplc="04090005" w:tentative="1">
      <w:start w:val="1"/>
      <w:numFmt w:val="bullet"/>
      <w:lvlText w:val=""/>
      <w:lvlJc w:val="left"/>
      <w:pPr>
        <w:ind w:left="3086" w:hanging="360"/>
      </w:pPr>
      <w:rPr>
        <w:rFonts w:ascii="Wingdings" w:hAnsi="Wingdings" w:hint="default"/>
      </w:rPr>
    </w:lvl>
    <w:lvl w:ilvl="3" w:tplc="04090001" w:tentative="1">
      <w:start w:val="1"/>
      <w:numFmt w:val="bullet"/>
      <w:lvlText w:val=""/>
      <w:lvlJc w:val="left"/>
      <w:pPr>
        <w:ind w:left="3806" w:hanging="360"/>
      </w:pPr>
      <w:rPr>
        <w:rFonts w:ascii="Symbol" w:hAnsi="Symbol" w:hint="default"/>
      </w:rPr>
    </w:lvl>
    <w:lvl w:ilvl="4" w:tplc="04090003" w:tentative="1">
      <w:start w:val="1"/>
      <w:numFmt w:val="bullet"/>
      <w:lvlText w:val="o"/>
      <w:lvlJc w:val="left"/>
      <w:pPr>
        <w:ind w:left="4526" w:hanging="360"/>
      </w:pPr>
      <w:rPr>
        <w:rFonts w:ascii="Courier New" w:hAnsi="Courier New" w:cs="Courier New" w:hint="default"/>
      </w:rPr>
    </w:lvl>
    <w:lvl w:ilvl="5" w:tplc="04090005" w:tentative="1">
      <w:start w:val="1"/>
      <w:numFmt w:val="bullet"/>
      <w:lvlText w:val=""/>
      <w:lvlJc w:val="left"/>
      <w:pPr>
        <w:ind w:left="5246" w:hanging="360"/>
      </w:pPr>
      <w:rPr>
        <w:rFonts w:ascii="Wingdings" w:hAnsi="Wingdings" w:hint="default"/>
      </w:rPr>
    </w:lvl>
    <w:lvl w:ilvl="6" w:tplc="04090001" w:tentative="1">
      <w:start w:val="1"/>
      <w:numFmt w:val="bullet"/>
      <w:lvlText w:val=""/>
      <w:lvlJc w:val="left"/>
      <w:pPr>
        <w:ind w:left="5966" w:hanging="360"/>
      </w:pPr>
      <w:rPr>
        <w:rFonts w:ascii="Symbol" w:hAnsi="Symbol" w:hint="default"/>
      </w:rPr>
    </w:lvl>
    <w:lvl w:ilvl="7" w:tplc="04090003" w:tentative="1">
      <w:start w:val="1"/>
      <w:numFmt w:val="bullet"/>
      <w:lvlText w:val="o"/>
      <w:lvlJc w:val="left"/>
      <w:pPr>
        <w:ind w:left="6686" w:hanging="360"/>
      </w:pPr>
      <w:rPr>
        <w:rFonts w:ascii="Courier New" w:hAnsi="Courier New" w:cs="Courier New" w:hint="default"/>
      </w:rPr>
    </w:lvl>
    <w:lvl w:ilvl="8" w:tplc="04090005" w:tentative="1">
      <w:start w:val="1"/>
      <w:numFmt w:val="bullet"/>
      <w:lvlText w:val=""/>
      <w:lvlJc w:val="left"/>
      <w:pPr>
        <w:ind w:left="7406" w:hanging="360"/>
      </w:pPr>
      <w:rPr>
        <w:rFonts w:ascii="Wingdings" w:hAnsi="Wingdings" w:hint="default"/>
      </w:rPr>
    </w:lvl>
  </w:abstractNum>
  <w:abstractNum w:abstractNumId="62" w15:restartNumberingAfterBreak="0">
    <w:nsid w:val="3F223665"/>
    <w:multiLevelType w:val="multilevel"/>
    <w:tmpl w:val="1506C502"/>
    <w:lvl w:ilvl="0">
      <w:start w:val="2"/>
      <w:numFmt w:val="decimal"/>
      <w:lvlText w:val="%1"/>
      <w:lvlJc w:val="left"/>
      <w:pPr>
        <w:ind w:left="444" w:hanging="444"/>
      </w:pPr>
      <w:rPr>
        <w:rFonts w:hint="default"/>
        <w:color w:val="auto"/>
      </w:rPr>
    </w:lvl>
    <w:lvl w:ilvl="1">
      <w:start w:val="2"/>
      <w:numFmt w:val="decimal"/>
      <w:lvlText w:val="%1.%2"/>
      <w:lvlJc w:val="left"/>
      <w:pPr>
        <w:ind w:left="444" w:hanging="444"/>
      </w:pPr>
      <w:rPr>
        <w:rFonts w:hint="default"/>
        <w:color w:val="auto"/>
      </w:rPr>
    </w:lvl>
    <w:lvl w:ilvl="2">
      <w:start w:val="2"/>
      <w:numFmt w:val="decimal"/>
      <w:lvlText w:val="%1.%2.%3"/>
      <w:lvlJc w:val="left"/>
      <w:pPr>
        <w:ind w:left="720" w:hanging="720"/>
      </w:pPr>
      <w:rPr>
        <w:rFonts w:hint="default"/>
        <w:color w:val="auto"/>
      </w:rPr>
    </w:lvl>
    <w:lvl w:ilvl="3">
      <w:start w:val="1"/>
      <w:numFmt w:val="decimal"/>
      <w:lvlText w:val="%1.%2.%3.%4"/>
      <w:lvlJc w:val="left"/>
      <w:pPr>
        <w:ind w:left="144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440" w:hanging="1440"/>
      </w:pPr>
      <w:rPr>
        <w:rFonts w:hint="default"/>
        <w:color w:val="auto"/>
      </w:rPr>
    </w:lvl>
  </w:abstractNum>
  <w:abstractNum w:abstractNumId="63" w15:restartNumberingAfterBreak="0">
    <w:nsid w:val="418718B0"/>
    <w:multiLevelType w:val="hybridMultilevel"/>
    <w:tmpl w:val="8FC2972C"/>
    <w:lvl w:ilvl="0" w:tplc="41245D34">
      <w:start w:val="1"/>
      <w:numFmt w:val="decimal"/>
      <w:lvlText w:val="(%1)"/>
      <w:lvlJc w:val="left"/>
      <w:pPr>
        <w:ind w:left="1008"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64" w15:restartNumberingAfterBreak="0">
    <w:nsid w:val="41CC7CD9"/>
    <w:multiLevelType w:val="multilevel"/>
    <w:tmpl w:val="48EAC2C6"/>
    <w:lvl w:ilvl="0">
      <w:start w:val="1"/>
      <w:numFmt w:val="decimal"/>
      <w:lvlText w:val="[%1]"/>
      <w:lvlJc w:val="left"/>
      <w:pPr>
        <w:ind w:left="360" w:hanging="360"/>
      </w:pPr>
      <w:rPr>
        <w:rFonts w:hint="default"/>
        <w:color w:val="auto"/>
      </w:rPr>
    </w:lvl>
    <w:lvl w:ilvl="1">
      <w:start w:val="1"/>
      <w:numFmt w:val="decimal"/>
      <w:lvlText w:val="%1.%2."/>
      <w:lvlJc w:val="left"/>
      <w:pPr>
        <w:ind w:left="432" w:hanging="432"/>
      </w:pPr>
      <w:rPr>
        <w:rFonts w:hint="default"/>
        <w:b/>
        <w:bCs/>
        <w:color w:val="auto"/>
      </w:rPr>
    </w:lvl>
    <w:lvl w:ilvl="2">
      <w:start w:val="1"/>
      <w:numFmt w:val="decimal"/>
      <w:lvlText w:val="%3."/>
      <w:lvlJc w:val="left"/>
      <w:pPr>
        <w:ind w:left="1224" w:hanging="504"/>
      </w:pPr>
      <w:rPr>
        <w:rFonts w:hint="default"/>
      </w:rPr>
    </w:lvl>
    <w:lvl w:ilvl="3">
      <w:start w:val="1"/>
      <w:numFmt w:val="bullet"/>
      <w:lvlText w:val=""/>
      <w:lvlJc w:val="left"/>
      <w:pPr>
        <w:ind w:left="648" w:hanging="648"/>
      </w:pPr>
      <w:rPr>
        <w:rFonts w:ascii="Symbol" w:hAnsi="Symbol"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5" w15:restartNumberingAfterBreak="0">
    <w:nsid w:val="422A1096"/>
    <w:multiLevelType w:val="multilevel"/>
    <w:tmpl w:val="0E981D5E"/>
    <w:lvl w:ilvl="0">
      <w:start w:val="2"/>
      <w:numFmt w:val="decimal"/>
      <w:lvlText w:val="%1."/>
      <w:lvlJc w:val="left"/>
      <w:pPr>
        <w:ind w:left="4395" w:firstLine="0"/>
      </w:pPr>
      <w:rPr>
        <w:rFonts w:asciiTheme="majorBidi" w:eastAsia="Times New Roman" w:hAnsiTheme="majorBidi" w:cstheme="majorBidi" w:hint="default"/>
      </w:rPr>
    </w:lvl>
    <w:lvl w:ilvl="1">
      <w:start w:val="4"/>
      <w:numFmt w:val="decimal"/>
      <w:lvlText w:val="%1.%2"/>
      <w:lvlJc w:val="left"/>
      <w:pPr>
        <w:ind w:left="1080" w:hanging="720"/>
      </w:pPr>
      <w:rPr>
        <w:rFonts w:hint="default"/>
      </w:rPr>
    </w:lvl>
    <w:lvl w:ilvl="2">
      <w:start w:val="2"/>
      <w:numFmt w:val="none"/>
      <w:lvlText w:val="2.4.3"/>
      <w:lvlJc w:val="left"/>
      <w:pPr>
        <w:ind w:left="144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80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160" w:hanging="1440"/>
      </w:pPr>
      <w:rPr>
        <w:rFonts w:hint="default"/>
      </w:rPr>
    </w:lvl>
  </w:abstractNum>
  <w:abstractNum w:abstractNumId="66" w15:restartNumberingAfterBreak="0">
    <w:nsid w:val="441C33E0"/>
    <w:multiLevelType w:val="multilevel"/>
    <w:tmpl w:val="9CA2969C"/>
    <w:lvl w:ilvl="0">
      <w:start w:val="7"/>
      <w:numFmt w:val="decimal"/>
      <w:lvlText w:val="%1."/>
      <w:lvlJc w:val="left"/>
      <w:pPr>
        <w:ind w:left="2088" w:hanging="360"/>
      </w:pPr>
      <w:rPr>
        <w:rFonts w:asciiTheme="majorBidi" w:hAnsiTheme="majorBidi" w:cstheme="majorBidi" w:hint="default"/>
        <w:b/>
        <w:bCs/>
        <w:i w:val="0"/>
        <w:iCs w:val="0"/>
        <w:color w:val="auto"/>
        <w:sz w:val="24"/>
        <w:szCs w:val="24"/>
      </w:rPr>
    </w:lvl>
    <w:lvl w:ilvl="1">
      <w:start w:val="6"/>
      <w:numFmt w:val="decimal"/>
      <w:lvlText w:val="%2.4"/>
      <w:lvlJc w:val="left"/>
      <w:pPr>
        <w:ind w:left="2160" w:hanging="432"/>
      </w:pPr>
      <w:rPr>
        <w:rFonts w:hint="default"/>
        <w:b/>
        <w:bCs/>
        <w:color w:val="auto"/>
      </w:rPr>
    </w:lvl>
    <w:lvl w:ilvl="2">
      <w:start w:val="1"/>
      <w:numFmt w:val="decimal"/>
      <w:lvlText w:val="%1.%2.%3."/>
      <w:lvlJc w:val="left"/>
      <w:pPr>
        <w:ind w:left="2232" w:hanging="504"/>
      </w:pPr>
      <w:rPr>
        <w:rFonts w:asciiTheme="majorBidi" w:hAnsiTheme="majorBidi" w:cstheme="majorBidi" w:hint="default"/>
        <w:b w:val="0"/>
        <w:bCs w:val="0"/>
        <w:i w:val="0"/>
        <w:iCs w:val="0"/>
        <w:color w:val="auto"/>
        <w:sz w:val="22"/>
        <w:szCs w:val="22"/>
      </w:rPr>
    </w:lvl>
    <w:lvl w:ilvl="3">
      <w:start w:val="1"/>
      <w:numFmt w:val="decimal"/>
      <w:lvlText w:val="%1.%2.%3.%4."/>
      <w:lvlJc w:val="left"/>
      <w:pPr>
        <w:ind w:left="3456" w:hanging="648"/>
      </w:pPr>
      <w:rPr>
        <w:rFonts w:hint="default"/>
      </w:rPr>
    </w:lvl>
    <w:lvl w:ilvl="4">
      <w:start w:val="1"/>
      <w:numFmt w:val="decimal"/>
      <w:lvlText w:val="%1.%2.%3.%4.%5."/>
      <w:lvlJc w:val="left"/>
      <w:pPr>
        <w:ind w:left="3960" w:hanging="792"/>
      </w:pPr>
      <w:rPr>
        <w:rFonts w:hint="default"/>
      </w:rPr>
    </w:lvl>
    <w:lvl w:ilvl="5">
      <w:start w:val="1"/>
      <w:numFmt w:val="decimal"/>
      <w:lvlText w:val="%1.%2.%3.%4.%5.%6."/>
      <w:lvlJc w:val="left"/>
      <w:pPr>
        <w:ind w:left="4464" w:hanging="936"/>
      </w:pPr>
      <w:rPr>
        <w:rFonts w:hint="default"/>
      </w:rPr>
    </w:lvl>
    <w:lvl w:ilvl="6">
      <w:start w:val="1"/>
      <w:numFmt w:val="decimal"/>
      <w:lvlText w:val="%1.%2.%3.%4.%5.%6.%7."/>
      <w:lvlJc w:val="left"/>
      <w:pPr>
        <w:ind w:left="4968" w:hanging="1080"/>
      </w:pPr>
      <w:rPr>
        <w:rFonts w:hint="default"/>
      </w:rPr>
    </w:lvl>
    <w:lvl w:ilvl="7">
      <w:start w:val="1"/>
      <w:numFmt w:val="decimal"/>
      <w:lvlText w:val="%1.%2.%3.%4.%5.%6.%7.%8."/>
      <w:lvlJc w:val="left"/>
      <w:pPr>
        <w:ind w:left="5472" w:hanging="1224"/>
      </w:pPr>
      <w:rPr>
        <w:rFonts w:hint="default"/>
      </w:rPr>
    </w:lvl>
    <w:lvl w:ilvl="8">
      <w:start w:val="1"/>
      <w:numFmt w:val="decimal"/>
      <w:lvlText w:val="%1.%2.%3.%4.%5.%6.%7.%8.%9."/>
      <w:lvlJc w:val="left"/>
      <w:pPr>
        <w:ind w:left="6048" w:hanging="1440"/>
      </w:pPr>
      <w:rPr>
        <w:rFonts w:hint="default"/>
      </w:rPr>
    </w:lvl>
  </w:abstractNum>
  <w:abstractNum w:abstractNumId="67" w15:restartNumberingAfterBreak="0">
    <w:nsid w:val="448B49BA"/>
    <w:multiLevelType w:val="multilevel"/>
    <w:tmpl w:val="72AE1DC6"/>
    <w:lvl w:ilvl="0">
      <w:start w:val="2"/>
      <w:numFmt w:val="decimal"/>
      <w:lvlText w:val="%1."/>
      <w:lvlJc w:val="left"/>
      <w:pPr>
        <w:ind w:left="645" w:hanging="645"/>
      </w:pPr>
      <w:rPr>
        <w:rFonts w:eastAsiaTheme="minorHAnsi" w:hint="default"/>
        <w:i/>
        <w:color w:val="auto"/>
      </w:rPr>
    </w:lvl>
    <w:lvl w:ilvl="1">
      <w:start w:val="1"/>
      <w:numFmt w:val="decimal"/>
      <w:lvlText w:val="%1.%2."/>
      <w:lvlJc w:val="left"/>
      <w:pPr>
        <w:ind w:left="645" w:hanging="645"/>
      </w:pPr>
      <w:rPr>
        <w:rFonts w:eastAsiaTheme="minorHAnsi" w:hint="default"/>
        <w:i/>
        <w:color w:val="auto"/>
      </w:rPr>
    </w:lvl>
    <w:lvl w:ilvl="2">
      <w:start w:val="13"/>
      <w:numFmt w:val="decimal"/>
      <w:lvlText w:val="%1.%2.%3."/>
      <w:lvlJc w:val="left"/>
      <w:pPr>
        <w:ind w:left="720" w:hanging="720"/>
      </w:pPr>
      <w:rPr>
        <w:rFonts w:eastAsiaTheme="minorHAnsi" w:hint="default"/>
        <w:i/>
        <w:color w:val="auto"/>
      </w:rPr>
    </w:lvl>
    <w:lvl w:ilvl="3">
      <w:start w:val="1"/>
      <w:numFmt w:val="decimal"/>
      <w:lvlText w:val="%1.%2.%3.%4."/>
      <w:lvlJc w:val="left"/>
      <w:pPr>
        <w:ind w:left="720" w:hanging="720"/>
      </w:pPr>
      <w:rPr>
        <w:rFonts w:eastAsiaTheme="minorHAnsi" w:hint="default"/>
        <w:i/>
        <w:color w:val="auto"/>
      </w:rPr>
    </w:lvl>
    <w:lvl w:ilvl="4">
      <w:start w:val="1"/>
      <w:numFmt w:val="decimal"/>
      <w:lvlText w:val="%1.%2.%3.%4.%5."/>
      <w:lvlJc w:val="left"/>
      <w:pPr>
        <w:ind w:left="1080" w:hanging="1080"/>
      </w:pPr>
      <w:rPr>
        <w:rFonts w:eastAsiaTheme="minorHAnsi" w:hint="default"/>
        <w:i/>
        <w:color w:val="auto"/>
      </w:rPr>
    </w:lvl>
    <w:lvl w:ilvl="5">
      <w:start w:val="1"/>
      <w:numFmt w:val="decimal"/>
      <w:lvlText w:val="%1.%2.%3.%4.%5.%6."/>
      <w:lvlJc w:val="left"/>
      <w:pPr>
        <w:ind w:left="1080" w:hanging="1080"/>
      </w:pPr>
      <w:rPr>
        <w:rFonts w:eastAsiaTheme="minorHAnsi" w:hint="default"/>
        <w:i/>
        <w:color w:val="auto"/>
      </w:rPr>
    </w:lvl>
    <w:lvl w:ilvl="6">
      <w:start w:val="1"/>
      <w:numFmt w:val="decimal"/>
      <w:lvlText w:val="%1.%2.%3.%4.%5.%6.%7."/>
      <w:lvlJc w:val="left"/>
      <w:pPr>
        <w:ind w:left="1440" w:hanging="1440"/>
      </w:pPr>
      <w:rPr>
        <w:rFonts w:eastAsiaTheme="minorHAnsi" w:hint="default"/>
        <w:i/>
        <w:color w:val="auto"/>
      </w:rPr>
    </w:lvl>
    <w:lvl w:ilvl="7">
      <w:start w:val="1"/>
      <w:numFmt w:val="decimal"/>
      <w:lvlText w:val="%1.%2.%3.%4.%5.%6.%7.%8."/>
      <w:lvlJc w:val="left"/>
      <w:pPr>
        <w:ind w:left="1440" w:hanging="1440"/>
      </w:pPr>
      <w:rPr>
        <w:rFonts w:eastAsiaTheme="minorHAnsi" w:hint="default"/>
        <w:i/>
        <w:color w:val="auto"/>
      </w:rPr>
    </w:lvl>
    <w:lvl w:ilvl="8">
      <w:start w:val="1"/>
      <w:numFmt w:val="decimal"/>
      <w:lvlText w:val="%1.%2.%3.%4.%5.%6.%7.%8.%9."/>
      <w:lvlJc w:val="left"/>
      <w:pPr>
        <w:ind w:left="1800" w:hanging="1800"/>
      </w:pPr>
      <w:rPr>
        <w:rFonts w:eastAsiaTheme="minorHAnsi" w:hint="default"/>
        <w:i/>
        <w:color w:val="auto"/>
      </w:rPr>
    </w:lvl>
  </w:abstractNum>
  <w:abstractNum w:abstractNumId="68" w15:restartNumberingAfterBreak="0">
    <w:nsid w:val="454535C5"/>
    <w:multiLevelType w:val="multilevel"/>
    <w:tmpl w:val="B6CC2CDC"/>
    <w:lvl w:ilvl="0">
      <w:start w:val="1"/>
      <w:numFmt w:val="decimal"/>
      <w:lvlText w:val="%1"/>
      <w:lvlJc w:val="left"/>
      <w:pPr>
        <w:ind w:left="495" w:hanging="495"/>
      </w:pPr>
      <w:rPr>
        <w:rFonts w:hint="default"/>
      </w:rPr>
    </w:lvl>
    <w:lvl w:ilvl="1">
      <w:start w:val="1"/>
      <w:numFmt w:val="decimal"/>
      <w:lvlText w:val="%1.%2"/>
      <w:lvlJc w:val="left"/>
      <w:pPr>
        <w:ind w:left="1215" w:hanging="495"/>
      </w:pPr>
      <w:rPr>
        <w:rFonts w:hint="default"/>
      </w:rPr>
    </w:lvl>
    <w:lvl w:ilvl="2">
      <w:start w:val="6"/>
      <w:numFmt w:val="decimal"/>
      <w:lvlText w:val="%3.1"/>
      <w:lvlJc w:val="left"/>
      <w:pPr>
        <w:ind w:left="2160" w:hanging="720"/>
      </w:pPr>
      <w:rPr>
        <w:rFonts w:hint="default"/>
        <w:b/>
        <w:bCs/>
      </w:rPr>
    </w:lvl>
    <w:lvl w:ilvl="3">
      <w:start w:val="6"/>
      <w:numFmt w:val="decimal"/>
      <w:lvlText w:val="%4.1"/>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69" w15:restartNumberingAfterBreak="0">
    <w:nsid w:val="455E5959"/>
    <w:multiLevelType w:val="hybridMultilevel"/>
    <w:tmpl w:val="C2F6C8DA"/>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70" w15:restartNumberingAfterBreak="0">
    <w:nsid w:val="46154FCD"/>
    <w:multiLevelType w:val="hybridMultilevel"/>
    <w:tmpl w:val="5846D74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6E326C1"/>
    <w:multiLevelType w:val="hybridMultilevel"/>
    <w:tmpl w:val="15DAB4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47844C18"/>
    <w:multiLevelType w:val="multilevel"/>
    <w:tmpl w:val="FEB05848"/>
    <w:lvl w:ilvl="0">
      <w:start w:val="1"/>
      <w:numFmt w:val="decimal"/>
      <w:lvlText w:val="%1."/>
      <w:lvlJc w:val="left"/>
      <w:pPr>
        <w:ind w:left="680" w:hanging="680"/>
      </w:pPr>
      <w:rPr>
        <w:rFonts w:asciiTheme="majorBidi" w:hAnsiTheme="majorBidi" w:cstheme="majorBidi" w:hint="default"/>
        <w:b/>
        <w:bCs/>
        <w:i w:val="0"/>
        <w:iCs w:val="0"/>
        <w:color w:val="auto"/>
        <w:spacing w:val="24"/>
        <w:sz w:val="22"/>
        <w:szCs w:val="22"/>
        <w14:numSpacing w14:val="default"/>
      </w:rPr>
    </w:lvl>
    <w:lvl w:ilvl="1">
      <w:start w:val="1"/>
      <w:numFmt w:val="decimal"/>
      <w:lvlText w:val="%1.%2."/>
      <w:lvlJc w:val="left"/>
      <w:pPr>
        <w:ind w:left="964" w:hanging="680"/>
      </w:pPr>
      <w:rPr>
        <w:rFonts w:hint="default"/>
        <w:b/>
        <w:bCs/>
        <w:color w:val="auto"/>
      </w:rPr>
    </w:lvl>
    <w:lvl w:ilvl="2">
      <w:start w:val="1"/>
      <w:numFmt w:val="decimal"/>
      <w:lvlText w:val="%3."/>
      <w:lvlJc w:val="left"/>
      <w:pPr>
        <w:ind w:left="1224" w:hanging="504"/>
      </w:pPr>
      <w:rPr>
        <w:rFonts w:hint="default"/>
      </w:rPr>
    </w:lvl>
    <w:lvl w:ilvl="3">
      <w:start w:val="1"/>
      <w:numFmt w:val="bullet"/>
      <w:lvlText w:val=""/>
      <w:lvlJc w:val="left"/>
      <w:pPr>
        <w:ind w:left="648" w:hanging="648"/>
      </w:pPr>
      <w:rPr>
        <w:rFonts w:ascii="Symbol" w:hAnsi="Symbol"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 w15:restartNumberingAfterBreak="0">
    <w:nsid w:val="47CC29FD"/>
    <w:multiLevelType w:val="hybridMultilevel"/>
    <w:tmpl w:val="F1AC14DA"/>
    <w:lvl w:ilvl="0" w:tplc="1E920BC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74" w15:restartNumberingAfterBreak="0">
    <w:nsid w:val="482859C5"/>
    <w:multiLevelType w:val="hybridMultilevel"/>
    <w:tmpl w:val="26C6B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97141CC"/>
    <w:multiLevelType w:val="hybridMultilevel"/>
    <w:tmpl w:val="EFBED5AA"/>
    <w:lvl w:ilvl="0" w:tplc="0409000F">
      <w:start w:val="1"/>
      <w:numFmt w:val="decimal"/>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76" w15:restartNumberingAfterBreak="0">
    <w:nsid w:val="4A101B3F"/>
    <w:multiLevelType w:val="hybridMultilevel"/>
    <w:tmpl w:val="D532933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7" w15:restartNumberingAfterBreak="0">
    <w:nsid w:val="4A3A5120"/>
    <w:multiLevelType w:val="multilevel"/>
    <w:tmpl w:val="33DE5B84"/>
    <w:lvl w:ilvl="0">
      <w:start w:val="1"/>
      <w:numFmt w:val="decimal"/>
      <w:lvlText w:val="%1."/>
      <w:lvlJc w:val="left"/>
      <w:pPr>
        <w:ind w:left="2088" w:hanging="360"/>
      </w:pPr>
      <w:rPr>
        <w:rFonts w:asciiTheme="majorBidi" w:hAnsiTheme="majorBidi" w:cstheme="majorBidi" w:hint="default"/>
        <w:b/>
        <w:bCs/>
        <w:i w:val="0"/>
        <w:iCs w:val="0"/>
        <w:color w:val="auto"/>
        <w:sz w:val="24"/>
        <w:szCs w:val="24"/>
      </w:rPr>
    </w:lvl>
    <w:lvl w:ilvl="1">
      <w:start w:val="6"/>
      <w:numFmt w:val="decimal"/>
      <w:lvlText w:val="%2.2"/>
      <w:lvlJc w:val="left"/>
      <w:pPr>
        <w:ind w:left="2160" w:hanging="432"/>
      </w:pPr>
      <w:rPr>
        <w:rFonts w:hint="default"/>
        <w:b/>
        <w:bCs/>
        <w:color w:val="auto"/>
      </w:rPr>
    </w:lvl>
    <w:lvl w:ilvl="2">
      <w:start w:val="1"/>
      <w:numFmt w:val="decimal"/>
      <w:lvlText w:val="%1.%2.%3."/>
      <w:lvlJc w:val="left"/>
      <w:pPr>
        <w:ind w:left="2232" w:hanging="504"/>
      </w:pPr>
      <w:rPr>
        <w:rFonts w:asciiTheme="majorBidi" w:hAnsiTheme="majorBidi" w:cstheme="majorBidi" w:hint="default"/>
        <w:b w:val="0"/>
        <w:bCs w:val="0"/>
        <w:i w:val="0"/>
        <w:iCs w:val="0"/>
        <w:color w:val="auto"/>
        <w:sz w:val="22"/>
        <w:szCs w:val="22"/>
      </w:rPr>
    </w:lvl>
    <w:lvl w:ilvl="3">
      <w:start w:val="1"/>
      <w:numFmt w:val="decimal"/>
      <w:lvlText w:val="%1.%2.%3.%4."/>
      <w:lvlJc w:val="left"/>
      <w:pPr>
        <w:ind w:left="3456" w:hanging="648"/>
      </w:pPr>
      <w:rPr>
        <w:rFonts w:hint="default"/>
      </w:rPr>
    </w:lvl>
    <w:lvl w:ilvl="4">
      <w:start w:val="1"/>
      <w:numFmt w:val="decimal"/>
      <w:lvlText w:val="%1.%2.%3.%4.%5."/>
      <w:lvlJc w:val="left"/>
      <w:pPr>
        <w:ind w:left="3960" w:hanging="792"/>
      </w:pPr>
      <w:rPr>
        <w:rFonts w:hint="default"/>
      </w:rPr>
    </w:lvl>
    <w:lvl w:ilvl="5">
      <w:start w:val="1"/>
      <w:numFmt w:val="decimal"/>
      <w:lvlText w:val="%1.%2.%3.%4.%5.%6."/>
      <w:lvlJc w:val="left"/>
      <w:pPr>
        <w:ind w:left="4464" w:hanging="936"/>
      </w:pPr>
      <w:rPr>
        <w:rFonts w:hint="default"/>
      </w:rPr>
    </w:lvl>
    <w:lvl w:ilvl="6">
      <w:start w:val="1"/>
      <w:numFmt w:val="decimal"/>
      <w:lvlText w:val="%1.%2.%3.%4.%5.%6.%7."/>
      <w:lvlJc w:val="left"/>
      <w:pPr>
        <w:ind w:left="4968" w:hanging="1080"/>
      </w:pPr>
      <w:rPr>
        <w:rFonts w:hint="default"/>
      </w:rPr>
    </w:lvl>
    <w:lvl w:ilvl="7">
      <w:start w:val="1"/>
      <w:numFmt w:val="decimal"/>
      <w:lvlText w:val="%1.%2.%3.%4.%5.%6.%7.%8."/>
      <w:lvlJc w:val="left"/>
      <w:pPr>
        <w:ind w:left="5472" w:hanging="1224"/>
      </w:pPr>
      <w:rPr>
        <w:rFonts w:hint="default"/>
      </w:rPr>
    </w:lvl>
    <w:lvl w:ilvl="8">
      <w:start w:val="1"/>
      <w:numFmt w:val="decimal"/>
      <w:lvlText w:val="%1.%2.%3.%4.%5.%6.%7.%8.%9."/>
      <w:lvlJc w:val="left"/>
      <w:pPr>
        <w:ind w:left="6048" w:hanging="1440"/>
      </w:pPr>
      <w:rPr>
        <w:rFonts w:hint="default"/>
      </w:rPr>
    </w:lvl>
  </w:abstractNum>
  <w:abstractNum w:abstractNumId="78" w15:restartNumberingAfterBreak="0">
    <w:nsid w:val="4A821D4A"/>
    <w:multiLevelType w:val="multilevel"/>
    <w:tmpl w:val="7DC6B0F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b/>
        <w:bCs/>
        <w:color w:val="000000" w:themeColor="text1"/>
        <w:sz w:val="22"/>
        <w:szCs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9" w15:restartNumberingAfterBreak="0">
    <w:nsid w:val="4AEF7E91"/>
    <w:multiLevelType w:val="hybridMultilevel"/>
    <w:tmpl w:val="8F869944"/>
    <w:lvl w:ilvl="0" w:tplc="7562904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0" w15:restartNumberingAfterBreak="0">
    <w:nsid w:val="4B7A3C93"/>
    <w:multiLevelType w:val="multilevel"/>
    <w:tmpl w:val="6B2C13DA"/>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1" w15:restartNumberingAfterBreak="0">
    <w:nsid w:val="4BD61F0A"/>
    <w:multiLevelType w:val="hybridMultilevel"/>
    <w:tmpl w:val="1F92A492"/>
    <w:lvl w:ilvl="0" w:tplc="0409000F">
      <w:start w:val="1"/>
      <w:numFmt w:val="decimal"/>
      <w:lvlText w:val="%1."/>
      <w:lvlJc w:val="left"/>
      <w:pPr>
        <w:ind w:left="1008" w:hanging="360"/>
      </w:pPr>
    </w:lvl>
    <w:lvl w:ilvl="1" w:tplc="04090019">
      <w:start w:val="1"/>
      <w:numFmt w:val="lowerLetter"/>
      <w:lvlText w:val="%2."/>
      <w:lvlJc w:val="left"/>
      <w:pPr>
        <w:ind w:left="1728" w:hanging="360"/>
      </w:pPr>
    </w:lvl>
    <w:lvl w:ilvl="2" w:tplc="0409001B">
      <w:start w:val="1"/>
      <w:numFmt w:val="lowerRoman"/>
      <w:lvlText w:val="%3."/>
      <w:lvlJc w:val="right"/>
      <w:pPr>
        <w:ind w:left="2448" w:hanging="180"/>
      </w:pPr>
    </w:lvl>
    <w:lvl w:ilvl="3" w:tplc="0409000F">
      <w:start w:val="1"/>
      <w:numFmt w:val="decimal"/>
      <w:lvlText w:val="%4."/>
      <w:lvlJc w:val="left"/>
      <w:pPr>
        <w:ind w:left="3168" w:hanging="360"/>
      </w:pPr>
    </w:lvl>
    <w:lvl w:ilvl="4" w:tplc="04090019">
      <w:start w:val="1"/>
      <w:numFmt w:val="lowerLetter"/>
      <w:lvlText w:val="%5."/>
      <w:lvlJc w:val="left"/>
      <w:pPr>
        <w:ind w:left="3888" w:hanging="360"/>
      </w:pPr>
    </w:lvl>
    <w:lvl w:ilvl="5" w:tplc="0409001B">
      <w:start w:val="1"/>
      <w:numFmt w:val="lowerRoman"/>
      <w:lvlText w:val="%6."/>
      <w:lvlJc w:val="right"/>
      <w:pPr>
        <w:ind w:left="4608" w:hanging="180"/>
      </w:pPr>
    </w:lvl>
    <w:lvl w:ilvl="6" w:tplc="0409000F">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82" w15:restartNumberingAfterBreak="0">
    <w:nsid w:val="4C325088"/>
    <w:multiLevelType w:val="multilevel"/>
    <w:tmpl w:val="73F01E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D2C5E50"/>
    <w:multiLevelType w:val="hybridMultilevel"/>
    <w:tmpl w:val="5846D74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D353DE9"/>
    <w:multiLevelType w:val="hybridMultilevel"/>
    <w:tmpl w:val="F50C5B62"/>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5" w15:restartNumberingAfterBreak="0">
    <w:nsid w:val="4EA14E4C"/>
    <w:multiLevelType w:val="hybridMultilevel"/>
    <w:tmpl w:val="0F684380"/>
    <w:lvl w:ilvl="0" w:tplc="E556BD24">
      <w:start w:val="2"/>
      <w:numFmt w:val="decimal"/>
      <w:lvlText w:val="%1."/>
      <w:lvlJc w:val="left"/>
      <w:pPr>
        <w:ind w:left="10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EBF2B21"/>
    <w:multiLevelType w:val="multilevel"/>
    <w:tmpl w:val="EACEA44A"/>
    <w:lvl w:ilvl="0">
      <w:start w:val="2"/>
      <w:numFmt w:val="decimal"/>
      <w:lvlText w:val="%1"/>
      <w:lvlJc w:val="left"/>
      <w:pPr>
        <w:ind w:left="804" w:hanging="444"/>
      </w:pPr>
      <w:rPr>
        <w:rFonts w:hint="default"/>
        <w:color w:val="auto"/>
      </w:rPr>
    </w:lvl>
    <w:lvl w:ilvl="1">
      <w:start w:val="2"/>
      <w:numFmt w:val="decimal"/>
      <w:lvlText w:val="%1.%2"/>
      <w:lvlJc w:val="left"/>
      <w:pPr>
        <w:ind w:left="804" w:hanging="444"/>
      </w:pPr>
      <w:rPr>
        <w:rFonts w:hint="default"/>
        <w:color w:val="auto"/>
      </w:rPr>
    </w:lvl>
    <w:lvl w:ilvl="2">
      <w:start w:val="2"/>
      <w:numFmt w:val="decimal"/>
      <w:lvlText w:val="%1.%2.%3"/>
      <w:lvlJc w:val="left"/>
      <w:pPr>
        <w:ind w:left="1080" w:hanging="720"/>
      </w:pPr>
      <w:rPr>
        <w:rFonts w:hint="default"/>
        <w:color w:val="auto"/>
      </w:rPr>
    </w:lvl>
    <w:lvl w:ilvl="3">
      <w:start w:val="2"/>
      <w:numFmt w:val="decimal"/>
      <w:lvlText w:val="%1.%2.%3.%4"/>
      <w:lvlJc w:val="left"/>
      <w:pPr>
        <w:ind w:left="1350" w:hanging="720"/>
      </w:pPr>
      <w:rPr>
        <w:rFonts w:hint="default"/>
        <w:color w:val="auto"/>
      </w:rPr>
    </w:lvl>
    <w:lvl w:ilvl="4">
      <w:start w:val="1"/>
      <w:numFmt w:val="decimal"/>
      <w:lvlText w:val="%1.%2.%3.%4.%5"/>
      <w:lvlJc w:val="left"/>
      <w:pPr>
        <w:ind w:left="1440" w:hanging="1080"/>
      </w:pPr>
      <w:rPr>
        <w:rFonts w:hint="default"/>
        <w:color w:val="auto"/>
      </w:rPr>
    </w:lvl>
    <w:lvl w:ilvl="5">
      <w:start w:val="1"/>
      <w:numFmt w:val="decimal"/>
      <w:lvlText w:val="%1.%2.%3.%4.%5.%6"/>
      <w:lvlJc w:val="left"/>
      <w:pPr>
        <w:ind w:left="1440" w:hanging="1080"/>
      </w:pPr>
      <w:rPr>
        <w:rFonts w:hint="default"/>
        <w:color w:val="auto"/>
      </w:rPr>
    </w:lvl>
    <w:lvl w:ilvl="6">
      <w:start w:val="1"/>
      <w:numFmt w:val="decimal"/>
      <w:lvlText w:val="%1.%2.%3.%4.%5.%6.%7"/>
      <w:lvlJc w:val="left"/>
      <w:pPr>
        <w:ind w:left="1800" w:hanging="1440"/>
      </w:pPr>
      <w:rPr>
        <w:rFonts w:hint="default"/>
        <w:color w:val="auto"/>
      </w:rPr>
    </w:lvl>
    <w:lvl w:ilvl="7">
      <w:start w:val="1"/>
      <w:numFmt w:val="decimal"/>
      <w:lvlText w:val="%1.%2.%3.%4.%5.%6.%7.%8"/>
      <w:lvlJc w:val="left"/>
      <w:pPr>
        <w:ind w:left="1800" w:hanging="1440"/>
      </w:pPr>
      <w:rPr>
        <w:rFonts w:hint="default"/>
        <w:color w:val="auto"/>
      </w:rPr>
    </w:lvl>
    <w:lvl w:ilvl="8">
      <w:start w:val="1"/>
      <w:numFmt w:val="decimal"/>
      <w:lvlText w:val="%1.%2.%3.%4.%5.%6.%7.%8.%9"/>
      <w:lvlJc w:val="left"/>
      <w:pPr>
        <w:ind w:left="1800" w:hanging="1440"/>
      </w:pPr>
      <w:rPr>
        <w:rFonts w:hint="default"/>
        <w:color w:val="auto"/>
      </w:rPr>
    </w:lvl>
  </w:abstractNum>
  <w:abstractNum w:abstractNumId="87" w15:restartNumberingAfterBreak="0">
    <w:nsid w:val="4EF257CD"/>
    <w:multiLevelType w:val="hybridMultilevel"/>
    <w:tmpl w:val="47A03CB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4F77474E"/>
    <w:multiLevelType w:val="multilevel"/>
    <w:tmpl w:val="8E027C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50DD079F"/>
    <w:multiLevelType w:val="hybridMultilevel"/>
    <w:tmpl w:val="91D40D2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90" w15:restartNumberingAfterBreak="0">
    <w:nsid w:val="51A7390B"/>
    <w:multiLevelType w:val="multilevel"/>
    <w:tmpl w:val="2B3CF828"/>
    <w:lvl w:ilvl="0">
      <w:start w:val="2"/>
      <w:numFmt w:val="decimal"/>
      <w:lvlText w:val="%1"/>
      <w:lvlJc w:val="left"/>
      <w:pPr>
        <w:ind w:left="600" w:hanging="600"/>
      </w:pPr>
      <w:rPr>
        <w:rFonts w:eastAsiaTheme="minorHAnsi" w:hint="default"/>
        <w:color w:val="auto"/>
        <w:u w:val="single"/>
      </w:rPr>
    </w:lvl>
    <w:lvl w:ilvl="1">
      <w:start w:val="1"/>
      <w:numFmt w:val="decimal"/>
      <w:lvlText w:val="%1.%2"/>
      <w:lvlJc w:val="left"/>
      <w:pPr>
        <w:ind w:left="600" w:hanging="600"/>
      </w:pPr>
      <w:rPr>
        <w:rFonts w:eastAsiaTheme="minorHAnsi" w:hint="default"/>
        <w:color w:val="auto"/>
        <w:u w:val="none"/>
      </w:rPr>
    </w:lvl>
    <w:lvl w:ilvl="2">
      <w:start w:val="12"/>
      <w:numFmt w:val="decimal"/>
      <w:lvlText w:val="%1.%2.%3"/>
      <w:lvlJc w:val="left"/>
      <w:pPr>
        <w:ind w:left="720" w:hanging="720"/>
      </w:pPr>
      <w:rPr>
        <w:rFonts w:eastAsiaTheme="minorHAnsi" w:hint="default"/>
        <w:color w:val="auto"/>
        <w:u w:val="none"/>
      </w:rPr>
    </w:lvl>
    <w:lvl w:ilvl="3">
      <w:start w:val="1"/>
      <w:numFmt w:val="decimal"/>
      <w:lvlText w:val="%1.%2.%3.%4"/>
      <w:lvlJc w:val="left"/>
      <w:pPr>
        <w:ind w:left="720" w:hanging="720"/>
      </w:pPr>
      <w:rPr>
        <w:rFonts w:eastAsiaTheme="minorHAnsi" w:hint="default"/>
        <w:color w:val="auto"/>
        <w:u w:val="single"/>
      </w:rPr>
    </w:lvl>
    <w:lvl w:ilvl="4">
      <w:start w:val="1"/>
      <w:numFmt w:val="decimal"/>
      <w:lvlText w:val="%1.%2.%3.%4.%5"/>
      <w:lvlJc w:val="left"/>
      <w:pPr>
        <w:ind w:left="1080" w:hanging="1080"/>
      </w:pPr>
      <w:rPr>
        <w:rFonts w:eastAsiaTheme="minorHAnsi" w:hint="default"/>
        <w:color w:val="auto"/>
        <w:u w:val="single"/>
      </w:rPr>
    </w:lvl>
    <w:lvl w:ilvl="5">
      <w:start w:val="1"/>
      <w:numFmt w:val="decimal"/>
      <w:lvlText w:val="%1.%2.%3.%4.%5.%6"/>
      <w:lvlJc w:val="left"/>
      <w:pPr>
        <w:ind w:left="1080" w:hanging="1080"/>
      </w:pPr>
      <w:rPr>
        <w:rFonts w:eastAsiaTheme="minorHAnsi" w:hint="default"/>
        <w:color w:val="auto"/>
        <w:u w:val="single"/>
      </w:rPr>
    </w:lvl>
    <w:lvl w:ilvl="6">
      <w:start w:val="1"/>
      <w:numFmt w:val="decimal"/>
      <w:lvlText w:val="%1.%2.%3.%4.%5.%6.%7"/>
      <w:lvlJc w:val="left"/>
      <w:pPr>
        <w:ind w:left="1440" w:hanging="1440"/>
      </w:pPr>
      <w:rPr>
        <w:rFonts w:eastAsiaTheme="minorHAnsi" w:hint="default"/>
        <w:color w:val="auto"/>
        <w:u w:val="single"/>
      </w:rPr>
    </w:lvl>
    <w:lvl w:ilvl="7">
      <w:start w:val="1"/>
      <w:numFmt w:val="decimal"/>
      <w:lvlText w:val="%1.%2.%3.%4.%5.%6.%7.%8"/>
      <w:lvlJc w:val="left"/>
      <w:pPr>
        <w:ind w:left="1440" w:hanging="1440"/>
      </w:pPr>
      <w:rPr>
        <w:rFonts w:eastAsiaTheme="minorHAnsi" w:hint="default"/>
        <w:color w:val="auto"/>
        <w:u w:val="single"/>
      </w:rPr>
    </w:lvl>
    <w:lvl w:ilvl="8">
      <w:start w:val="1"/>
      <w:numFmt w:val="decimal"/>
      <w:lvlText w:val="%1.%2.%3.%4.%5.%6.%7.%8.%9"/>
      <w:lvlJc w:val="left"/>
      <w:pPr>
        <w:ind w:left="1440" w:hanging="1440"/>
      </w:pPr>
      <w:rPr>
        <w:rFonts w:eastAsiaTheme="minorHAnsi" w:hint="default"/>
        <w:color w:val="auto"/>
        <w:u w:val="single"/>
      </w:rPr>
    </w:lvl>
  </w:abstractNum>
  <w:abstractNum w:abstractNumId="91" w15:restartNumberingAfterBreak="0">
    <w:nsid w:val="53860DA6"/>
    <w:multiLevelType w:val="multilevel"/>
    <w:tmpl w:val="8FA4FD3E"/>
    <w:lvl w:ilvl="0">
      <w:start w:val="2"/>
      <w:numFmt w:val="decimal"/>
      <w:lvlText w:val="%1."/>
      <w:lvlJc w:val="left"/>
      <w:pPr>
        <w:ind w:left="0" w:firstLine="0"/>
      </w:pPr>
      <w:rPr>
        <w:rFonts w:asciiTheme="majorBidi" w:eastAsia="Times New Roman" w:hAnsiTheme="majorBidi" w:cstheme="majorBidi" w:hint="default"/>
      </w:rPr>
    </w:lvl>
    <w:lvl w:ilvl="1">
      <w:start w:val="4"/>
      <w:numFmt w:val="decimal"/>
      <w:lvlText w:val="%1.%2"/>
      <w:lvlJc w:val="left"/>
      <w:pPr>
        <w:ind w:left="1080" w:hanging="720"/>
      </w:pPr>
      <w:rPr>
        <w:rFonts w:hint="default"/>
      </w:rPr>
    </w:lvl>
    <w:lvl w:ilvl="2">
      <w:start w:val="2"/>
      <w:numFmt w:val="none"/>
      <w:lvlText w:val="2.4.2"/>
      <w:lvlJc w:val="left"/>
      <w:pPr>
        <w:ind w:left="144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80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160" w:hanging="1440"/>
      </w:pPr>
      <w:rPr>
        <w:rFonts w:hint="default"/>
      </w:rPr>
    </w:lvl>
  </w:abstractNum>
  <w:abstractNum w:abstractNumId="92" w15:restartNumberingAfterBreak="0">
    <w:nsid w:val="54260701"/>
    <w:multiLevelType w:val="multilevel"/>
    <w:tmpl w:val="363A9A20"/>
    <w:lvl w:ilvl="0">
      <w:start w:val="2"/>
      <w:numFmt w:val="decimal"/>
      <w:lvlText w:val="%1"/>
      <w:lvlJc w:val="left"/>
      <w:pPr>
        <w:ind w:left="444" w:hanging="444"/>
      </w:pPr>
      <w:rPr>
        <w:rFonts w:asciiTheme="majorBidi" w:hAnsiTheme="majorBidi" w:hint="default"/>
        <w:b w:val="0"/>
        <w:sz w:val="22"/>
        <w:u w:val="none"/>
      </w:rPr>
    </w:lvl>
    <w:lvl w:ilvl="1">
      <w:start w:val="3"/>
      <w:numFmt w:val="decimal"/>
      <w:lvlText w:val="%1.%2"/>
      <w:lvlJc w:val="left"/>
      <w:pPr>
        <w:ind w:left="489" w:hanging="444"/>
      </w:pPr>
      <w:rPr>
        <w:rFonts w:asciiTheme="majorBidi" w:hAnsiTheme="majorBidi" w:hint="default"/>
        <w:b w:val="0"/>
        <w:sz w:val="22"/>
        <w:u w:val="none"/>
      </w:rPr>
    </w:lvl>
    <w:lvl w:ilvl="2">
      <w:start w:val="5"/>
      <w:numFmt w:val="decimal"/>
      <w:lvlText w:val="%1.%2.%3"/>
      <w:lvlJc w:val="left"/>
      <w:pPr>
        <w:ind w:left="810" w:hanging="720"/>
      </w:pPr>
      <w:rPr>
        <w:rFonts w:asciiTheme="majorBidi" w:hAnsiTheme="majorBidi" w:hint="default"/>
        <w:b w:val="0"/>
        <w:sz w:val="22"/>
        <w:u w:val="none"/>
      </w:rPr>
    </w:lvl>
    <w:lvl w:ilvl="3">
      <w:start w:val="1"/>
      <w:numFmt w:val="decimal"/>
      <w:lvlText w:val="%1.%2.%3.%4"/>
      <w:lvlJc w:val="left"/>
      <w:pPr>
        <w:ind w:left="855" w:hanging="720"/>
      </w:pPr>
      <w:rPr>
        <w:rFonts w:asciiTheme="majorBidi" w:hAnsiTheme="majorBidi" w:hint="default"/>
        <w:b w:val="0"/>
        <w:sz w:val="22"/>
        <w:u w:val="none"/>
      </w:rPr>
    </w:lvl>
    <w:lvl w:ilvl="4">
      <w:start w:val="1"/>
      <w:numFmt w:val="decimal"/>
      <w:lvlText w:val="%1.%2.%3.%4.%5"/>
      <w:lvlJc w:val="left"/>
      <w:pPr>
        <w:ind w:left="1260" w:hanging="1080"/>
      </w:pPr>
      <w:rPr>
        <w:rFonts w:asciiTheme="majorBidi" w:hAnsiTheme="majorBidi" w:hint="default"/>
        <w:b w:val="0"/>
        <w:sz w:val="22"/>
        <w:u w:val="none"/>
      </w:rPr>
    </w:lvl>
    <w:lvl w:ilvl="5">
      <w:start w:val="1"/>
      <w:numFmt w:val="decimal"/>
      <w:lvlText w:val="%1.%2.%3.%4.%5.%6"/>
      <w:lvlJc w:val="left"/>
      <w:pPr>
        <w:ind w:left="1305" w:hanging="1080"/>
      </w:pPr>
      <w:rPr>
        <w:rFonts w:asciiTheme="majorBidi" w:hAnsiTheme="majorBidi" w:hint="default"/>
        <w:b w:val="0"/>
        <w:sz w:val="22"/>
        <w:u w:val="none"/>
      </w:rPr>
    </w:lvl>
    <w:lvl w:ilvl="6">
      <w:start w:val="1"/>
      <w:numFmt w:val="decimal"/>
      <w:lvlText w:val="%1.%2.%3.%4.%5.%6.%7"/>
      <w:lvlJc w:val="left"/>
      <w:pPr>
        <w:ind w:left="1710" w:hanging="1440"/>
      </w:pPr>
      <w:rPr>
        <w:rFonts w:asciiTheme="majorBidi" w:hAnsiTheme="majorBidi" w:hint="default"/>
        <w:b w:val="0"/>
        <w:sz w:val="22"/>
        <w:u w:val="none"/>
      </w:rPr>
    </w:lvl>
    <w:lvl w:ilvl="7">
      <w:start w:val="1"/>
      <w:numFmt w:val="decimal"/>
      <w:lvlText w:val="%1.%2.%3.%4.%5.%6.%7.%8"/>
      <w:lvlJc w:val="left"/>
      <w:pPr>
        <w:ind w:left="1755" w:hanging="1440"/>
      </w:pPr>
      <w:rPr>
        <w:rFonts w:asciiTheme="majorBidi" w:hAnsiTheme="majorBidi" w:hint="default"/>
        <w:b w:val="0"/>
        <w:sz w:val="22"/>
        <w:u w:val="none"/>
      </w:rPr>
    </w:lvl>
    <w:lvl w:ilvl="8">
      <w:start w:val="1"/>
      <w:numFmt w:val="decimal"/>
      <w:lvlText w:val="%1.%2.%3.%4.%5.%6.%7.%8.%9"/>
      <w:lvlJc w:val="left"/>
      <w:pPr>
        <w:ind w:left="2160" w:hanging="1800"/>
      </w:pPr>
      <w:rPr>
        <w:rFonts w:asciiTheme="majorBidi" w:hAnsiTheme="majorBidi" w:hint="default"/>
        <w:b w:val="0"/>
        <w:sz w:val="22"/>
        <w:u w:val="none"/>
      </w:rPr>
    </w:lvl>
  </w:abstractNum>
  <w:abstractNum w:abstractNumId="93" w15:restartNumberingAfterBreak="0">
    <w:nsid w:val="567A484E"/>
    <w:multiLevelType w:val="hybridMultilevel"/>
    <w:tmpl w:val="19A05820"/>
    <w:lvl w:ilvl="0" w:tplc="FFFFFFFF">
      <w:start w:val="1"/>
      <w:numFmt w:val="decimal"/>
      <w:lvlText w:val="%1)"/>
      <w:lvlJc w:val="left"/>
      <w:pPr>
        <w:ind w:left="720" w:hanging="360"/>
      </w:pPr>
      <w:rPr>
        <w:rFonts w:hint="default"/>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5744270F"/>
    <w:multiLevelType w:val="multilevel"/>
    <w:tmpl w:val="56F8C3D4"/>
    <w:lvl w:ilvl="0">
      <w:start w:val="1"/>
      <w:numFmt w:val="decimal"/>
      <w:lvlText w:val="%1"/>
      <w:lvlJc w:val="left"/>
      <w:pPr>
        <w:ind w:left="495" w:hanging="495"/>
      </w:pPr>
      <w:rPr>
        <w:rFonts w:hint="default"/>
      </w:rPr>
    </w:lvl>
    <w:lvl w:ilvl="1">
      <w:start w:val="1"/>
      <w:numFmt w:val="decimal"/>
      <w:lvlText w:val="%1.%2"/>
      <w:lvlJc w:val="left"/>
      <w:pPr>
        <w:ind w:left="1215" w:hanging="495"/>
      </w:pPr>
      <w:rPr>
        <w:rFonts w:hint="default"/>
      </w:rPr>
    </w:lvl>
    <w:lvl w:ilvl="2">
      <w:start w:val="1"/>
      <w:numFmt w:val="decimal"/>
      <w:lvlText w:val="%3.1"/>
      <w:lvlJc w:val="right"/>
      <w:pPr>
        <w:ind w:left="2160" w:hanging="720"/>
      </w:pPr>
      <w:rPr>
        <w:rFonts w:hint="default"/>
        <w:b/>
        <w:bCs/>
      </w:rPr>
    </w:lvl>
    <w:lvl w:ilvl="3">
      <w:start w:val="6"/>
      <w:numFmt w:val="decimal"/>
      <w:lvlText w:val="%4.1.2"/>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95" w15:restartNumberingAfterBreak="0">
    <w:nsid w:val="57A63BBE"/>
    <w:multiLevelType w:val="hybridMultilevel"/>
    <w:tmpl w:val="61F69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99608E1"/>
    <w:multiLevelType w:val="hybridMultilevel"/>
    <w:tmpl w:val="59BCEC24"/>
    <w:lvl w:ilvl="0" w:tplc="04090011">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97" w15:restartNumberingAfterBreak="0">
    <w:nsid w:val="5A1E730E"/>
    <w:multiLevelType w:val="multilevel"/>
    <w:tmpl w:val="3DCE8604"/>
    <w:lvl w:ilvl="0">
      <w:start w:val="2"/>
      <w:numFmt w:val="decimal"/>
      <w:lvlText w:val="%1"/>
      <w:lvlJc w:val="left"/>
      <w:pPr>
        <w:ind w:left="480" w:hanging="480"/>
      </w:pPr>
      <w:rPr>
        <w:rFonts w:hint="default"/>
      </w:rPr>
    </w:lvl>
    <w:lvl w:ilvl="1">
      <w:start w:val="2"/>
      <w:numFmt w:val="decimal"/>
      <w:lvlText w:val="%1.%2"/>
      <w:lvlJc w:val="left"/>
      <w:pPr>
        <w:ind w:left="624" w:hanging="480"/>
      </w:pPr>
      <w:rPr>
        <w:rFonts w:hint="default"/>
      </w:rPr>
    </w:lvl>
    <w:lvl w:ilvl="2">
      <w:start w:val="3"/>
      <w:numFmt w:val="decimal"/>
      <w:lvlText w:val="%1.%2.%3"/>
      <w:lvlJc w:val="left"/>
      <w:pPr>
        <w:ind w:left="1008" w:hanging="720"/>
      </w:pPr>
      <w:rPr>
        <w:rFonts w:hint="default"/>
      </w:rPr>
    </w:lvl>
    <w:lvl w:ilvl="3">
      <w:start w:val="1"/>
      <w:numFmt w:val="decimal"/>
      <w:lvlText w:val="%1.%2.%3.%4"/>
      <w:lvlJc w:val="left"/>
      <w:pPr>
        <w:ind w:left="1152" w:hanging="720"/>
      </w:pPr>
      <w:rPr>
        <w:rFonts w:hint="default"/>
      </w:rPr>
    </w:lvl>
    <w:lvl w:ilvl="4">
      <w:start w:val="1"/>
      <w:numFmt w:val="decimal"/>
      <w:lvlText w:val="%1.%2.%3.%4.%5"/>
      <w:lvlJc w:val="left"/>
      <w:pPr>
        <w:ind w:left="1656" w:hanging="1080"/>
      </w:pPr>
      <w:rPr>
        <w:rFonts w:hint="default"/>
      </w:rPr>
    </w:lvl>
    <w:lvl w:ilvl="5">
      <w:start w:val="1"/>
      <w:numFmt w:val="decimal"/>
      <w:lvlText w:val="%1.%2.%3.%4.%5.%6"/>
      <w:lvlJc w:val="left"/>
      <w:pPr>
        <w:ind w:left="1800" w:hanging="108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448" w:hanging="1440"/>
      </w:pPr>
      <w:rPr>
        <w:rFonts w:hint="default"/>
      </w:rPr>
    </w:lvl>
    <w:lvl w:ilvl="8">
      <w:start w:val="1"/>
      <w:numFmt w:val="decimal"/>
      <w:lvlText w:val="%1.%2.%3.%4.%5.%6.%7.%8.%9"/>
      <w:lvlJc w:val="left"/>
      <w:pPr>
        <w:ind w:left="2592" w:hanging="1440"/>
      </w:pPr>
      <w:rPr>
        <w:rFonts w:hint="default"/>
      </w:rPr>
    </w:lvl>
  </w:abstractNum>
  <w:abstractNum w:abstractNumId="98" w15:restartNumberingAfterBreak="0">
    <w:nsid w:val="5A606E41"/>
    <w:multiLevelType w:val="hybridMultilevel"/>
    <w:tmpl w:val="F7787150"/>
    <w:lvl w:ilvl="0" w:tplc="32241C0E">
      <w:start w:val="2"/>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5AEA140E"/>
    <w:multiLevelType w:val="hybridMultilevel"/>
    <w:tmpl w:val="158635EE"/>
    <w:lvl w:ilvl="0" w:tplc="F36C24A2">
      <w:start w:val="2"/>
      <w:numFmt w:val="decimal"/>
      <w:lvlText w:val="%1.1.1.1"/>
      <w:lvlJc w:val="left"/>
      <w:pPr>
        <w:ind w:left="10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5B686618"/>
    <w:multiLevelType w:val="multilevel"/>
    <w:tmpl w:val="977CF28A"/>
    <w:lvl w:ilvl="0">
      <w:start w:val="1"/>
      <w:numFmt w:val="decimal"/>
      <w:lvlText w:val="%1"/>
      <w:lvlJc w:val="left"/>
      <w:pPr>
        <w:ind w:left="2655" w:hanging="495"/>
      </w:pPr>
      <w:rPr>
        <w:rFonts w:hint="default"/>
      </w:rPr>
    </w:lvl>
    <w:lvl w:ilvl="1">
      <w:start w:val="1"/>
      <w:numFmt w:val="decimal"/>
      <w:lvlText w:val="%1.%2"/>
      <w:lvlJc w:val="left"/>
      <w:pPr>
        <w:ind w:left="3375" w:hanging="495"/>
      </w:pPr>
      <w:rPr>
        <w:rFonts w:hint="default"/>
      </w:rPr>
    </w:lvl>
    <w:lvl w:ilvl="2">
      <w:start w:val="6"/>
      <w:numFmt w:val="decimal"/>
      <w:lvlText w:val="%3.1"/>
      <w:lvlJc w:val="left"/>
      <w:pPr>
        <w:ind w:left="4320" w:hanging="720"/>
      </w:pPr>
      <w:rPr>
        <w:rFonts w:hint="default"/>
        <w:b/>
        <w:bCs/>
      </w:rPr>
    </w:lvl>
    <w:lvl w:ilvl="3">
      <w:start w:val="1"/>
      <w:numFmt w:val="decimal"/>
      <w:lvlText w:val="%1.%2.%3.%4"/>
      <w:lvlJc w:val="left"/>
      <w:pPr>
        <w:ind w:left="5040" w:hanging="720"/>
      </w:pPr>
      <w:rPr>
        <w:rFonts w:hint="default"/>
      </w:rPr>
    </w:lvl>
    <w:lvl w:ilvl="4">
      <w:start w:val="1"/>
      <w:numFmt w:val="decimal"/>
      <w:lvlText w:val="%1.%2.%3.%4.%5"/>
      <w:lvlJc w:val="left"/>
      <w:pPr>
        <w:ind w:left="6120" w:hanging="1080"/>
      </w:pPr>
      <w:rPr>
        <w:rFonts w:hint="default"/>
      </w:rPr>
    </w:lvl>
    <w:lvl w:ilvl="5">
      <w:start w:val="1"/>
      <w:numFmt w:val="decimal"/>
      <w:lvlText w:val="%1.%2.%3.%4.%5.%6"/>
      <w:lvlJc w:val="left"/>
      <w:pPr>
        <w:ind w:left="684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8640" w:hanging="1440"/>
      </w:pPr>
      <w:rPr>
        <w:rFonts w:hint="default"/>
      </w:rPr>
    </w:lvl>
    <w:lvl w:ilvl="8">
      <w:start w:val="1"/>
      <w:numFmt w:val="decimal"/>
      <w:lvlText w:val="%1.%2.%3.%4.%5.%6.%7.%8.%9"/>
      <w:lvlJc w:val="left"/>
      <w:pPr>
        <w:ind w:left="9360" w:hanging="1440"/>
      </w:pPr>
      <w:rPr>
        <w:rFonts w:hint="default"/>
      </w:rPr>
    </w:lvl>
  </w:abstractNum>
  <w:abstractNum w:abstractNumId="101" w15:restartNumberingAfterBreak="0">
    <w:nsid w:val="5DAF4668"/>
    <w:multiLevelType w:val="multilevel"/>
    <w:tmpl w:val="7E5CED22"/>
    <w:lvl w:ilvl="0">
      <w:start w:val="2"/>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2" w15:restartNumberingAfterBreak="0">
    <w:nsid w:val="5F022080"/>
    <w:multiLevelType w:val="multilevel"/>
    <w:tmpl w:val="880225AE"/>
    <w:lvl w:ilvl="0">
      <w:start w:val="7"/>
      <w:numFmt w:val="decimal"/>
      <w:lvlText w:val="%1.2"/>
      <w:lvlJc w:val="left"/>
      <w:pPr>
        <w:ind w:left="2448" w:hanging="360"/>
      </w:pPr>
      <w:rPr>
        <w:rFonts w:hint="default"/>
        <w:b/>
        <w:bCs/>
        <w:i w:val="0"/>
        <w:iCs w:val="0"/>
        <w:color w:val="auto"/>
        <w:sz w:val="24"/>
        <w:szCs w:val="24"/>
      </w:rPr>
    </w:lvl>
    <w:lvl w:ilvl="1">
      <w:start w:val="6"/>
      <w:numFmt w:val="decimal"/>
      <w:lvlText w:val="%2.1"/>
      <w:lvlJc w:val="left"/>
      <w:pPr>
        <w:ind w:left="2520" w:hanging="432"/>
      </w:pPr>
      <w:rPr>
        <w:rFonts w:hint="default"/>
        <w:b/>
        <w:bCs/>
        <w:color w:val="auto"/>
      </w:rPr>
    </w:lvl>
    <w:lvl w:ilvl="2">
      <w:start w:val="1"/>
      <w:numFmt w:val="decimal"/>
      <w:lvlText w:val="%1.%2.%3."/>
      <w:lvlJc w:val="left"/>
      <w:pPr>
        <w:ind w:left="2592" w:hanging="504"/>
      </w:pPr>
      <w:rPr>
        <w:rFonts w:asciiTheme="majorBidi" w:hAnsiTheme="majorBidi" w:cstheme="majorBidi" w:hint="default"/>
        <w:b w:val="0"/>
        <w:bCs w:val="0"/>
        <w:i w:val="0"/>
        <w:iCs w:val="0"/>
        <w:color w:val="auto"/>
        <w:sz w:val="22"/>
        <w:szCs w:val="22"/>
      </w:rPr>
    </w:lvl>
    <w:lvl w:ilvl="3">
      <w:start w:val="1"/>
      <w:numFmt w:val="decimal"/>
      <w:lvlText w:val="%1.%2.%3.%4."/>
      <w:lvlJc w:val="left"/>
      <w:pPr>
        <w:ind w:left="3816" w:hanging="648"/>
      </w:pPr>
      <w:rPr>
        <w:rFonts w:hint="default"/>
      </w:rPr>
    </w:lvl>
    <w:lvl w:ilvl="4">
      <w:start w:val="1"/>
      <w:numFmt w:val="decimal"/>
      <w:lvlText w:val="%1.%2.%3.%4.%5."/>
      <w:lvlJc w:val="left"/>
      <w:pPr>
        <w:ind w:left="4320" w:hanging="792"/>
      </w:pPr>
      <w:rPr>
        <w:rFonts w:hint="default"/>
      </w:rPr>
    </w:lvl>
    <w:lvl w:ilvl="5">
      <w:start w:val="1"/>
      <w:numFmt w:val="decimal"/>
      <w:lvlText w:val="%1.%2.%3.%4.%5.%6."/>
      <w:lvlJc w:val="left"/>
      <w:pPr>
        <w:ind w:left="4824" w:hanging="936"/>
      </w:pPr>
      <w:rPr>
        <w:rFonts w:hint="default"/>
      </w:rPr>
    </w:lvl>
    <w:lvl w:ilvl="6">
      <w:start w:val="1"/>
      <w:numFmt w:val="decimal"/>
      <w:lvlText w:val="%1.%2.%3.%4.%5.%6.%7."/>
      <w:lvlJc w:val="left"/>
      <w:pPr>
        <w:ind w:left="5328" w:hanging="1080"/>
      </w:pPr>
      <w:rPr>
        <w:rFonts w:hint="default"/>
      </w:rPr>
    </w:lvl>
    <w:lvl w:ilvl="7">
      <w:start w:val="1"/>
      <w:numFmt w:val="decimal"/>
      <w:lvlText w:val="%1.%2.%3.%4.%5.%6.%7.%8."/>
      <w:lvlJc w:val="left"/>
      <w:pPr>
        <w:ind w:left="5832" w:hanging="1224"/>
      </w:pPr>
      <w:rPr>
        <w:rFonts w:hint="default"/>
      </w:rPr>
    </w:lvl>
    <w:lvl w:ilvl="8">
      <w:start w:val="1"/>
      <w:numFmt w:val="decimal"/>
      <w:lvlText w:val="%1.%2.%3.%4.%5.%6.%7.%8.%9."/>
      <w:lvlJc w:val="left"/>
      <w:pPr>
        <w:ind w:left="6408" w:hanging="1440"/>
      </w:pPr>
      <w:rPr>
        <w:rFonts w:hint="default"/>
      </w:rPr>
    </w:lvl>
  </w:abstractNum>
  <w:abstractNum w:abstractNumId="103" w15:restartNumberingAfterBreak="0">
    <w:nsid w:val="5F40637F"/>
    <w:multiLevelType w:val="hybridMultilevel"/>
    <w:tmpl w:val="D4B6E996"/>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04" w15:restartNumberingAfterBreak="0">
    <w:nsid w:val="60141DF2"/>
    <w:multiLevelType w:val="multilevel"/>
    <w:tmpl w:val="0A72264C"/>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pStyle w:val="1"/>
      <w:lvlText w:val="%1.%2.%3"/>
      <w:lvlJc w:val="left"/>
      <w:pPr>
        <w:ind w:left="946" w:hanging="720"/>
      </w:pPr>
      <w:rPr>
        <w:rFonts w:asciiTheme="minorHAnsi" w:hAnsiTheme="minorHAnsi" w:hint="default"/>
        <w:b/>
        <w:bCs/>
        <w:color w:val="auto"/>
        <w:sz w:val="22"/>
        <w:szCs w:val="22"/>
      </w:rPr>
    </w:lvl>
    <w:lvl w:ilvl="3">
      <w:start w:val="1"/>
      <w:numFmt w:val="decimal"/>
      <w:lvlText w:val="%1.%2.%3.%4"/>
      <w:lvlJc w:val="left"/>
      <w:pPr>
        <w:ind w:left="1570" w:hanging="720"/>
      </w:pPr>
      <w:rPr>
        <w:rFonts w:hint="default"/>
      </w:rPr>
    </w:lvl>
    <w:lvl w:ilvl="4">
      <w:start w:val="1"/>
      <w:numFmt w:val="decimal"/>
      <w:lvlText w:val="%1.%2.%3.%4.%5"/>
      <w:lvlJc w:val="left"/>
      <w:pPr>
        <w:ind w:left="1532" w:hanging="1080"/>
      </w:pPr>
      <w:rPr>
        <w:rFonts w:hint="default"/>
      </w:rPr>
    </w:lvl>
    <w:lvl w:ilvl="5">
      <w:start w:val="1"/>
      <w:numFmt w:val="decimal"/>
      <w:lvlText w:val="%1.%2.%3.%4.%5.%6"/>
      <w:lvlJc w:val="left"/>
      <w:pPr>
        <w:ind w:left="1645" w:hanging="1080"/>
      </w:pPr>
      <w:rPr>
        <w:rFonts w:hint="default"/>
      </w:rPr>
    </w:lvl>
    <w:lvl w:ilvl="6">
      <w:start w:val="1"/>
      <w:numFmt w:val="decimal"/>
      <w:lvlText w:val="%1.%2.%3.%4.%5.%6.%7"/>
      <w:lvlJc w:val="left"/>
      <w:pPr>
        <w:ind w:left="2118" w:hanging="1440"/>
      </w:pPr>
      <w:rPr>
        <w:rFonts w:hint="default"/>
      </w:rPr>
    </w:lvl>
    <w:lvl w:ilvl="7">
      <w:start w:val="1"/>
      <w:numFmt w:val="decimal"/>
      <w:lvlText w:val="%1.%2.%3.%4.%5.%6.%7.%8"/>
      <w:lvlJc w:val="left"/>
      <w:pPr>
        <w:ind w:left="2231" w:hanging="1440"/>
      </w:pPr>
      <w:rPr>
        <w:rFonts w:hint="default"/>
      </w:rPr>
    </w:lvl>
    <w:lvl w:ilvl="8">
      <w:start w:val="1"/>
      <w:numFmt w:val="decimal"/>
      <w:lvlText w:val="%1.%2.%3.%4.%5.%6.%7.%8.%9"/>
      <w:lvlJc w:val="left"/>
      <w:pPr>
        <w:ind w:left="2344" w:hanging="1440"/>
      </w:pPr>
      <w:rPr>
        <w:rFonts w:hint="default"/>
      </w:rPr>
    </w:lvl>
  </w:abstractNum>
  <w:abstractNum w:abstractNumId="105" w15:restartNumberingAfterBreak="0">
    <w:nsid w:val="62244FAE"/>
    <w:multiLevelType w:val="hybridMultilevel"/>
    <w:tmpl w:val="20D61D2E"/>
    <w:lvl w:ilvl="0" w:tplc="8BC8E66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6" w15:restartNumberingAfterBreak="0">
    <w:nsid w:val="62CE441A"/>
    <w:multiLevelType w:val="hybridMultilevel"/>
    <w:tmpl w:val="CC64A7EC"/>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07" w15:restartNumberingAfterBreak="0">
    <w:nsid w:val="63DA762B"/>
    <w:multiLevelType w:val="multilevel"/>
    <w:tmpl w:val="38C076AC"/>
    <w:lvl w:ilvl="0">
      <w:start w:val="2"/>
      <w:numFmt w:val="decimal"/>
      <w:lvlText w:val="%1."/>
      <w:lvlJc w:val="left"/>
      <w:pPr>
        <w:ind w:left="0" w:firstLine="0"/>
      </w:pPr>
      <w:rPr>
        <w:rFonts w:asciiTheme="majorBidi" w:eastAsia="Times New Roman" w:hAnsiTheme="majorBidi" w:cstheme="majorBidi" w:hint="default"/>
      </w:rPr>
    </w:lvl>
    <w:lvl w:ilvl="1">
      <w:start w:val="4"/>
      <w:numFmt w:val="decimal"/>
      <w:lvlText w:val="%1.%2"/>
      <w:lvlJc w:val="left"/>
      <w:pPr>
        <w:ind w:left="1080" w:hanging="720"/>
      </w:pPr>
      <w:rPr>
        <w:rFonts w:hint="default"/>
      </w:rPr>
    </w:lvl>
    <w:lvl w:ilvl="2">
      <w:start w:val="2"/>
      <w:numFmt w:val="none"/>
      <w:lvlText w:val="2.4.1"/>
      <w:lvlJc w:val="left"/>
      <w:pPr>
        <w:ind w:left="144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80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160" w:hanging="1440"/>
      </w:pPr>
      <w:rPr>
        <w:rFonts w:hint="default"/>
      </w:rPr>
    </w:lvl>
  </w:abstractNum>
  <w:abstractNum w:abstractNumId="108" w15:restartNumberingAfterBreak="0">
    <w:nsid w:val="650E0BC2"/>
    <w:multiLevelType w:val="multilevel"/>
    <w:tmpl w:val="92509362"/>
    <w:lvl w:ilvl="0">
      <w:start w:val="2"/>
      <w:numFmt w:val="decimal"/>
      <w:lvlText w:val="%1"/>
      <w:lvlJc w:val="left"/>
      <w:pPr>
        <w:ind w:left="444" w:hanging="444"/>
      </w:pPr>
      <w:rPr>
        <w:rFonts w:hint="default"/>
        <w:color w:val="auto"/>
      </w:rPr>
    </w:lvl>
    <w:lvl w:ilvl="1">
      <w:start w:val="3"/>
      <w:numFmt w:val="decimal"/>
      <w:lvlText w:val="%1.%2"/>
      <w:lvlJc w:val="left"/>
      <w:pPr>
        <w:ind w:left="444" w:hanging="444"/>
      </w:pPr>
      <w:rPr>
        <w:rFonts w:hint="default"/>
        <w:color w:val="auto"/>
      </w:rPr>
    </w:lvl>
    <w:lvl w:ilvl="2">
      <w:start w:val="2"/>
      <w:numFmt w:val="decimal"/>
      <w:lvlText w:val="%1.%2.%3"/>
      <w:lvlJc w:val="left"/>
      <w:pPr>
        <w:ind w:left="90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440" w:hanging="1440"/>
      </w:pPr>
      <w:rPr>
        <w:rFonts w:hint="default"/>
        <w:color w:val="auto"/>
      </w:rPr>
    </w:lvl>
  </w:abstractNum>
  <w:abstractNum w:abstractNumId="109" w15:restartNumberingAfterBreak="0">
    <w:nsid w:val="6541433E"/>
    <w:multiLevelType w:val="multilevel"/>
    <w:tmpl w:val="C4A6C690"/>
    <w:lvl w:ilvl="0">
      <w:start w:val="1"/>
      <w:numFmt w:val="decimal"/>
      <w:lvlText w:val="%1"/>
      <w:lvlJc w:val="left"/>
      <w:pPr>
        <w:ind w:left="360" w:hanging="360"/>
      </w:pPr>
      <w:rPr>
        <w:rFonts w:hint="default"/>
        <w:b/>
        <w:color w:val="000000" w:themeColor="text1"/>
      </w:rPr>
    </w:lvl>
    <w:lvl w:ilvl="1">
      <w:start w:val="4"/>
      <w:numFmt w:val="decimal"/>
      <w:lvlText w:val="%1.%2"/>
      <w:lvlJc w:val="left"/>
      <w:pPr>
        <w:ind w:left="360" w:hanging="360"/>
      </w:pPr>
      <w:rPr>
        <w:rFonts w:hint="default"/>
        <w:b/>
        <w:color w:val="000000" w:themeColor="text1"/>
      </w:rPr>
    </w:lvl>
    <w:lvl w:ilvl="2">
      <w:start w:val="1"/>
      <w:numFmt w:val="decimal"/>
      <w:lvlText w:val="%1.%2.%3"/>
      <w:lvlJc w:val="left"/>
      <w:pPr>
        <w:ind w:left="720" w:hanging="720"/>
      </w:pPr>
      <w:rPr>
        <w:rFonts w:hint="default"/>
        <w:b/>
        <w:color w:val="000000" w:themeColor="text1"/>
      </w:rPr>
    </w:lvl>
    <w:lvl w:ilvl="3">
      <w:start w:val="1"/>
      <w:numFmt w:val="decimal"/>
      <w:lvlText w:val="%1.%2.%3.%4"/>
      <w:lvlJc w:val="left"/>
      <w:pPr>
        <w:ind w:left="720" w:hanging="720"/>
      </w:pPr>
      <w:rPr>
        <w:rFonts w:hint="default"/>
        <w:b/>
        <w:color w:val="000000" w:themeColor="text1"/>
      </w:rPr>
    </w:lvl>
    <w:lvl w:ilvl="4">
      <w:start w:val="1"/>
      <w:numFmt w:val="decimal"/>
      <w:lvlText w:val="%1.%2.%3.%4.%5"/>
      <w:lvlJc w:val="left"/>
      <w:pPr>
        <w:ind w:left="1080" w:hanging="1080"/>
      </w:pPr>
      <w:rPr>
        <w:rFonts w:hint="default"/>
        <w:b/>
        <w:color w:val="000000" w:themeColor="text1"/>
      </w:rPr>
    </w:lvl>
    <w:lvl w:ilvl="5">
      <w:start w:val="1"/>
      <w:numFmt w:val="decimal"/>
      <w:lvlText w:val="%1.%2.%3.%4.%5.%6"/>
      <w:lvlJc w:val="left"/>
      <w:pPr>
        <w:ind w:left="1080" w:hanging="1080"/>
      </w:pPr>
      <w:rPr>
        <w:rFonts w:hint="default"/>
        <w:b/>
        <w:color w:val="000000" w:themeColor="text1"/>
      </w:rPr>
    </w:lvl>
    <w:lvl w:ilvl="6">
      <w:start w:val="1"/>
      <w:numFmt w:val="decimal"/>
      <w:lvlText w:val="%1.%2.%3.%4.%5.%6.%7"/>
      <w:lvlJc w:val="left"/>
      <w:pPr>
        <w:ind w:left="1440" w:hanging="1440"/>
      </w:pPr>
      <w:rPr>
        <w:rFonts w:hint="default"/>
        <w:b/>
        <w:color w:val="000000" w:themeColor="text1"/>
      </w:rPr>
    </w:lvl>
    <w:lvl w:ilvl="7">
      <w:start w:val="1"/>
      <w:numFmt w:val="decimal"/>
      <w:lvlText w:val="%1.%2.%3.%4.%5.%6.%7.%8"/>
      <w:lvlJc w:val="left"/>
      <w:pPr>
        <w:ind w:left="1440" w:hanging="1440"/>
      </w:pPr>
      <w:rPr>
        <w:rFonts w:hint="default"/>
        <w:b/>
        <w:color w:val="000000" w:themeColor="text1"/>
      </w:rPr>
    </w:lvl>
    <w:lvl w:ilvl="8">
      <w:start w:val="1"/>
      <w:numFmt w:val="decimal"/>
      <w:lvlText w:val="%1.%2.%3.%4.%5.%6.%7.%8.%9"/>
      <w:lvlJc w:val="left"/>
      <w:pPr>
        <w:ind w:left="1440" w:hanging="1440"/>
      </w:pPr>
      <w:rPr>
        <w:rFonts w:hint="default"/>
        <w:b/>
        <w:color w:val="000000" w:themeColor="text1"/>
      </w:rPr>
    </w:lvl>
  </w:abstractNum>
  <w:abstractNum w:abstractNumId="110" w15:restartNumberingAfterBreak="0">
    <w:nsid w:val="667A1BE7"/>
    <w:multiLevelType w:val="multilevel"/>
    <w:tmpl w:val="FF805FC8"/>
    <w:lvl w:ilvl="0">
      <w:start w:val="2"/>
      <w:numFmt w:val="decimal"/>
      <w:lvlText w:val="%1."/>
      <w:lvlJc w:val="left"/>
      <w:pPr>
        <w:ind w:left="0" w:firstLine="0"/>
      </w:pPr>
      <w:rPr>
        <w:rFonts w:asciiTheme="majorBidi" w:eastAsia="Times New Roman" w:hAnsiTheme="majorBidi" w:cstheme="majorBidi" w:hint="default"/>
      </w:rPr>
    </w:lvl>
    <w:lvl w:ilvl="1">
      <w:start w:val="2"/>
      <w:numFmt w:val="decimal"/>
      <w:lvlText w:val="%1.%2"/>
      <w:lvlJc w:val="left"/>
      <w:pPr>
        <w:ind w:left="862" w:hanging="720"/>
      </w:pPr>
      <w:rPr>
        <w:rFonts w:hint="default"/>
        <w:b/>
        <w:bCs/>
        <w:color w:val="auto"/>
      </w:rPr>
    </w:lvl>
    <w:lvl w:ilvl="2">
      <w:start w:val="1"/>
      <w:numFmt w:val="decimal"/>
      <w:lvlText w:val="%1.3.%3"/>
      <w:lvlJc w:val="left"/>
      <w:pPr>
        <w:ind w:left="1440" w:hanging="720"/>
      </w:pPr>
      <w:rPr>
        <w:rFonts w:hint="default"/>
        <w:b w:val="0"/>
        <w:bCs w:val="0"/>
      </w:rPr>
    </w:lvl>
    <w:lvl w:ilvl="3">
      <w:start w:val="1"/>
      <w:numFmt w:val="decimal"/>
      <w:lvlText w:val="%1.%2.%3.%4"/>
      <w:lvlJc w:val="left"/>
      <w:pPr>
        <w:ind w:left="144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80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160" w:hanging="1440"/>
      </w:pPr>
      <w:rPr>
        <w:rFonts w:hint="default"/>
      </w:rPr>
    </w:lvl>
  </w:abstractNum>
  <w:abstractNum w:abstractNumId="111" w15:restartNumberingAfterBreak="0">
    <w:nsid w:val="66F21444"/>
    <w:multiLevelType w:val="hybridMultilevel"/>
    <w:tmpl w:val="A14C8960"/>
    <w:lvl w:ilvl="0" w:tplc="9F02BFEC">
      <w:start w:val="1"/>
      <w:numFmt w:val="decimal"/>
      <w:lvlText w:val="%1)"/>
      <w:lvlJc w:val="left"/>
      <w:pPr>
        <w:ind w:left="-2160" w:hanging="360"/>
      </w:pPr>
      <w:rPr>
        <w:rFonts w:asciiTheme="majorBidi" w:hAnsiTheme="majorBidi" w:cstheme="majorBidi" w:hint="default"/>
        <w:lang w:bidi="ar-J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720" w:hanging="180"/>
      </w:pPr>
    </w:lvl>
    <w:lvl w:ilvl="3" w:tplc="0409000F" w:tentative="1">
      <w:start w:val="1"/>
      <w:numFmt w:val="decimal"/>
      <w:lvlText w:val="%4."/>
      <w:lvlJc w:val="left"/>
      <w:pPr>
        <w:ind w:left="0" w:hanging="360"/>
      </w:pPr>
    </w:lvl>
    <w:lvl w:ilvl="4" w:tplc="04090019" w:tentative="1">
      <w:start w:val="1"/>
      <w:numFmt w:val="lowerLetter"/>
      <w:lvlText w:val="%5."/>
      <w:lvlJc w:val="left"/>
      <w:pPr>
        <w:ind w:left="720" w:hanging="360"/>
      </w:pPr>
    </w:lvl>
    <w:lvl w:ilvl="5" w:tplc="0409001B" w:tentative="1">
      <w:start w:val="1"/>
      <w:numFmt w:val="lowerRoman"/>
      <w:lvlText w:val="%6."/>
      <w:lvlJc w:val="right"/>
      <w:pPr>
        <w:ind w:left="1440" w:hanging="180"/>
      </w:pPr>
    </w:lvl>
    <w:lvl w:ilvl="6" w:tplc="0409000F" w:tentative="1">
      <w:start w:val="1"/>
      <w:numFmt w:val="decimal"/>
      <w:lvlText w:val="%7."/>
      <w:lvlJc w:val="left"/>
      <w:pPr>
        <w:ind w:left="2160" w:hanging="360"/>
      </w:pPr>
    </w:lvl>
    <w:lvl w:ilvl="7" w:tplc="04090019" w:tentative="1">
      <w:start w:val="1"/>
      <w:numFmt w:val="lowerLetter"/>
      <w:lvlText w:val="%8."/>
      <w:lvlJc w:val="left"/>
      <w:pPr>
        <w:ind w:left="2880" w:hanging="360"/>
      </w:pPr>
    </w:lvl>
    <w:lvl w:ilvl="8" w:tplc="0409001B" w:tentative="1">
      <w:start w:val="1"/>
      <w:numFmt w:val="lowerRoman"/>
      <w:lvlText w:val="%9."/>
      <w:lvlJc w:val="right"/>
      <w:pPr>
        <w:ind w:left="3600" w:hanging="180"/>
      </w:pPr>
    </w:lvl>
  </w:abstractNum>
  <w:abstractNum w:abstractNumId="112" w15:restartNumberingAfterBreak="0">
    <w:nsid w:val="681E012B"/>
    <w:multiLevelType w:val="hybridMultilevel"/>
    <w:tmpl w:val="150A67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8710975"/>
    <w:multiLevelType w:val="multilevel"/>
    <w:tmpl w:val="D1428452"/>
    <w:lvl w:ilvl="0">
      <w:start w:val="1"/>
      <w:numFmt w:val="decimal"/>
      <w:lvlText w:val="%1."/>
      <w:lvlJc w:val="left"/>
      <w:pPr>
        <w:ind w:left="1004" w:hanging="360"/>
      </w:pPr>
    </w:lvl>
    <w:lvl w:ilvl="1">
      <w:start w:val="2"/>
      <w:numFmt w:val="decimal"/>
      <w:isLgl/>
      <w:lvlText w:val="%1.%2"/>
      <w:lvlJc w:val="left"/>
      <w:pPr>
        <w:ind w:left="900" w:hanging="360"/>
      </w:pPr>
      <w:rPr>
        <w:rFonts w:asciiTheme="majorBidi" w:hAnsiTheme="majorBidi" w:cstheme="majorBidi" w:hint="default"/>
        <w:b/>
        <w:bCs/>
        <w:color w:val="auto"/>
        <w:sz w:val="22"/>
      </w:rPr>
    </w:lvl>
    <w:lvl w:ilvl="2">
      <w:start w:val="1"/>
      <w:numFmt w:val="decimal"/>
      <w:isLgl/>
      <w:lvlText w:val="%1.%2.%3"/>
      <w:lvlJc w:val="left"/>
      <w:pPr>
        <w:ind w:left="1364" w:hanging="720"/>
      </w:pPr>
      <w:rPr>
        <w:rFonts w:asciiTheme="majorBidi" w:hAnsiTheme="majorBidi" w:cstheme="majorBidi" w:hint="default"/>
        <w:color w:val="auto"/>
        <w:sz w:val="22"/>
      </w:rPr>
    </w:lvl>
    <w:lvl w:ilvl="3">
      <w:start w:val="1"/>
      <w:numFmt w:val="decimal"/>
      <w:isLgl/>
      <w:lvlText w:val="%1.%2.%3.%4"/>
      <w:lvlJc w:val="left"/>
      <w:pPr>
        <w:ind w:left="1364" w:hanging="720"/>
      </w:pPr>
      <w:rPr>
        <w:rFonts w:asciiTheme="majorBidi" w:hAnsiTheme="majorBidi" w:cstheme="majorBidi" w:hint="default"/>
        <w:color w:val="auto"/>
        <w:sz w:val="22"/>
      </w:rPr>
    </w:lvl>
    <w:lvl w:ilvl="4">
      <w:start w:val="1"/>
      <w:numFmt w:val="decimal"/>
      <w:isLgl/>
      <w:lvlText w:val="%1.%2.%3.%4.%5"/>
      <w:lvlJc w:val="left"/>
      <w:pPr>
        <w:ind w:left="1724" w:hanging="1080"/>
      </w:pPr>
      <w:rPr>
        <w:rFonts w:asciiTheme="majorBidi" w:hAnsiTheme="majorBidi" w:cstheme="majorBidi" w:hint="default"/>
        <w:color w:val="auto"/>
        <w:sz w:val="22"/>
      </w:rPr>
    </w:lvl>
    <w:lvl w:ilvl="5">
      <w:start w:val="1"/>
      <w:numFmt w:val="decimal"/>
      <w:isLgl/>
      <w:lvlText w:val="%1.%2.%3.%4.%5.%6"/>
      <w:lvlJc w:val="left"/>
      <w:pPr>
        <w:ind w:left="1724" w:hanging="1080"/>
      </w:pPr>
      <w:rPr>
        <w:rFonts w:asciiTheme="majorBidi" w:hAnsiTheme="majorBidi" w:cstheme="majorBidi" w:hint="default"/>
        <w:color w:val="auto"/>
        <w:sz w:val="22"/>
      </w:rPr>
    </w:lvl>
    <w:lvl w:ilvl="6">
      <w:start w:val="1"/>
      <w:numFmt w:val="decimal"/>
      <w:isLgl/>
      <w:lvlText w:val="%1.%2.%3.%4.%5.%6.%7"/>
      <w:lvlJc w:val="left"/>
      <w:pPr>
        <w:ind w:left="2084" w:hanging="1440"/>
      </w:pPr>
      <w:rPr>
        <w:rFonts w:asciiTheme="majorBidi" w:hAnsiTheme="majorBidi" w:cstheme="majorBidi" w:hint="default"/>
        <w:color w:val="auto"/>
        <w:sz w:val="22"/>
      </w:rPr>
    </w:lvl>
    <w:lvl w:ilvl="7">
      <w:start w:val="1"/>
      <w:numFmt w:val="decimal"/>
      <w:isLgl/>
      <w:lvlText w:val="%1.%2.%3.%4.%5.%6.%7.%8"/>
      <w:lvlJc w:val="left"/>
      <w:pPr>
        <w:ind w:left="2084" w:hanging="1440"/>
      </w:pPr>
      <w:rPr>
        <w:rFonts w:asciiTheme="majorBidi" w:hAnsiTheme="majorBidi" w:cstheme="majorBidi" w:hint="default"/>
        <w:color w:val="auto"/>
        <w:sz w:val="22"/>
      </w:rPr>
    </w:lvl>
    <w:lvl w:ilvl="8">
      <w:start w:val="1"/>
      <w:numFmt w:val="decimal"/>
      <w:isLgl/>
      <w:lvlText w:val="%1.%2.%3.%4.%5.%6.%7.%8.%9"/>
      <w:lvlJc w:val="left"/>
      <w:pPr>
        <w:ind w:left="2084" w:hanging="1440"/>
      </w:pPr>
      <w:rPr>
        <w:rFonts w:asciiTheme="majorBidi" w:hAnsiTheme="majorBidi" w:cstheme="majorBidi" w:hint="default"/>
        <w:color w:val="auto"/>
        <w:sz w:val="22"/>
      </w:rPr>
    </w:lvl>
  </w:abstractNum>
  <w:abstractNum w:abstractNumId="114" w15:restartNumberingAfterBreak="0">
    <w:nsid w:val="699D7EA3"/>
    <w:multiLevelType w:val="hybridMultilevel"/>
    <w:tmpl w:val="1A7A2CA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6B4A4743"/>
    <w:multiLevelType w:val="hybridMultilevel"/>
    <w:tmpl w:val="189A5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BB95FF1"/>
    <w:multiLevelType w:val="multilevel"/>
    <w:tmpl w:val="C6E607D2"/>
    <w:lvl w:ilvl="0">
      <w:start w:val="2"/>
      <w:numFmt w:val="decimal"/>
      <w:lvlText w:val="%1"/>
      <w:lvlJc w:val="left"/>
      <w:pPr>
        <w:ind w:left="444" w:hanging="444"/>
      </w:pPr>
      <w:rPr>
        <w:rFonts w:hint="default"/>
        <w:b/>
        <w:color w:val="auto"/>
        <w:sz w:val="22"/>
      </w:rPr>
    </w:lvl>
    <w:lvl w:ilvl="1">
      <w:start w:val="3"/>
      <w:numFmt w:val="decimal"/>
      <w:lvlText w:val="%1.%2"/>
      <w:lvlJc w:val="left"/>
      <w:pPr>
        <w:ind w:left="489" w:hanging="444"/>
      </w:pPr>
      <w:rPr>
        <w:rFonts w:hint="default"/>
        <w:b/>
        <w:color w:val="auto"/>
        <w:sz w:val="22"/>
      </w:rPr>
    </w:lvl>
    <w:lvl w:ilvl="2">
      <w:start w:val="2"/>
      <w:numFmt w:val="decimal"/>
      <w:lvlText w:val="%1.%2.%3"/>
      <w:lvlJc w:val="left"/>
      <w:pPr>
        <w:ind w:left="810" w:hanging="720"/>
      </w:pPr>
      <w:rPr>
        <w:rFonts w:hint="default"/>
        <w:b/>
        <w:color w:val="auto"/>
        <w:sz w:val="22"/>
      </w:rPr>
    </w:lvl>
    <w:lvl w:ilvl="3">
      <w:start w:val="1"/>
      <w:numFmt w:val="decimal"/>
      <w:lvlText w:val="%1.%2.%3.%4"/>
      <w:lvlJc w:val="left"/>
      <w:pPr>
        <w:ind w:left="855" w:hanging="720"/>
      </w:pPr>
      <w:rPr>
        <w:rFonts w:hint="default"/>
        <w:b/>
        <w:color w:val="auto"/>
        <w:sz w:val="22"/>
      </w:rPr>
    </w:lvl>
    <w:lvl w:ilvl="4">
      <w:start w:val="1"/>
      <w:numFmt w:val="decimal"/>
      <w:lvlText w:val="%1.%2.%3.%4.%5"/>
      <w:lvlJc w:val="left"/>
      <w:pPr>
        <w:ind w:left="1260" w:hanging="1080"/>
      </w:pPr>
      <w:rPr>
        <w:rFonts w:hint="default"/>
        <w:b/>
        <w:color w:val="auto"/>
        <w:sz w:val="22"/>
      </w:rPr>
    </w:lvl>
    <w:lvl w:ilvl="5">
      <w:start w:val="1"/>
      <w:numFmt w:val="decimal"/>
      <w:lvlText w:val="%1.%2.%3.%4.%5.%6"/>
      <w:lvlJc w:val="left"/>
      <w:pPr>
        <w:ind w:left="1665" w:hanging="1440"/>
      </w:pPr>
      <w:rPr>
        <w:rFonts w:hint="default"/>
        <w:b/>
        <w:color w:val="auto"/>
        <w:sz w:val="22"/>
      </w:rPr>
    </w:lvl>
    <w:lvl w:ilvl="6">
      <w:start w:val="1"/>
      <w:numFmt w:val="decimal"/>
      <w:lvlText w:val="%1.%2.%3.%4.%5.%6.%7"/>
      <w:lvlJc w:val="left"/>
      <w:pPr>
        <w:ind w:left="1710" w:hanging="1440"/>
      </w:pPr>
      <w:rPr>
        <w:rFonts w:hint="default"/>
        <w:b/>
        <w:color w:val="auto"/>
        <w:sz w:val="22"/>
      </w:rPr>
    </w:lvl>
    <w:lvl w:ilvl="7">
      <w:start w:val="1"/>
      <w:numFmt w:val="decimal"/>
      <w:lvlText w:val="%1.%2.%3.%4.%5.%6.%7.%8"/>
      <w:lvlJc w:val="left"/>
      <w:pPr>
        <w:ind w:left="2115" w:hanging="1800"/>
      </w:pPr>
      <w:rPr>
        <w:rFonts w:hint="default"/>
        <w:b/>
        <w:color w:val="auto"/>
        <w:sz w:val="22"/>
      </w:rPr>
    </w:lvl>
    <w:lvl w:ilvl="8">
      <w:start w:val="1"/>
      <w:numFmt w:val="decimal"/>
      <w:lvlText w:val="%1.%2.%3.%4.%5.%6.%7.%8.%9"/>
      <w:lvlJc w:val="left"/>
      <w:pPr>
        <w:ind w:left="2160" w:hanging="1800"/>
      </w:pPr>
      <w:rPr>
        <w:rFonts w:hint="default"/>
        <w:b/>
        <w:color w:val="auto"/>
        <w:sz w:val="22"/>
      </w:rPr>
    </w:lvl>
  </w:abstractNum>
  <w:abstractNum w:abstractNumId="117" w15:restartNumberingAfterBreak="0">
    <w:nsid w:val="6BD345AC"/>
    <w:multiLevelType w:val="multilevel"/>
    <w:tmpl w:val="49CC6EE6"/>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8" w15:restartNumberingAfterBreak="0">
    <w:nsid w:val="6D693623"/>
    <w:multiLevelType w:val="hybridMultilevel"/>
    <w:tmpl w:val="281AFB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6DAB7B91"/>
    <w:multiLevelType w:val="hybridMultilevel"/>
    <w:tmpl w:val="0AF0D9BE"/>
    <w:lvl w:ilvl="0" w:tplc="B37E5938">
      <w:start w:val="2"/>
      <w:numFmt w:val="decimal"/>
      <w:suff w:val="nothing"/>
      <w:lvlText w:val="%1.1.1.1"/>
      <w:lvlJc w:val="left"/>
      <w:pPr>
        <w:ind w:left="10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6E9809C2"/>
    <w:multiLevelType w:val="multilevel"/>
    <w:tmpl w:val="15C206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0681BD8"/>
    <w:multiLevelType w:val="hybridMultilevel"/>
    <w:tmpl w:val="E4147D1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2" w15:restartNumberingAfterBreak="0">
    <w:nsid w:val="70DA341C"/>
    <w:multiLevelType w:val="hybridMultilevel"/>
    <w:tmpl w:val="C6CC044C"/>
    <w:lvl w:ilvl="0" w:tplc="83D4CE7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3" w15:restartNumberingAfterBreak="0">
    <w:nsid w:val="71DE1594"/>
    <w:multiLevelType w:val="hybridMultilevel"/>
    <w:tmpl w:val="1CDC975C"/>
    <w:lvl w:ilvl="0" w:tplc="0BB6A002">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730A100D"/>
    <w:multiLevelType w:val="multilevel"/>
    <w:tmpl w:val="017C5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3CF0F3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6" w15:restartNumberingAfterBreak="0">
    <w:nsid w:val="75021D02"/>
    <w:multiLevelType w:val="hybridMultilevel"/>
    <w:tmpl w:val="346A2A5E"/>
    <w:lvl w:ilvl="0" w:tplc="286E588A">
      <w:start w:val="1"/>
      <w:numFmt w:val="decimal"/>
      <w:lvlText w:val="%1)"/>
      <w:lvlJc w:val="left"/>
      <w:pPr>
        <w:ind w:left="1040" w:hanging="360"/>
      </w:pPr>
      <w:rPr>
        <w:rFonts w:hint="default"/>
      </w:rPr>
    </w:lvl>
    <w:lvl w:ilvl="1" w:tplc="04090019" w:tentative="1">
      <w:start w:val="1"/>
      <w:numFmt w:val="lowerLetter"/>
      <w:lvlText w:val="%2."/>
      <w:lvlJc w:val="left"/>
      <w:pPr>
        <w:ind w:left="1760" w:hanging="360"/>
      </w:pPr>
    </w:lvl>
    <w:lvl w:ilvl="2" w:tplc="0409001B" w:tentative="1">
      <w:start w:val="1"/>
      <w:numFmt w:val="lowerRoman"/>
      <w:lvlText w:val="%3."/>
      <w:lvlJc w:val="right"/>
      <w:pPr>
        <w:ind w:left="2480" w:hanging="180"/>
      </w:pPr>
    </w:lvl>
    <w:lvl w:ilvl="3" w:tplc="0409000F" w:tentative="1">
      <w:start w:val="1"/>
      <w:numFmt w:val="decimal"/>
      <w:lvlText w:val="%4."/>
      <w:lvlJc w:val="left"/>
      <w:pPr>
        <w:ind w:left="3200" w:hanging="360"/>
      </w:pPr>
    </w:lvl>
    <w:lvl w:ilvl="4" w:tplc="04090019" w:tentative="1">
      <w:start w:val="1"/>
      <w:numFmt w:val="lowerLetter"/>
      <w:lvlText w:val="%5."/>
      <w:lvlJc w:val="left"/>
      <w:pPr>
        <w:ind w:left="3920" w:hanging="360"/>
      </w:pPr>
    </w:lvl>
    <w:lvl w:ilvl="5" w:tplc="0409001B" w:tentative="1">
      <w:start w:val="1"/>
      <w:numFmt w:val="lowerRoman"/>
      <w:lvlText w:val="%6."/>
      <w:lvlJc w:val="right"/>
      <w:pPr>
        <w:ind w:left="4640" w:hanging="180"/>
      </w:pPr>
    </w:lvl>
    <w:lvl w:ilvl="6" w:tplc="0409000F" w:tentative="1">
      <w:start w:val="1"/>
      <w:numFmt w:val="decimal"/>
      <w:lvlText w:val="%7."/>
      <w:lvlJc w:val="left"/>
      <w:pPr>
        <w:ind w:left="5360" w:hanging="360"/>
      </w:pPr>
    </w:lvl>
    <w:lvl w:ilvl="7" w:tplc="04090019" w:tentative="1">
      <w:start w:val="1"/>
      <w:numFmt w:val="lowerLetter"/>
      <w:lvlText w:val="%8."/>
      <w:lvlJc w:val="left"/>
      <w:pPr>
        <w:ind w:left="6080" w:hanging="360"/>
      </w:pPr>
    </w:lvl>
    <w:lvl w:ilvl="8" w:tplc="0409001B" w:tentative="1">
      <w:start w:val="1"/>
      <w:numFmt w:val="lowerRoman"/>
      <w:lvlText w:val="%9."/>
      <w:lvlJc w:val="right"/>
      <w:pPr>
        <w:ind w:left="6800" w:hanging="180"/>
      </w:pPr>
    </w:lvl>
  </w:abstractNum>
  <w:abstractNum w:abstractNumId="127" w15:restartNumberingAfterBreak="0">
    <w:nsid w:val="7A7E044B"/>
    <w:multiLevelType w:val="multilevel"/>
    <w:tmpl w:val="88440EEC"/>
    <w:lvl w:ilvl="0">
      <w:start w:val="2"/>
      <w:numFmt w:val="decimal"/>
      <w:lvlText w:val="%1."/>
      <w:lvlJc w:val="left"/>
      <w:pPr>
        <w:ind w:left="720" w:hanging="720"/>
      </w:pPr>
      <w:rPr>
        <w:rFonts w:asciiTheme="majorBidi" w:eastAsia="Times New Roman" w:hAnsiTheme="majorBidi" w:cstheme="majorBidi" w:hint="default"/>
      </w:rPr>
    </w:lvl>
    <w:lvl w:ilvl="1">
      <w:start w:val="4"/>
      <w:numFmt w:val="none"/>
      <w:lvlText w:val="3.6"/>
      <w:lvlJc w:val="left"/>
      <w:pPr>
        <w:ind w:left="1080" w:hanging="720"/>
      </w:pPr>
      <w:rPr>
        <w:rFonts w:hint="default"/>
      </w:rPr>
    </w:lvl>
    <w:lvl w:ilvl="2">
      <w:start w:val="2"/>
      <w:numFmt w:val="none"/>
      <w:lvlText w:val="2.4.4"/>
      <w:lvlJc w:val="left"/>
      <w:pPr>
        <w:ind w:left="144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80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160" w:hanging="1440"/>
      </w:pPr>
      <w:rPr>
        <w:rFonts w:hint="default"/>
      </w:rPr>
    </w:lvl>
  </w:abstractNum>
  <w:abstractNum w:abstractNumId="128" w15:restartNumberingAfterBreak="0">
    <w:nsid w:val="7AAA23BA"/>
    <w:multiLevelType w:val="multilevel"/>
    <w:tmpl w:val="8F869B5E"/>
    <w:lvl w:ilvl="0">
      <w:start w:val="2"/>
      <w:numFmt w:val="decimal"/>
      <w:lvlText w:val="%1"/>
      <w:lvlJc w:val="left"/>
      <w:pPr>
        <w:ind w:left="435" w:hanging="435"/>
      </w:pPr>
      <w:rPr>
        <w:rFonts w:hint="default"/>
      </w:rPr>
    </w:lvl>
    <w:lvl w:ilvl="1">
      <w:start w:val="1"/>
      <w:numFmt w:val="decimal"/>
      <w:lvlText w:val="%1.%2"/>
      <w:lvlJc w:val="left"/>
      <w:pPr>
        <w:ind w:left="615" w:hanging="435"/>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29" w15:restartNumberingAfterBreak="0">
    <w:nsid w:val="7B374142"/>
    <w:multiLevelType w:val="hybridMultilevel"/>
    <w:tmpl w:val="E6EEF52A"/>
    <w:lvl w:ilvl="0" w:tplc="04090011">
      <w:start w:val="1"/>
      <w:numFmt w:val="decimal"/>
      <w:lvlText w:val="%1)"/>
      <w:lvlJc w:val="left"/>
      <w:pPr>
        <w:ind w:left="1004" w:hanging="360"/>
      </w:pPr>
    </w:lvl>
    <w:lvl w:ilvl="1" w:tplc="04090019">
      <w:start w:val="1"/>
      <w:numFmt w:val="lowerLetter"/>
      <w:lvlText w:val="%2."/>
      <w:lvlJc w:val="left"/>
      <w:pPr>
        <w:ind w:left="502" w:hanging="360"/>
      </w:pPr>
    </w:lvl>
    <w:lvl w:ilvl="2" w:tplc="0409001B">
      <w:start w:val="1"/>
      <w:numFmt w:val="lowerRoman"/>
      <w:lvlText w:val="%3."/>
      <w:lvlJc w:val="right"/>
      <w:pPr>
        <w:ind w:left="2444" w:hanging="180"/>
      </w:pPr>
    </w:lvl>
    <w:lvl w:ilvl="3" w:tplc="0409000F">
      <w:start w:val="1"/>
      <w:numFmt w:val="decimal"/>
      <w:lvlText w:val="%4."/>
      <w:lvlJc w:val="left"/>
      <w:pPr>
        <w:ind w:left="643" w:hanging="360"/>
      </w:pPr>
    </w:lvl>
    <w:lvl w:ilvl="4" w:tplc="04090019">
      <w:start w:val="1"/>
      <w:numFmt w:val="lowerLetter"/>
      <w:lvlText w:val="%5."/>
      <w:lvlJc w:val="left"/>
      <w:pPr>
        <w:ind w:left="3884" w:hanging="360"/>
      </w:pPr>
    </w:lvl>
    <w:lvl w:ilvl="5" w:tplc="0409001B">
      <w:start w:val="1"/>
      <w:numFmt w:val="lowerRoman"/>
      <w:lvlText w:val="%6."/>
      <w:lvlJc w:val="right"/>
      <w:pPr>
        <w:ind w:left="4604" w:hanging="180"/>
      </w:pPr>
    </w:lvl>
    <w:lvl w:ilvl="6" w:tplc="0409000F">
      <w:start w:val="1"/>
      <w:numFmt w:val="decimal"/>
      <w:lvlText w:val="%7."/>
      <w:lvlJc w:val="left"/>
      <w:pPr>
        <w:ind w:left="5324" w:hanging="360"/>
      </w:pPr>
    </w:lvl>
    <w:lvl w:ilvl="7" w:tplc="04090019">
      <w:start w:val="1"/>
      <w:numFmt w:val="lowerLetter"/>
      <w:lvlText w:val="%8."/>
      <w:lvlJc w:val="left"/>
      <w:pPr>
        <w:ind w:left="6044" w:hanging="360"/>
      </w:pPr>
    </w:lvl>
    <w:lvl w:ilvl="8" w:tplc="0409001B">
      <w:start w:val="1"/>
      <w:numFmt w:val="lowerRoman"/>
      <w:lvlText w:val="%9."/>
      <w:lvlJc w:val="right"/>
      <w:pPr>
        <w:ind w:left="6764" w:hanging="180"/>
      </w:pPr>
    </w:lvl>
  </w:abstractNum>
  <w:abstractNum w:abstractNumId="130" w15:restartNumberingAfterBreak="0">
    <w:nsid w:val="7B786CE3"/>
    <w:multiLevelType w:val="multilevel"/>
    <w:tmpl w:val="3956F17E"/>
    <w:lvl w:ilvl="0">
      <w:start w:val="1"/>
      <w:numFmt w:val="decimal"/>
      <w:lvlText w:val="%1"/>
      <w:lvlJc w:val="left"/>
      <w:pPr>
        <w:ind w:left="450" w:hanging="450"/>
      </w:pPr>
      <w:rPr>
        <w:rFonts w:hint="default"/>
      </w:rPr>
    </w:lvl>
    <w:lvl w:ilvl="1">
      <w:start w:val="3"/>
      <w:numFmt w:val="decimal"/>
      <w:lvlText w:val="%1.%2"/>
      <w:lvlJc w:val="left"/>
      <w:pPr>
        <w:ind w:left="480" w:hanging="450"/>
      </w:pPr>
      <w:rPr>
        <w:rFonts w:hint="default"/>
      </w:rPr>
    </w:lvl>
    <w:lvl w:ilvl="2">
      <w:start w:val="1"/>
      <w:numFmt w:val="decimal"/>
      <w:lvlText w:val="%1.%2.%3"/>
      <w:lvlJc w:val="left"/>
      <w:pPr>
        <w:ind w:left="780" w:hanging="720"/>
      </w:pPr>
      <w:rPr>
        <w:rFonts w:hint="default"/>
      </w:rPr>
    </w:lvl>
    <w:lvl w:ilvl="3">
      <w:start w:val="1"/>
      <w:numFmt w:val="decimal"/>
      <w:lvlText w:val="%1.%2.%3.%4"/>
      <w:lvlJc w:val="left"/>
      <w:pPr>
        <w:ind w:left="810" w:hanging="720"/>
      </w:pPr>
      <w:rPr>
        <w:rFonts w:hint="default"/>
      </w:rPr>
    </w:lvl>
    <w:lvl w:ilvl="4">
      <w:start w:val="1"/>
      <w:numFmt w:val="decimal"/>
      <w:lvlText w:val="%1.%2.%3.%4.%5"/>
      <w:lvlJc w:val="left"/>
      <w:pPr>
        <w:ind w:left="1200" w:hanging="1080"/>
      </w:pPr>
      <w:rPr>
        <w:rFonts w:hint="default"/>
      </w:rPr>
    </w:lvl>
    <w:lvl w:ilvl="5">
      <w:start w:val="1"/>
      <w:numFmt w:val="decimal"/>
      <w:lvlText w:val="%1.%2.%3.%4.%5.%6"/>
      <w:lvlJc w:val="left"/>
      <w:pPr>
        <w:ind w:left="1230" w:hanging="1080"/>
      </w:pPr>
      <w:rPr>
        <w:rFonts w:hint="default"/>
      </w:rPr>
    </w:lvl>
    <w:lvl w:ilvl="6">
      <w:start w:val="1"/>
      <w:numFmt w:val="decimal"/>
      <w:lvlText w:val="%1.%2.%3.%4.%5.%6.%7"/>
      <w:lvlJc w:val="left"/>
      <w:pPr>
        <w:ind w:left="1620" w:hanging="1440"/>
      </w:pPr>
      <w:rPr>
        <w:rFonts w:hint="default"/>
      </w:rPr>
    </w:lvl>
    <w:lvl w:ilvl="7">
      <w:start w:val="1"/>
      <w:numFmt w:val="decimal"/>
      <w:lvlText w:val="%1.%2.%3.%4.%5.%6.%7.%8"/>
      <w:lvlJc w:val="left"/>
      <w:pPr>
        <w:ind w:left="1650" w:hanging="1440"/>
      </w:pPr>
      <w:rPr>
        <w:rFonts w:hint="default"/>
      </w:rPr>
    </w:lvl>
    <w:lvl w:ilvl="8">
      <w:start w:val="1"/>
      <w:numFmt w:val="decimal"/>
      <w:lvlText w:val="%1.%2.%3.%4.%5.%6.%7.%8.%9"/>
      <w:lvlJc w:val="left"/>
      <w:pPr>
        <w:ind w:left="1680" w:hanging="1440"/>
      </w:pPr>
      <w:rPr>
        <w:rFonts w:hint="default"/>
      </w:rPr>
    </w:lvl>
  </w:abstractNum>
  <w:abstractNum w:abstractNumId="131" w15:restartNumberingAfterBreak="0">
    <w:nsid w:val="7EC9402F"/>
    <w:multiLevelType w:val="hybridMultilevel"/>
    <w:tmpl w:val="B2E6ABCC"/>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2"/>
  </w:num>
  <w:num w:numId="2">
    <w:abstractNumId w:val="61"/>
  </w:num>
  <w:num w:numId="3">
    <w:abstractNumId w:val="14"/>
  </w:num>
  <w:num w:numId="4">
    <w:abstractNumId w:val="29"/>
  </w:num>
  <w:num w:numId="5">
    <w:abstractNumId w:val="5"/>
  </w:num>
  <w:num w:numId="6">
    <w:abstractNumId w:val="105"/>
  </w:num>
  <w:num w:numId="7">
    <w:abstractNumId w:val="124"/>
  </w:num>
  <w:num w:numId="8">
    <w:abstractNumId w:val="55"/>
  </w:num>
  <w:num w:numId="9">
    <w:abstractNumId w:val="16"/>
  </w:num>
  <w:num w:numId="10">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111"/>
  </w:num>
  <w:num w:numId="13">
    <w:abstractNumId w:val="21"/>
  </w:num>
  <w:num w:numId="14">
    <w:abstractNumId w:val="125"/>
  </w:num>
  <w:num w:numId="15">
    <w:abstractNumId w:val="79"/>
  </w:num>
  <w:num w:numId="16">
    <w:abstractNumId w:val="46"/>
  </w:num>
  <w:num w:numId="17">
    <w:abstractNumId w:val="107"/>
  </w:num>
  <w:num w:numId="18">
    <w:abstractNumId w:val="91"/>
  </w:num>
  <w:num w:numId="19">
    <w:abstractNumId w:val="65"/>
  </w:num>
  <w:num w:numId="20">
    <w:abstractNumId w:val="127"/>
  </w:num>
  <w:num w:numId="21">
    <w:abstractNumId w:val="64"/>
  </w:num>
  <w:num w:numId="22">
    <w:abstractNumId w:val="103"/>
  </w:num>
  <w:num w:numId="23">
    <w:abstractNumId w:val="69"/>
  </w:num>
  <w:num w:numId="24">
    <w:abstractNumId w:val="48"/>
  </w:num>
  <w:num w:numId="25">
    <w:abstractNumId w:val="74"/>
  </w:num>
  <w:num w:numId="26">
    <w:abstractNumId w:val="6"/>
  </w:num>
  <w:num w:numId="27">
    <w:abstractNumId w:val="10"/>
  </w:num>
  <w:num w:numId="28">
    <w:abstractNumId w:val="45"/>
  </w:num>
  <w:num w:numId="29">
    <w:abstractNumId w:val="3"/>
  </w:num>
  <w:num w:numId="30">
    <w:abstractNumId w:val="110"/>
  </w:num>
  <w:num w:numId="31">
    <w:abstractNumId w:val="128"/>
  </w:num>
  <w:num w:numId="32">
    <w:abstractNumId w:val="18"/>
  </w:num>
  <w:num w:numId="33">
    <w:abstractNumId w:val="75"/>
  </w:num>
  <w:num w:numId="34">
    <w:abstractNumId w:val="80"/>
  </w:num>
  <w:num w:numId="35">
    <w:abstractNumId w:val="1"/>
  </w:num>
  <w:num w:numId="36">
    <w:abstractNumId w:val="109"/>
  </w:num>
  <w:num w:numId="37">
    <w:abstractNumId w:val="78"/>
  </w:num>
  <w:num w:numId="38">
    <w:abstractNumId w:val="32"/>
  </w:num>
  <w:num w:numId="39">
    <w:abstractNumId w:val="83"/>
  </w:num>
  <w:num w:numId="40">
    <w:abstractNumId w:val="19"/>
  </w:num>
  <w:num w:numId="41">
    <w:abstractNumId w:val="114"/>
  </w:num>
  <w:num w:numId="42">
    <w:abstractNumId w:val="122"/>
  </w:num>
  <w:num w:numId="43">
    <w:abstractNumId w:val="11"/>
  </w:num>
  <w:num w:numId="44">
    <w:abstractNumId w:val="76"/>
  </w:num>
  <w:num w:numId="45">
    <w:abstractNumId w:val="58"/>
  </w:num>
  <w:num w:numId="46">
    <w:abstractNumId w:val="115"/>
  </w:num>
  <w:num w:numId="47">
    <w:abstractNumId w:val="112"/>
  </w:num>
  <w:num w:numId="48">
    <w:abstractNumId w:val="24"/>
  </w:num>
  <w:num w:numId="49">
    <w:abstractNumId w:val="25"/>
  </w:num>
  <w:num w:numId="50">
    <w:abstractNumId w:val="95"/>
  </w:num>
  <w:num w:numId="51">
    <w:abstractNumId w:val="73"/>
  </w:num>
  <w:num w:numId="52">
    <w:abstractNumId w:val="33"/>
  </w:num>
  <w:num w:numId="5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72"/>
  </w:num>
  <w:num w:numId="55">
    <w:abstractNumId w:val="26"/>
  </w:num>
  <w:num w:numId="56">
    <w:abstractNumId w:val="6"/>
  </w:num>
  <w:num w:numId="57">
    <w:abstractNumId w:val="96"/>
    <w:lvlOverride w:ilvl="0">
      <w:startOverride w:val="1"/>
    </w:lvlOverride>
    <w:lvlOverride w:ilvl="1"/>
    <w:lvlOverride w:ilvl="2"/>
    <w:lvlOverride w:ilvl="3"/>
    <w:lvlOverride w:ilvl="4"/>
    <w:lvlOverride w:ilvl="5"/>
    <w:lvlOverride w:ilvl="6"/>
    <w:lvlOverride w:ilvl="7"/>
    <w:lvlOverride w:ilvl="8"/>
  </w:num>
  <w:num w:numId="58">
    <w:abstractNumId w:val="56"/>
  </w:num>
  <w:num w:numId="59">
    <w:abstractNumId w:val="50"/>
  </w:num>
  <w:num w:numId="60">
    <w:abstractNumId w:val="131"/>
  </w:num>
  <w:num w:numId="61">
    <w:abstractNumId w:val="51"/>
  </w:num>
  <w:num w:numId="62">
    <w:abstractNumId w:val="120"/>
  </w:num>
  <w:num w:numId="63">
    <w:abstractNumId w:val="13"/>
  </w:num>
  <w:num w:numId="64">
    <w:abstractNumId w:val="88"/>
  </w:num>
  <w:num w:numId="65">
    <w:abstractNumId w:val="88"/>
  </w:num>
  <w:num w:numId="66">
    <w:abstractNumId w:val="130"/>
  </w:num>
  <w:num w:numId="67">
    <w:abstractNumId w:val="27"/>
  </w:num>
  <w:num w:numId="68">
    <w:abstractNumId w:val="12"/>
  </w:num>
  <w:num w:numId="69">
    <w:abstractNumId w:val="115"/>
  </w:num>
  <w:num w:numId="70">
    <w:abstractNumId w:val="70"/>
  </w:num>
  <w:num w:numId="71">
    <w:abstractNumId w:val="117"/>
  </w:num>
  <w:num w:numId="72">
    <w:abstractNumId w:val="57"/>
  </w:num>
  <w:num w:numId="73">
    <w:abstractNumId w:val="90"/>
  </w:num>
  <w:num w:numId="74">
    <w:abstractNumId w:val="67"/>
  </w:num>
  <w:num w:numId="75">
    <w:abstractNumId w:val="82"/>
  </w:num>
  <w:num w:numId="76">
    <w:abstractNumId w:val="43"/>
  </w:num>
  <w:num w:numId="77">
    <w:abstractNumId w:val="49"/>
  </w:num>
  <w:num w:numId="78">
    <w:abstractNumId w:val="121"/>
  </w:num>
  <w:num w:numId="79">
    <w:abstractNumId w:val="39"/>
  </w:num>
  <w:num w:numId="80">
    <w:abstractNumId w:val="34"/>
  </w:num>
  <w:num w:numId="81">
    <w:abstractNumId w:val="41"/>
  </w:num>
  <w:num w:numId="82">
    <w:abstractNumId w:val="36"/>
  </w:num>
  <w:num w:numId="83">
    <w:abstractNumId w:val="84"/>
  </w:num>
  <w:num w:numId="84">
    <w:abstractNumId w:val="60"/>
  </w:num>
  <w:num w:numId="85">
    <w:abstractNumId w:val="108"/>
  </w:num>
  <w:num w:numId="86">
    <w:abstractNumId w:val="63"/>
  </w:num>
  <w:num w:numId="87">
    <w:abstractNumId w:val="116"/>
  </w:num>
  <w:num w:numId="88">
    <w:abstractNumId w:val="0"/>
  </w:num>
  <w:num w:numId="89">
    <w:abstractNumId w:val="30"/>
  </w:num>
  <w:num w:numId="90">
    <w:abstractNumId w:val="92"/>
  </w:num>
  <w:num w:numId="91">
    <w:abstractNumId w:val="113"/>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35"/>
  </w:num>
  <w:num w:numId="94">
    <w:abstractNumId w:val="129"/>
  </w:num>
  <w:num w:numId="95">
    <w:abstractNumId w:val="40"/>
  </w:num>
  <w:num w:numId="96">
    <w:abstractNumId w:val="123"/>
  </w:num>
  <w:num w:numId="97">
    <w:abstractNumId w:val="7"/>
  </w:num>
  <w:num w:numId="98">
    <w:abstractNumId w:val="23"/>
  </w:num>
  <w:num w:numId="99">
    <w:abstractNumId w:val="106"/>
  </w:num>
  <w:num w:numId="100">
    <w:abstractNumId w:val="28"/>
  </w:num>
  <w:num w:numId="101">
    <w:abstractNumId w:val="98"/>
  </w:num>
  <w:num w:numId="102">
    <w:abstractNumId w:val="126"/>
  </w:num>
  <w:num w:numId="103">
    <w:abstractNumId w:val="62"/>
  </w:num>
  <w:num w:numId="104">
    <w:abstractNumId w:val="85"/>
  </w:num>
  <w:num w:numId="105">
    <w:abstractNumId w:val="15"/>
  </w:num>
  <w:num w:numId="106">
    <w:abstractNumId w:val="99"/>
  </w:num>
  <w:num w:numId="107">
    <w:abstractNumId w:val="119"/>
  </w:num>
  <w:num w:numId="108">
    <w:abstractNumId w:val="86"/>
  </w:num>
  <w:num w:numId="109">
    <w:abstractNumId w:val="2"/>
  </w:num>
  <w:num w:numId="110">
    <w:abstractNumId w:val="97"/>
  </w:num>
  <w:num w:numId="111">
    <w:abstractNumId w:val="101"/>
  </w:num>
  <w:num w:numId="112">
    <w:abstractNumId w:val="4"/>
  </w:num>
  <w:num w:numId="113">
    <w:abstractNumId w:val="104"/>
  </w:num>
  <w:num w:numId="114">
    <w:abstractNumId w:val="104"/>
    <w:lvlOverride w:ilvl="0">
      <w:startOverride w:val="5"/>
    </w:lvlOverride>
    <w:lvlOverride w:ilvl="1">
      <w:startOverride w:val="1"/>
    </w:lvlOverride>
  </w:num>
  <w:num w:numId="115">
    <w:abstractNumId w:val="104"/>
    <w:lvlOverride w:ilvl="0">
      <w:startOverride w:val="5"/>
    </w:lvlOverride>
    <w:lvlOverride w:ilvl="1">
      <w:startOverride w:val="1"/>
    </w:lvlOverride>
  </w:num>
  <w:num w:numId="116">
    <w:abstractNumId w:val="118"/>
  </w:num>
  <w:num w:numId="117">
    <w:abstractNumId w:val="104"/>
    <w:lvlOverride w:ilvl="0">
      <w:startOverride w:val="5"/>
    </w:lvlOverride>
    <w:lvlOverride w:ilvl="1">
      <w:startOverride w:val="2"/>
    </w:lvlOverride>
  </w:num>
  <w:num w:numId="118">
    <w:abstractNumId w:val="104"/>
    <w:lvlOverride w:ilvl="0">
      <w:startOverride w:val="5"/>
    </w:lvlOverride>
    <w:lvlOverride w:ilvl="1">
      <w:startOverride w:val="3"/>
    </w:lvlOverride>
  </w:num>
  <w:num w:numId="119">
    <w:abstractNumId w:val="71"/>
  </w:num>
  <w:num w:numId="120">
    <w:abstractNumId w:val="44"/>
  </w:num>
  <w:num w:numId="121">
    <w:abstractNumId w:val="93"/>
  </w:num>
  <w:num w:numId="122">
    <w:abstractNumId w:val="52"/>
  </w:num>
  <w:num w:numId="123">
    <w:abstractNumId w:val="81"/>
  </w:num>
  <w:num w:numId="124">
    <w:abstractNumId w:val="53"/>
  </w:num>
  <w:num w:numId="125">
    <w:abstractNumId w:val="87"/>
  </w:num>
  <w:num w:numId="126">
    <w:abstractNumId w:val="54"/>
  </w:num>
  <w:num w:numId="127">
    <w:abstractNumId w:val="59"/>
  </w:num>
  <w:num w:numId="128">
    <w:abstractNumId w:val="22"/>
  </w:num>
  <w:num w:numId="129">
    <w:abstractNumId w:val="38"/>
  </w:num>
  <w:num w:numId="130">
    <w:abstractNumId w:val="20"/>
  </w:num>
  <w:num w:numId="131">
    <w:abstractNumId w:val="100"/>
  </w:num>
  <w:num w:numId="132">
    <w:abstractNumId w:val="68"/>
  </w:num>
  <w:num w:numId="133">
    <w:abstractNumId w:val="17"/>
  </w:num>
  <w:num w:numId="134">
    <w:abstractNumId w:val="42"/>
  </w:num>
  <w:num w:numId="135">
    <w:abstractNumId w:val="94"/>
  </w:num>
  <w:num w:numId="136">
    <w:abstractNumId w:val="8"/>
  </w:num>
  <w:num w:numId="137">
    <w:abstractNumId w:val="77"/>
  </w:num>
  <w:num w:numId="138">
    <w:abstractNumId w:val="31"/>
  </w:num>
  <w:num w:numId="139">
    <w:abstractNumId w:val="66"/>
  </w:num>
  <w:num w:numId="140">
    <w:abstractNumId w:val="47"/>
  </w:num>
  <w:num w:numId="141">
    <w:abstractNumId w:val="102"/>
  </w:num>
  <w:num w:numId="142">
    <w:abstractNumId w:val="37"/>
  </w:num>
  <w:numIdMacAtCleanup w:val="1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on barenboim">
    <w15:presenceInfo w15:providerId="Windows Live" w15:userId="38d4856e4f17705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54B9"/>
    <w:rsid w:val="0000158A"/>
    <w:rsid w:val="0000183B"/>
    <w:rsid w:val="00003712"/>
    <w:rsid w:val="0000661E"/>
    <w:rsid w:val="000112E4"/>
    <w:rsid w:val="000146E3"/>
    <w:rsid w:val="000165C0"/>
    <w:rsid w:val="00016ED9"/>
    <w:rsid w:val="000174D4"/>
    <w:rsid w:val="000223AD"/>
    <w:rsid w:val="00024242"/>
    <w:rsid w:val="000244AC"/>
    <w:rsid w:val="00024B53"/>
    <w:rsid w:val="0002508A"/>
    <w:rsid w:val="00025232"/>
    <w:rsid w:val="000256F8"/>
    <w:rsid w:val="00026055"/>
    <w:rsid w:val="000300C4"/>
    <w:rsid w:val="00030E50"/>
    <w:rsid w:val="000312EC"/>
    <w:rsid w:val="00032D08"/>
    <w:rsid w:val="00033C65"/>
    <w:rsid w:val="00035BB6"/>
    <w:rsid w:val="00036E8B"/>
    <w:rsid w:val="00037ED0"/>
    <w:rsid w:val="00041DFF"/>
    <w:rsid w:val="00046E94"/>
    <w:rsid w:val="00050CCB"/>
    <w:rsid w:val="0005233D"/>
    <w:rsid w:val="00054D62"/>
    <w:rsid w:val="00054E63"/>
    <w:rsid w:val="000563EA"/>
    <w:rsid w:val="000600F0"/>
    <w:rsid w:val="00061571"/>
    <w:rsid w:val="00066768"/>
    <w:rsid w:val="0006785B"/>
    <w:rsid w:val="00070B94"/>
    <w:rsid w:val="00071BDB"/>
    <w:rsid w:val="000735CF"/>
    <w:rsid w:val="00073FB5"/>
    <w:rsid w:val="000745CE"/>
    <w:rsid w:val="000757E4"/>
    <w:rsid w:val="000818A3"/>
    <w:rsid w:val="000823DC"/>
    <w:rsid w:val="00083C6B"/>
    <w:rsid w:val="00090CF3"/>
    <w:rsid w:val="00093585"/>
    <w:rsid w:val="000938BC"/>
    <w:rsid w:val="0009489A"/>
    <w:rsid w:val="000962F7"/>
    <w:rsid w:val="0009767E"/>
    <w:rsid w:val="00097720"/>
    <w:rsid w:val="000A1941"/>
    <w:rsid w:val="000A33A1"/>
    <w:rsid w:val="000A5E1E"/>
    <w:rsid w:val="000A65F9"/>
    <w:rsid w:val="000A7754"/>
    <w:rsid w:val="000B1786"/>
    <w:rsid w:val="000B5597"/>
    <w:rsid w:val="000B6BA7"/>
    <w:rsid w:val="000B6FFA"/>
    <w:rsid w:val="000C30C1"/>
    <w:rsid w:val="000D2B19"/>
    <w:rsid w:val="000D2F48"/>
    <w:rsid w:val="000D4461"/>
    <w:rsid w:val="000E21A0"/>
    <w:rsid w:val="000E2846"/>
    <w:rsid w:val="000E4F1C"/>
    <w:rsid w:val="000E6CC3"/>
    <w:rsid w:val="000E6EDC"/>
    <w:rsid w:val="000E7F75"/>
    <w:rsid w:val="000F0715"/>
    <w:rsid w:val="000F1DEF"/>
    <w:rsid w:val="000F59EE"/>
    <w:rsid w:val="000F5D37"/>
    <w:rsid w:val="000F7F36"/>
    <w:rsid w:val="0010000A"/>
    <w:rsid w:val="001016CB"/>
    <w:rsid w:val="00102F0F"/>
    <w:rsid w:val="001058E0"/>
    <w:rsid w:val="00106A5C"/>
    <w:rsid w:val="001070C4"/>
    <w:rsid w:val="0010792C"/>
    <w:rsid w:val="001130F4"/>
    <w:rsid w:val="001155FF"/>
    <w:rsid w:val="001166C0"/>
    <w:rsid w:val="00116EE2"/>
    <w:rsid w:val="00121F51"/>
    <w:rsid w:val="0012267B"/>
    <w:rsid w:val="00123121"/>
    <w:rsid w:val="00124280"/>
    <w:rsid w:val="0012628F"/>
    <w:rsid w:val="00126B6D"/>
    <w:rsid w:val="00126E53"/>
    <w:rsid w:val="0012757D"/>
    <w:rsid w:val="0013037A"/>
    <w:rsid w:val="00130FE0"/>
    <w:rsid w:val="001345BE"/>
    <w:rsid w:val="0013611C"/>
    <w:rsid w:val="00141A94"/>
    <w:rsid w:val="001420EA"/>
    <w:rsid w:val="00147837"/>
    <w:rsid w:val="001501A9"/>
    <w:rsid w:val="00151603"/>
    <w:rsid w:val="001528D3"/>
    <w:rsid w:val="00152E01"/>
    <w:rsid w:val="001537C4"/>
    <w:rsid w:val="00154753"/>
    <w:rsid w:val="00155106"/>
    <w:rsid w:val="0015534A"/>
    <w:rsid w:val="00161589"/>
    <w:rsid w:val="00162076"/>
    <w:rsid w:val="00166264"/>
    <w:rsid w:val="00170E62"/>
    <w:rsid w:val="00171D52"/>
    <w:rsid w:val="001720EE"/>
    <w:rsid w:val="0017693A"/>
    <w:rsid w:val="00180B0A"/>
    <w:rsid w:val="00180FA4"/>
    <w:rsid w:val="00182239"/>
    <w:rsid w:val="00182B4B"/>
    <w:rsid w:val="001858B7"/>
    <w:rsid w:val="001874AD"/>
    <w:rsid w:val="00192A8D"/>
    <w:rsid w:val="00193BEE"/>
    <w:rsid w:val="0019602F"/>
    <w:rsid w:val="00196159"/>
    <w:rsid w:val="001A1D95"/>
    <w:rsid w:val="001A34EA"/>
    <w:rsid w:val="001B07F5"/>
    <w:rsid w:val="001B46B8"/>
    <w:rsid w:val="001B50A3"/>
    <w:rsid w:val="001B63DD"/>
    <w:rsid w:val="001B73FC"/>
    <w:rsid w:val="001C67C6"/>
    <w:rsid w:val="001C7CD7"/>
    <w:rsid w:val="001D000C"/>
    <w:rsid w:val="001D39EE"/>
    <w:rsid w:val="001D659D"/>
    <w:rsid w:val="001D7B4C"/>
    <w:rsid w:val="001D7D6E"/>
    <w:rsid w:val="001E06D5"/>
    <w:rsid w:val="001E55F3"/>
    <w:rsid w:val="001E606E"/>
    <w:rsid w:val="001E692C"/>
    <w:rsid w:val="001F5668"/>
    <w:rsid w:val="001F7C9A"/>
    <w:rsid w:val="002001C5"/>
    <w:rsid w:val="00200615"/>
    <w:rsid w:val="0020293E"/>
    <w:rsid w:val="00204F59"/>
    <w:rsid w:val="002072A8"/>
    <w:rsid w:val="002112AA"/>
    <w:rsid w:val="00211F2A"/>
    <w:rsid w:val="00212B99"/>
    <w:rsid w:val="002156A2"/>
    <w:rsid w:val="00220CCF"/>
    <w:rsid w:val="00221744"/>
    <w:rsid w:val="00221DCD"/>
    <w:rsid w:val="00223F6C"/>
    <w:rsid w:val="00227188"/>
    <w:rsid w:val="002321DC"/>
    <w:rsid w:val="00236C04"/>
    <w:rsid w:val="002417CE"/>
    <w:rsid w:val="00244D62"/>
    <w:rsid w:val="00246C1F"/>
    <w:rsid w:val="00246D96"/>
    <w:rsid w:val="00247967"/>
    <w:rsid w:val="00251EF5"/>
    <w:rsid w:val="00252C5A"/>
    <w:rsid w:val="00252CE1"/>
    <w:rsid w:val="0025384E"/>
    <w:rsid w:val="00256A75"/>
    <w:rsid w:val="00262423"/>
    <w:rsid w:val="00262E5D"/>
    <w:rsid w:val="0026325B"/>
    <w:rsid w:val="002642E7"/>
    <w:rsid w:val="0026441F"/>
    <w:rsid w:val="00264D35"/>
    <w:rsid w:val="00265E14"/>
    <w:rsid w:val="002709C6"/>
    <w:rsid w:val="0027303F"/>
    <w:rsid w:val="002731B1"/>
    <w:rsid w:val="002756A7"/>
    <w:rsid w:val="00275E67"/>
    <w:rsid w:val="00276D87"/>
    <w:rsid w:val="002831B0"/>
    <w:rsid w:val="00283FC6"/>
    <w:rsid w:val="00285BF3"/>
    <w:rsid w:val="002915EA"/>
    <w:rsid w:val="00292372"/>
    <w:rsid w:val="0029273D"/>
    <w:rsid w:val="002930C0"/>
    <w:rsid w:val="0029603D"/>
    <w:rsid w:val="002A4434"/>
    <w:rsid w:val="002B6C26"/>
    <w:rsid w:val="002D0EEB"/>
    <w:rsid w:val="002D0F8E"/>
    <w:rsid w:val="002D2DA9"/>
    <w:rsid w:val="002D6228"/>
    <w:rsid w:val="002E0CB7"/>
    <w:rsid w:val="002E0D6B"/>
    <w:rsid w:val="002E1D0A"/>
    <w:rsid w:val="002E3E81"/>
    <w:rsid w:val="002E6499"/>
    <w:rsid w:val="002F0181"/>
    <w:rsid w:val="002F0D3E"/>
    <w:rsid w:val="002F5808"/>
    <w:rsid w:val="00302F37"/>
    <w:rsid w:val="00303165"/>
    <w:rsid w:val="0030365F"/>
    <w:rsid w:val="0030409C"/>
    <w:rsid w:val="003042F4"/>
    <w:rsid w:val="00304AB7"/>
    <w:rsid w:val="00305B33"/>
    <w:rsid w:val="003066A7"/>
    <w:rsid w:val="00310699"/>
    <w:rsid w:val="0031312D"/>
    <w:rsid w:val="00317DE5"/>
    <w:rsid w:val="00320634"/>
    <w:rsid w:val="00323E50"/>
    <w:rsid w:val="00324E89"/>
    <w:rsid w:val="00325C94"/>
    <w:rsid w:val="0033246C"/>
    <w:rsid w:val="0033289B"/>
    <w:rsid w:val="00332D10"/>
    <w:rsid w:val="00333FDE"/>
    <w:rsid w:val="00335B60"/>
    <w:rsid w:val="00337AC9"/>
    <w:rsid w:val="00337E27"/>
    <w:rsid w:val="003439DF"/>
    <w:rsid w:val="00344B0E"/>
    <w:rsid w:val="00350D89"/>
    <w:rsid w:val="00354439"/>
    <w:rsid w:val="00360256"/>
    <w:rsid w:val="00360AFB"/>
    <w:rsid w:val="00360EC5"/>
    <w:rsid w:val="00361E97"/>
    <w:rsid w:val="00362249"/>
    <w:rsid w:val="00370824"/>
    <w:rsid w:val="003718F5"/>
    <w:rsid w:val="003722DD"/>
    <w:rsid w:val="00372DB6"/>
    <w:rsid w:val="003749DC"/>
    <w:rsid w:val="00377EC5"/>
    <w:rsid w:val="00387B6B"/>
    <w:rsid w:val="00390AB6"/>
    <w:rsid w:val="00391B12"/>
    <w:rsid w:val="003952F6"/>
    <w:rsid w:val="0039735C"/>
    <w:rsid w:val="003A303A"/>
    <w:rsid w:val="003A3E2C"/>
    <w:rsid w:val="003A5413"/>
    <w:rsid w:val="003A6DDF"/>
    <w:rsid w:val="003B024F"/>
    <w:rsid w:val="003B3094"/>
    <w:rsid w:val="003C542C"/>
    <w:rsid w:val="003C6E41"/>
    <w:rsid w:val="003D0FBF"/>
    <w:rsid w:val="003D1D14"/>
    <w:rsid w:val="003D1F08"/>
    <w:rsid w:val="003D5E30"/>
    <w:rsid w:val="003E2E69"/>
    <w:rsid w:val="003E78CE"/>
    <w:rsid w:val="003F1938"/>
    <w:rsid w:val="003F23A8"/>
    <w:rsid w:val="003F3D28"/>
    <w:rsid w:val="003F48C5"/>
    <w:rsid w:val="003F60E4"/>
    <w:rsid w:val="00400047"/>
    <w:rsid w:val="004038ED"/>
    <w:rsid w:val="00404192"/>
    <w:rsid w:val="0040533E"/>
    <w:rsid w:val="00412B71"/>
    <w:rsid w:val="004137D1"/>
    <w:rsid w:val="004179BD"/>
    <w:rsid w:val="00421A4B"/>
    <w:rsid w:val="004223F9"/>
    <w:rsid w:val="00423ECD"/>
    <w:rsid w:val="0042600C"/>
    <w:rsid w:val="00426F4D"/>
    <w:rsid w:val="00430012"/>
    <w:rsid w:val="00431286"/>
    <w:rsid w:val="00431B30"/>
    <w:rsid w:val="00432C59"/>
    <w:rsid w:val="00434459"/>
    <w:rsid w:val="0043545E"/>
    <w:rsid w:val="00440A16"/>
    <w:rsid w:val="00441378"/>
    <w:rsid w:val="00443681"/>
    <w:rsid w:val="00443E97"/>
    <w:rsid w:val="00444D98"/>
    <w:rsid w:val="004460D9"/>
    <w:rsid w:val="00452F32"/>
    <w:rsid w:val="0045380F"/>
    <w:rsid w:val="004538DF"/>
    <w:rsid w:val="00453A6F"/>
    <w:rsid w:val="00453F8A"/>
    <w:rsid w:val="00457924"/>
    <w:rsid w:val="0046023B"/>
    <w:rsid w:val="00462181"/>
    <w:rsid w:val="0046261E"/>
    <w:rsid w:val="00462F05"/>
    <w:rsid w:val="00462FD9"/>
    <w:rsid w:val="00465824"/>
    <w:rsid w:val="00466D22"/>
    <w:rsid w:val="00473C55"/>
    <w:rsid w:val="00476720"/>
    <w:rsid w:val="004879B0"/>
    <w:rsid w:val="00490A02"/>
    <w:rsid w:val="004917F5"/>
    <w:rsid w:val="00493E38"/>
    <w:rsid w:val="00495C36"/>
    <w:rsid w:val="004971E2"/>
    <w:rsid w:val="00497FFB"/>
    <w:rsid w:val="004A46FF"/>
    <w:rsid w:val="004A481D"/>
    <w:rsid w:val="004B5BCF"/>
    <w:rsid w:val="004C4C3F"/>
    <w:rsid w:val="004C5087"/>
    <w:rsid w:val="004C5434"/>
    <w:rsid w:val="004D25B9"/>
    <w:rsid w:val="004D292F"/>
    <w:rsid w:val="004E0FAC"/>
    <w:rsid w:val="004E207F"/>
    <w:rsid w:val="004E3F5F"/>
    <w:rsid w:val="004E463F"/>
    <w:rsid w:val="004E5122"/>
    <w:rsid w:val="004E7D5A"/>
    <w:rsid w:val="004F10EE"/>
    <w:rsid w:val="004F2DB2"/>
    <w:rsid w:val="004F3E6F"/>
    <w:rsid w:val="004F4F78"/>
    <w:rsid w:val="004F6F57"/>
    <w:rsid w:val="005027FA"/>
    <w:rsid w:val="00506CA3"/>
    <w:rsid w:val="00506DA4"/>
    <w:rsid w:val="005078D5"/>
    <w:rsid w:val="00510842"/>
    <w:rsid w:val="00510E7E"/>
    <w:rsid w:val="00513C4A"/>
    <w:rsid w:val="00513EBE"/>
    <w:rsid w:val="00513F2A"/>
    <w:rsid w:val="00516CCF"/>
    <w:rsid w:val="005247EC"/>
    <w:rsid w:val="00530ED5"/>
    <w:rsid w:val="00532ED1"/>
    <w:rsid w:val="00533B5F"/>
    <w:rsid w:val="00540865"/>
    <w:rsid w:val="00540B54"/>
    <w:rsid w:val="00540EF6"/>
    <w:rsid w:val="00541DA9"/>
    <w:rsid w:val="005449C6"/>
    <w:rsid w:val="0054578B"/>
    <w:rsid w:val="00547AFD"/>
    <w:rsid w:val="00550C8C"/>
    <w:rsid w:val="00550FF1"/>
    <w:rsid w:val="00551F69"/>
    <w:rsid w:val="00552DED"/>
    <w:rsid w:val="0055677F"/>
    <w:rsid w:val="00560C8D"/>
    <w:rsid w:val="0056192D"/>
    <w:rsid w:val="00571BD5"/>
    <w:rsid w:val="005728AF"/>
    <w:rsid w:val="0057536A"/>
    <w:rsid w:val="00581B30"/>
    <w:rsid w:val="0058715A"/>
    <w:rsid w:val="00592C09"/>
    <w:rsid w:val="005943AA"/>
    <w:rsid w:val="0059789C"/>
    <w:rsid w:val="005A393D"/>
    <w:rsid w:val="005A5605"/>
    <w:rsid w:val="005A5B4E"/>
    <w:rsid w:val="005A5E82"/>
    <w:rsid w:val="005A7AE1"/>
    <w:rsid w:val="005B20E5"/>
    <w:rsid w:val="005B47FE"/>
    <w:rsid w:val="005B5B91"/>
    <w:rsid w:val="005B5E5B"/>
    <w:rsid w:val="005B6C84"/>
    <w:rsid w:val="005C2FE2"/>
    <w:rsid w:val="005C4C2D"/>
    <w:rsid w:val="005C63ED"/>
    <w:rsid w:val="005C79AA"/>
    <w:rsid w:val="005D49A6"/>
    <w:rsid w:val="005E2576"/>
    <w:rsid w:val="005E3176"/>
    <w:rsid w:val="005E40A3"/>
    <w:rsid w:val="005E424E"/>
    <w:rsid w:val="005F02A0"/>
    <w:rsid w:val="005F03F8"/>
    <w:rsid w:val="005F29E7"/>
    <w:rsid w:val="005F3D47"/>
    <w:rsid w:val="005F5E9F"/>
    <w:rsid w:val="005F6B28"/>
    <w:rsid w:val="005F7D3F"/>
    <w:rsid w:val="006012DE"/>
    <w:rsid w:val="0060188B"/>
    <w:rsid w:val="00602084"/>
    <w:rsid w:val="0060290A"/>
    <w:rsid w:val="0060365B"/>
    <w:rsid w:val="00604B33"/>
    <w:rsid w:val="0060643D"/>
    <w:rsid w:val="00610FA1"/>
    <w:rsid w:val="00611098"/>
    <w:rsid w:val="00613067"/>
    <w:rsid w:val="00613AA5"/>
    <w:rsid w:val="00613C05"/>
    <w:rsid w:val="00614270"/>
    <w:rsid w:val="0061472F"/>
    <w:rsid w:val="0061548D"/>
    <w:rsid w:val="006166F5"/>
    <w:rsid w:val="00616D2C"/>
    <w:rsid w:val="00617A2B"/>
    <w:rsid w:val="0062201A"/>
    <w:rsid w:val="006234C6"/>
    <w:rsid w:val="006301C9"/>
    <w:rsid w:val="00630A52"/>
    <w:rsid w:val="0063286A"/>
    <w:rsid w:val="00632B45"/>
    <w:rsid w:val="0063394B"/>
    <w:rsid w:val="00634824"/>
    <w:rsid w:val="00634ADD"/>
    <w:rsid w:val="00640EA9"/>
    <w:rsid w:val="00643890"/>
    <w:rsid w:val="006467E1"/>
    <w:rsid w:val="006472A9"/>
    <w:rsid w:val="0065046B"/>
    <w:rsid w:val="006510F0"/>
    <w:rsid w:val="00651CBD"/>
    <w:rsid w:val="00651D84"/>
    <w:rsid w:val="006548A5"/>
    <w:rsid w:val="006624F5"/>
    <w:rsid w:val="00664CEB"/>
    <w:rsid w:val="0067115E"/>
    <w:rsid w:val="00674366"/>
    <w:rsid w:val="00675E3F"/>
    <w:rsid w:val="00677445"/>
    <w:rsid w:val="00677ED8"/>
    <w:rsid w:val="00682EF1"/>
    <w:rsid w:val="00683129"/>
    <w:rsid w:val="006832BA"/>
    <w:rsid w:val="00695CBA"/>
    <w:rsid w:val="00696D31"/>
    <w:rsid w:val="006A11C9"/>
    <w:rsid w:val="006A22A2"/>
    <w:rsid w:val="006A2AB3"/>
    <w:rsid w:val="006A4CD3"/>
    <w:rsid w:val="006A638C"/>
    <w:rsid w:val="006B00F5"/>
    <w:rsid w:val="006B0948"/>
    <w:rsid w:val="006B52D5"/>
    <w:rsid w:val="006B65AF"/>
    <w:rsid w:val="006B65E7"/>
    <w:rsid w:val="006C36FA"/>
    <w:rsid w:val="006C3A1E"/>
    <w:rsid w:val="006C3B9A"/>
    <w:rsid w:val="006C5B04"/>
    <w:rsid w:val="006D23A6"/>
    <w:rsid w:val="006D2E22"/>
    <w:rsid w:val="006E15C4"/>
    <w:rsid w:val="006E15E7"/>
    <w:rsid w:val="006E5496"/>
    <w:rsid w:val="006E57C7"/>
    <w:rsid w:val="006E57F8"/>
    <w:rsid w:val="006E716F"/>
    <w:rsid w:val="006F16B3"/>
    <w:rsid w:val="006F1BC3"/>
    <w:rsid w:val="006F3B37"/>
    <w:rsid w:val="006F508F"/>
    <w:rsid w:val="006F568B"/>
    <w:rsid w:val="006F6E69"/>
    <w:rsid w:val="007006A1"/>
    <w:rsid w:val="00701DFB"/>
    <w:rsid w:val="00706598"/>
    <w:rsid w:val="00711D29"/>
    <w:rsid w:val="007128BA"/>
    <w:rsid w:val="00714CED"/>
    <w:rsid w:val="00714D1C"/>
    <w:rsid w:val="0071580F"/>
    <w:rsid w:val="007201E2"/>
    <w:rsid w:val="00732183"/>
    <w:rsid w:val="007326BF"/>
    <w:rsid w:val="0073317B"/>
    <w:rsid w:val="00735F16"/>
    <w:rsid w:val="00741D53"/>
    <w:rsid w:val="007441E0"/>
    <w:rsid w:val="00744540"/>
    <w:rsid w:val="00750D24"/>
    <w:rsid w:val="0075121B"/>
    <w:rsid w:val="00751F09"/>
    <w:rsid w:val="0075591E"/>
    <w:rsid w:val="00756AD2"/>
    <w:rsid w:val="00757359"/>
    <w:rsid w:val="007579F6"/>
    <w:rsid w:val="007603D9"/>
    <w:rsid w:val="007609B3"/>
    <w:rsid w:val="00762B5C"/>
    <w:rsid w:val="00762ED2"/>
    <w:rsid w:val="00763649"/>
    <w:rsid w:val="00763716"/>
    <w:rsid w:val="00767155"/>
    <w:rsid w:val="007672BA"/>
    <w:rsid w:val="007673F6"/>
    <w:rsid w:val="0076771C"/>
    <w:rsid w:val="007706AC"/>
    <w:rsid w:val="00776415"/>
    <w:rsid w:val="007827BE"/>
    <w:rsid w:val="00784A5F"/>
    <w:rsid w:val="00784BCE"/>
    <w:rsid w:val="007851AD"/>
    <w:rsid w:val="00785D12"/>
    <w:rsid w:val="00791FB1"/>
    <w:rsid w:val="00792CEC"/>
    <w:rsid w:val="0079760E"/>
    <w:rsid w:val="007A1EFE"/>
    <w:rsid w:val="007A3905"/>
    <w:rsid w:val="007A3CB0"/>
    <w:rsid w:val="007A3CD5"/>
    <w:rsid w:val="007A41E1"/>
    <w:rsid w:val="007B1B75"/>
    <w:rsid w:val="007B3C7D"/>
    <w:rsid w:val="007B75B2"/>
    <w:rsid w:val="007C256A"/>
    <w:rsid w:val="007D027C"/>
    <w:rsid w:val="007D20D4"/>
    <w:rsid w:val="007D3A51"/>
    <w:rsid w:val="007D4582"/>
    <w:rsid w:val="007D458B"/>
    <w:rsid w:val="007D5871"/>
    <w:rsid w:val="007E3589"/>
    <w:rsid w:val="007E3B98"/>
    <w:rsid w:val="007E6C5E"/>
    <w:rsid w:val="007E7309"/>
    <w:rsid w:val="007E7D51"/>
    <w:rsid w:val="007F2137"/>
    <w:rsid w:val="007F2717"/>
    <w:rsid w:val="007F3780"/>
    <w:rsid w:val="007F583A"/>
    <w:rsid w:val="007F66A2"/>
    <w:rsid w:val="0080509A"/>
    <w:rsid w:val="00805C06"/>
    <w:rsid w:val="00806BE2"/>
    <w:rsid w:val="0080718E"/>
    <w:rsid w:val="00807E81"/>
    <w:rsid w:val="00815A2C"/>
    <w:rsid w:val="008219C0"/>
    <w:rsid w:val="008247B5"/>
    <w:rsid w:val="00824C15"/>
    <w:rsid w:val="00827981"/>
    <w:rsid w:val="008335C8"/>
    <w:rsid w:val="008337E9"/>
    <w:rsid w:val="00840376"/>
    <w:rsid w:val="0084144A"/>
    <w:rsid w:val="008427EF"/>
    <w:rsid w:val="008476A9"/>
    <w:rsid w:val="00855195"/>
    <w:rsid w:val="00856387"/>
    <w:rsid w:val="00861639"/>
    <w:rsid w:val="008658CA"/>
    <w:rsid w:val="008673BA"/>
    <w:rsid w:val="00880811"/>
    <w:rsid w:val="00882901"/>
    <w:rsid w:val="00884C9A"/>
    <w:rsid w:val="00885647"/>
    <w:rsid w:val="008910B0"/>
    <w:rsid w:val="00894962"/>
    <w:rsid w:val="00897A15"/>
    <w:rsid w:val="008A0E71"/>
    <w:rsid w:val="008A16FF"/>
    <w:rsid w:val="008A29AD"/>
    <w:rsid w:val="008A3366"/>
    <w:rsid w:val="008A7AEF"/>
    <w:rsid w:val="008B3177"/>
    <w:rsid w:val="008B5308"/>
    <w:rsid w:val="008C1251"/>
    <w:rsid w:val="008C153E"/>
    <w:rsid w:val="008C225C"/>
    <w:rsid w:val="008C5151"/>
    <w:rsid w:val="008C54CF"/>
    <w:rsid w:val="008C5C7F"/>
    <w:rsid w:val="008D2B74"/>
    <w:rsid w:val="008D2CD2"/>
    <w:rsid w:val="008D64EF"/>
    <w:rsid w:val="008E0559"/>
    <w:rsid w:val="008E09D8"/>
    <w:rsid w:val="008E5008"/>
    <w:rsid w:val="008E5380"/>
    <w:rsid w:val="008F2DC9"/>
    <w:rsid w:val="008F316B"/>
    <w:rsid w:val="008F470D"/>
    <w:rsid w:val="008F5483"/>
    <w:rsid w:val="008F7B3E"/>
    <w:rsid w:val="00901431"/>
    <w:rsid w:val="009037EF"/>
    <w:rsid w:val="00904D15"/>
    <w:rsid w:val="009126F8"/>
    <w:rsid w:val="0091411B"/>
    <w:rsid w:val="009154E8"/>
    <w:rsid w:val="009202DA"/>
    <w:rsid w:val="00920700"/>
    <w:rsid w:val="00920C6A"/>
    <w:rsid w:val="00920FC7"/>
    <w:rsid w:val="00921C2F"/>
    <w:rsid w:val="00922104"/>
    <w:rsid w:val="0092361E"/>
    <w:rsid w:val="009248D8"/>
    <w:rsid w:val="009277ED"/>
    <w:rsid w:val="009305BA"/>
    <w:rsid w:val="00931E50"/>
    <w:rsid w:val="00937E02"/>
    <w:rsid w:val="00940EA1"/>
    <w:rsid w:val="00944AE7"/>
    <w:rsid w:val="00952781"/>
    <w:rsid w:val="0095401C"/>
    <w:rsid w:val="00955E85"/>
    <w:rsid w:val="00956C52"/>
    <w:rsid w:val="009642A4"/>
    <w:rsid w:val="00965B37"/>
    <w:rsid w:val="00976DFE"/>
    <w:rsid w:val="009831C0"/>
    <w:rsid w:val="009838AC"/>
    <w:rsid w:val="00985054"/>
    <w:rsid w:val="009854BE"/>
    <w:rsid w:val="00985DF3"/>
    <w:rsid w:val="00986F2F"/>
    <w:rsid w:val="00991702"/>
    <w:rsid w:val="009938FB"/>
    <w:rsid w:val="00994C71"/>
    <w:rsid w:val="009954FF"/>
    <w:rsid w:val="00996171"/>
    <w:rsid w:val="009968D7"/>
    <w:rsid w:val="009A4631"/>
    <w:rsid w:val="009A5364"/>
    <w:rsid w:val="009A5775"/>
    <w:rsid w:val="009A5FF8"/>
    <w:rsid w:val="009A7B31"/>
    <w:rsid w:val="009A7B96"/>
    <w:rsid w:val="009B1EEB"/>
    <w:rsid w:val="009B2123"/>
    <w:rsid w:val="009B2F00"/>
    <w:rsid w:val="009B338B"/>
    <w:rsid w:val="009B35CB"/>
    <w:rsid w:val="009B4C84"/>
    <w:rsid w:val="009C1338"/>
    <w:rsid w:val="009C45C5"/>
    <w:rsid w:val="009C7FAF"/>
    <w:rsid w:val="009D3430"/>
    <w:rsid w:val="009D3764"/>
    <w:rsid w:val="009D520B"/>
    <w:rsid w:val="009E06A4"/>
    <w:rsid w:val="009E08C1"/>
    <w:rsid w:val="009E0E26"/>
    <w:rsid w:val="009E23C5"/>
    <w:rsid w:val="009E7F5C"/>
    <w:rsid w:val="009F00CC"/>
    <w:rsid w:val="009F0986"/>
    <w:rsid w:val="009F436C"/>
    <w:rsid w:val="009F6477"/>
    <w:rsid w:val="009F72DA"/>
    <w:rsid w:val="00A0203D"/>
    <w:rsid w:val="00A023EE"/>
    <w:rsid w:val="00A03BCD"/>
    <w:rsid w:val="00A03E9B"/>
    <w:rsid w:val="00A12BD0"/>
    <w:rsid w:val="00A12DED"/>
    <w:rsid w:val="00A152BC"/>
    <w:rsid w:val="00A20E87"/>
    <w:rsid w:val="00A21393"/>
    <w:rsid w:val="00A21606"/>
    <w:rsid w:val="00A22BA7"/>
    <w:rsid w:val="00A23AFC"/>
    <w:rsid w:val="00A24384"/>
    <w:rsid w:val="00A254B9"/>
    <w:rsid w:val="00A35CA6"/>
    <w:rsid w:val="00A4064A"/>
    <w:rsid w:val="00A406C4"/>
    <w:rsid w:val="00A43834"/>
    <w:rsid w:val="00A44499"/>
    <w:rsid w:val="00A45824"/>
    <w:rsid w:val="00A46BBE"/>
    <w:rsid w:val="00A46EE7"/>
    <w:rsid w:val="00A50775"/>
    <w:rsid w:val="00A563D0"/>
    <w:rsid w:val="00A62E81"/>
    <w:rsid w:val="00A6469D"/>
    <w:rsid w:val="00A646E7"/>
    <w:rsid w:val="00A65C34"/>
    <w:rsid w:val="00A70C99"/>
    <w:rsid w:val="00A7478F"/>
    <w:rsid w:val="00A75CDC"/>
    <w:rsid w:val="00A7712E"/>
    <w:rsid w:val="00A7715F"/>
    <w:rsid w:val="00A77251"/>
    <w:rsid w:val="00A82775"/>
    <w:rsid w:val="00A83FDD"/>
    <w:rsid w:val="00A85932"/>
    <w:rsid w:val="00A867E4"/>
    <w:rsid w:val="00A8774F"/>
    <w:rsid w:val="00A90839"/>
    <w:rsid w:val="00A9124D"/>
    <w:rsid w:val="00A9128C"/>
    <w:rsid w:val="00A917E3"/>
    <w:rsid w:val="00A923E0"/>
    <w:rsid w:val="00AA093E"/>
    <w:rsid w:val="00AA3246"/>
    <w:rsid w:val="00AA4205"/>
    <w:rsid w:val="00AA7985"/>
    <w:rsid w:val="00AA798A"/>
    <w:rsid w:val="00AA7FF7"/>
    <w:rsid w:val="00AB3F9D"/>
    <w:rsid w:val="00AB7193"/>
    <w:rsid w:val="00AC02E4"/>
    <w:rsid w:val="00AC1415"/>
    <w:rsid w:val="00AC19CC"/>
    <w:rsid w:val="00AC413B"/>
    <w:rsid w:val="00AC6771"/>
    <w:rsid w:val="00AC741D"/>
    <w:rsid w:val="00AD43F4"/>
    <w:rsid w:val="00AD7802"/>
    <w:rsid w:val="00AE16DD"/>
    <w:rsid w:val="00AE253D"/>
    <w:rsid w:val="00AE43BE"/>
    <w:rsid w:val="00AE5DF5"/>
    <w:rsid w:val="00AE6899"/>
    <w:rsid w:val="00AE7174"/>
    <w:rsid w:val="00AE778A"/>
    <w:rsid w:val="00AF1146"/>
    <w:rsid w:val="00AF3B4F"/>
    <w:rsid w:val="00AF571F"/>
    <w:rsid w:val="00B01F96"/>
    <w:rsid w:val="00B0366E"/>
    <w:rsid w:val="00B04121"/>
    <w:rsid w:val="00B102AA"/>
    <w:rsid w:val="00B106E7"/>
    <w:rsid w:val="00B133F1"/>
    <w:rsid w:val="00B165E0"/>
    <w:rsid w:val="00B1775F"/>
    <w:rsid w:val="00B26608"/>
    <w:rsid w:val="00B267E0"/>
    <w:rsid w:val="00B30BC3"/>
    <w:rsid w:val="00B30C64"/>
    <w:rsid w:val="00B317BA"/>
    <w:rsid w:val="00B334CD"/>
    <w:rsid w:val="00B3467F"/>
    <w:rsid w:val="00B35506"/>
    <w:rsid w:val="00B3721D"/>
    <w:rsid w:val="00B40507"/>
    <w:rsid w:val="00B43DC2"/>
    <w:rsid w:val="00B44875"/>
    <w:rsid w:val="00B44B83"/>
    <w:rsid w:val="00B450E3"/>
    <w:rsid w:val="00B5035E"/>
    <w:rsid w:val="00B51ADE"/>
    <w:rsid w:val="00B53B7B"/>
    <w:rsid w:val="00B53D7F"/>
    <w:rsid w:val="00B55B45"/>
    <w:rsid w:val="00B622A2"/>
    <w:rsid w:val="00B632BB"/>
    <w:rsid w:val="00B715D4"/>
    <w:rsid w:val="00B727E6"/>
    <w:rsid w:val="00B730A5"/>
    <w:rsid w:val="00B7389B"/>
    <w:rsid w:val="00B82E03"/>
    <w:rsid w:val="00B960C6"/>
    <w:rsid w:val="00B961B7"/>
    <w:rsid w:val="00B96BB6"/>
    <w:rsid w:val="00B9779A"/>
    <w:rsid w:val="00B97ED3"/>
    <w:rsid w:val="00BA575C"/>
    <w:rsid w:val="00BB0E20"/>
    <w:rsid w:val="00BB1798"/>
    <w:rsid w:val="00BB52DF"/>
    <w:rsid w:val="00BB55D0"/>
    <w:rsid w:val="00BC3039"/>
    <w:rsid w:val="00BD2406"/>
    <w:rsid w:val="00BD5BEB"/>
    <w:rsid w:val="00BD68E9"/>
    <w:rsid w:val="00BE0556"/>
    <w:rsid w:val="00BE0E2E"/>
    <w:rsid w:val="00BE127F"/>
    <w:rsid w:val="00BE6C48"/>
    <w:rsid w:val="00BE70B6"/>
    <w:rsid w:val="00BF06C2"/>
    <w:rsid w:val="00BF3438"/>
    <w:rsid w:val="00BF588D"/>
    <w:rsid w:val="00BF6CB9"/>
    <w:rsid w:val="00C00620"/>
    <w:rsid w:val="00C01B6E"/>
    <w:rsid w:val="00C02558"/>
    <w:rsid w:val="00C0299B"/>
    <w:rsid w:val="00C04EAA"/>
    <w:rsid w:val="00C144CE"/>
    <w:rsid w:val="00C149B7"/>
    <w:rsid w:val="00C205F4"/>
    <w:rsid w:val="00C21085"/>
    <w:rsid w:val="00C22B9C"/>
    <w:rsid w:val="00C22F0E"/>
    <w:rsid w:val="00C2592B"/>
    <w:rsid w:val="00C267CE"/>
    <w:rsid w:val="00C30AE0"/>
    <w:rsid w:val="00C31E5F"/>
    <w:rsid w:val="00C3254B"/>
    <w:rsid w:val="00C32842"/>
    <w:rsid w:val="00C402C9"/>
    <w:rsid w:val="00C472D2"/>
    <w:rsid w:val="00C50642"/>
    <w:rsid w:val="00C506AE"/>
    <w:rsid w:val="00C52633"/>
    <w:rsid w:val="00C534C1"/>
    <w:rsid w:val="00C57A53"/>
    <w:rsid w:val="00C60245"/>
    <w:rsid w:val="00C60DCF"/>
    <w:rsid w:val="00C6100B"/>
    <w:rsid w:val="00C647D0"/>
    <w:rsid w:val="00C66BC8"/>
    <w:rsid w:val="00C74AF8"/>
    <w:rsid w:val="00C7687E"/>
    <w:rsid w:val="00C76C12"/>
    <w:rsid w:val="00C85856"/>
    <w:rsid w:val="00C8762F"/>
    <w:rsid w:val="00C905B3"/>
    <w:rsid w:val="00C90961"/>
    <w:rsid w:val="00C97698"/>
    <w:rsid w:val="00C97AFE"/>
    <w:rsid w:val="00CA07BF"/>
    <w:rsid w:val="00CA0881"/>
    <w:rsid w:val="00CA2258"/>
    <w:rsid w:val="00CA6688"/>
    <w:rsid w:val="00CA7208"/>
    <w:rsid w:val="00CB0BCD"/>
    <w:rsid w:val="00CB39CD"/>
    <w:rsid w:val="00CB5412"/>
    <w:rsid w:val="00CB64F7"/>
    <w:rsid w:val="00CB7766"/>
    <w:rsid w:val="00CB7ED5"/>
    <w:rsid w:val="00CC1F4D"/>
    <w:rsid w:val="00CC7097"/>
    <w:rsid w:val="00CD0E78"/>
    <w:rsid w:val="00CD2834"/>
    <w:rsid w:val="00CD3F8F"/>
    <w:rsid w:val="00CD7BB7"/>
    <w:rsid w:val="00CE126A"/>
    <w:rsid w:val="00CE647A"/>
    <w:rsid w:val="00CF188C"/>
    <w:rsid w:val="00CF6F9D"/>
    <w:rsid w:val="00D02006"/>
    <w:rsid w:val="00D0247C"/>
    <w:rsid w:val="00D02529"/>
    <w:rsid w:val="00D0271A"/>
    <w:rsid w:val="00D04061"/>
    <w:rsid w:val="00D05180"/>
    <w:rsid w:val="00D11DDA"/>
    <w:rsid w:val="00D11EAB"/>
    <w:rsid w:val="00D141C3"/>
    <w:rsid w:val="00D237D6"/>
    <w:rsid w:val="00D23D26"/>
    <w:rsid w:val="00D27075"/>
    <w:rsid w:val="00D310AB"/>
    <w:rsid w:val="00D35240"/>
    <w:rsid w:val="00D37D58"/>
    <w:rsid w:val="00D402DB"/>
    <w:rsid w:val="00D44309"/>
    <w:rsid w:val="00D466DF"/>
    <w:rsid w:val="00D51625"/>
    <w:rsid w:val="00D52AAC"/>
    <w:rsid w:val="00D52D11"/>
    <w:rsid w:val="00D56A91"/>
    <w:rsid w:val="00D577B0"/>
    <w:rsid w:val="00D608F8"/>
    <w:rsid w:val="00D6151C"/>
    <w:rsid w:val="00D61BF4"/>
    <w:rsid w:val="00D6448E"/>
    <w:rsid w:val="00D6654C"/>
    <w:rsid w:val="00D676E0"/>
    <w:rsid w:val="00D67B6D"/>
    <w:rsid w:val="00D73804"/>
    <w:rsid w:val="00D7406F"/>
    <w:rsid w:val="00D77A9E"/>
    <w:rsid w:val="00D824D1"/>
    <w:rsid w:val="00D83871"/>
    <w:rsid w:val="00D84C53"/>
    <w:rsid w:val="00D85935"/>
    <w:rsid w:val="00D867FB"/>
    <w:rsid w:val="00D876D1"/>
    <w:rsid w:val="00D878A2"/>
    <w:rsid w:val="00D90780"/>
    <w:rsid w:val="00D91575"/>
    <w:rsid w:val="00D93645"/>
    <w:rsid w:val="00D947A1"/>
    <w:rsid w:val="00DA1500"/>
    <w:rsid w:val="00DA2A6E"/>
    <w:rsid w:val="00DA37F3"/>
    <w:rsid w:val="00DA419B"/>
    <w:rsid w:val="00DA4B16"/>
    <w:rsid w:val="00DA6AFA"/>
    <w:rsid w:val="00DA6EF5"/>
    <w:rsid w:val="00DB03B1"/>
    <w:rsid w:val="00DB566D"/>
    <w:rsid w:val="00DB5E59"/>
    <w:rsid w:val="00DB79DA"/>
    <w:rsid w:val="00DC0B52"/>
    <w:rsid w:val="00DC4C6F"/>
    <w:rsid w:val="00DD0A67"/>
    <w:rsid w:val="00DD0BCB"/>
    <w:rsid w:val="00DD1FAA"/>
    <w:rsid w:val="00DD2E01"/>
    <w:rsid w:val="00DE09A1"/>
    <w:rsid w:val="00DE27D6"/>
    <w:rsid w:val="00DE3138"/>
    <w:rsid w:val="00DF0684"/>
    <w:rsid w:val="00DF1B72"/>
    <w:rsid w:val="00DF2324"/>
    <w:rsid w:val="00DF6AE9"/>
    <w:rsid w:val="00DF7940"/>
    <w:rsid w:val="00E01634"/>
    <w:rsid w:val="00E02257"/>
    <w:rsid w:val="00E03605"/>
    <w:rsid w:val="00E0585F"/>
    <w:rsid w:val="00E06047"/>
    <w:rsid w:val="00E06E13"/>
    <w:rsid w:val="00E10C0B"/>
    <w:rsid w:val="00E111FB"/>
    <w:rsid w:val="00E2027F"/>
    <w:rsid w:val="00E2091E"/>
    <w:rsid w:val="00E2449B"/>
    <w:rsid w:val="00E313A9"/>
    <w:rsid w:val="00E3349F"/>
    <w:rsid w:val="00E4275B"/>
    <w:rsid w:val="00E46BA6"/>
    <w:rsid w:val="00E61A0D"/>
    <w:rsid w:val="00E61C28"/>
    <w:rsid w:val="00E63143"/>
    <w:rsid w:val="00E64594"/>
    <w:rsid w:val="00E64B78"/>
    <w:rsid w:val="00E70AAB"/>
    <w:rsid w:val="00E72B26"/>
    <w:rsid w:val="00E75355"/>
    <w:rsid w:val="00E7554E"/>
    <w:rsid w:val="00E84B01"/>
    <w:rsid w:val="00E852DF"/>
    <w:rsid w:val="00E87052"/>
    <w:rsid w:val="00E870B7"/>
    <w:rsid w:val="00E915D8"/>
    <w:rsid w:val="00E93CF1"/>
    <w:rsid w:val="00E955B2"/>
    <w:rsid w:val="00E96995"/>
    <w:rsid w:val="00EA17C7"/>
    <w:rsid w:val="00EA1A51"/>
    <w:rsid w:val="00EA325A"/>
    <w:rsid w:val="00EA7643"/>
    <w:rsid w:val="00EA7A6D"/>
    <w:rsid w:val="00EB2D55"/>
    <w:rsid w:val="00EB377F"/>
    <w:rsid w:val="00EB3A54"/>
    <w:rsid w:val="00EB510B"/>
    <w:rsid w:val="00EB5A87"/>
    <w:rsid w:val="00EB5C89"/>
    <w:rsid w:val="00EB750A"/>
    <w:rsid w:val="00EC0EFD"/>
    <w:rsid w:val="00EC262E"/>
    <w:rsid w:val="00EC2F2B"/>
    <w:rsid w:val="00EC3B6B"/>
    <w:rsid w:val="00EC3F7A"/>
    <w:rsid w:val="00EC4C62"/>
    <w:rsid w:val="00EC525F"/>
    <w:rsid w:val="00EC73E7"/>
    <w:rsid w:val="00ED02F8"/>
    <w:rsid w:val="00ED125A"/>
    <w:rsid w:val="00ED1336"/>
    <w:rsid w:val="00ED6A8D"/>
    <w:rsid w:val="00EE041B"/>
    <w:rsid w:val="00EE254B"/>
    <w:rsid w:val="00EE6588"/>
    <w:rsid w:val="00EF0855"/>
    <w:rsid w:val="00EF2504"/>
    <w:rsid w:val="00EF41F2"/>
    <w:rsid w:val="00EF6EB8"/>
    <w:rsid w:val="00EF7C57"/>
    <w:rsid w:val="00F021C4"/>
    <w:rsid w:val="00F03ED1"/>
    <w:rsid w:val="00F0628F"/>
    <w:rsid w:val="00F11117"/>
    <w:rsid w:val="00F1119D"/>
    <w:rsid w:val="00F11A1C"/>
    <w:rsid w:val="00F14700"/>
    <w:rsid w:val="00F20B41"/>
    <w:rsid w:val="00F310F3"/>
    <w:rsid w:val="00F3344F"/>
    <w:rsid w:val="00F33AAD"/>
    <w:rsid w:val="00F35BDC"/>
    <w:rsid w:val="00F37881"/>
    <w:rsid w:val="00F4143F"/>
    <w:rsid w:val="00F41D28"/>
    <w:rsid w:val="00F43D8D"/>
    <w:rsid w:val="00F54CB7"/>
    <w:rsid w:val="00F5561B"/>
    <w:rsid w:val="00F55E9F"/>
    <w:rsid w:val="00F56AEE"/>
    <w:rsid w:val="00F56C4F"/>
    <w:rsid w:val="00F71D85"/>
    <w:rsid w:val="00F805A1"/>
    <w:rsid w:val="00F8504E"/>
    <w:rsid w:val="00F86FA9"/>
    <w:rsid w:val="00F94116"/>
    <w:rsid w:val="00F947FB"/>
    <w:rsid w:val="00F95742"/>
    <w:rsid w:val="00F962A0"/>
    <w:rsid w:val="00F96DF5"/>
    <w:rsid w:val="00FA2AE2"/>
    <w:rsid w:val="00FA3AE9"/>
    <w:rsid w:val="00FA4BAC"/>
    <w:rsid w:val="00FB0D14"/>
    <w:rsid w:val="00FB0E90"/>
    <w:rsid w:val="00FB24DB"/>
    <w:rsid w:val="00FB2915"/>
    <w:rsid w:val="00FB5110"/>
    <w:rsid w:val="00FB5F09"/>
    <w:rsid w:val="00FB6638"/>
    <w:rsid w:val="00FC0FA1"/>
    <w:rsid w:val="00FC11A1"/>
    <w:rsid w:val="00FC2077"/>
    <w:rsid w:val="00FC26DD"/>
    <w:rsid w:val="00FC3485"/>
    <w:rsid w:val="00FC4DE8"/>
    <w:rsid w:val="00FC55BA"/>
    <w:rsid w:val="00FD0B25"/>
    <w:rsid w:val="00FD1335"/>
    <w:rsid w:val="00FD1BEE"/>
    <w:rsid w:val="00FD28AF"/>
    <w:rsid w:val="00FD5872"/>
    <w:rsid w:val="00FD697B"/>
    <w:rsid w:val="00FD79FB"/>
    <w:rsid w:val="00FE16BE"/>
    <w:rsid w:val="00FE1BCB"/>
    <w:rsid w:val="00FE21E3"/>
    <w:rsid w:val="00FE26C3"/>
    <w:rsid w:val="00FE4D5E"/>
    <w:rsid w:val="00FE6267"/>
    <w:rsid w:val="00FE79A0"/>
    <w:rsid w:val="00FE7F45"/>
    <w:rsid w:val="00FF419A"/>
    <w:rsid w:val="00FF5F6D"/>
    <w:rsid w:val="00FF6766"/>
    <w:rsid w:val="00FF74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229E5A"/>
  <w15:docId w15:val="{3A55AD4F-1F05-4CDC-9674-87F567083F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C02E4"/>
    <w:pPr>
      <w:spacing w:before="120" w:after="120" w:line="240" w:lineRule="atLeast"/>
      <w:ind w:firstLine="288"/>
      <w:jc w:val="lowKashida"/>
    </w:pPr>
    <w:rPr>
      <w:rFonts w:asciiTheme="majorBidi" w:hAnsiTheme="majorBidi"/>
      <w:lang w:bidi="he-IL"/>
    </w:rPr>
  </w:style>
  <w:style w:type="paragraph" w:styleId="10">
    <w:name w:val="heading 1"/>
    <w:basedOn w:val="a"/>
    <w:next w:val="a"/>
    <w:link w:val="11"/>
    <w:uiPriority w:val="9"/>
    <w:qFormat/>
    <w:rsid w:val="008427EF"/>
    <w:pPr>
      <w:keepNext/>
      <w:keepLines/>
      <w:spacing w:before="240"/>
      <w:outlineLvl w:val="0"/>
    </w:pPr>
    <w:rPr>
      <w:rFonts w:eastAsiaTheme="majorEastAsia" w:cstheme="majorBidi"/>
      <w:color w:val="2F5496" w:themeColor="accent1" w:themeShade="BF"/>
      <w:szCs w:val="32"/>
    </w:rPr>
  </w:style>
  <w:style w:type="paragraph" w:styleId="2">
    <w:name w:val="heading 2"/>
    <w:basedOn w:val="a"/>
    <w:next w:val="a"/>
    <w:link w:val="20"/>
    <w:uiPriority w:val="9"/>
    <w:semiHidden/>
    <w:unhideWhenUsed/>
    <w:qFormat/>
    <w:rsid w:val="00757359"/>
    <w:pPr>
      <w:keepNext/>
      <w:keepLines/>
      <w:spacing w:before="40" w:after="0" w:line="256" w:lineRule="auto"/>
      <w:ind w:firstLine="0"/>
      <w:jc w:val="left"/>
      <w:outlineLvl w:val="1"/>
    </w:pPr>
    <w:rPr>
      <w:rFonts w:asciiTheme="majorHAnsi" w:eastAsiaTheme="majorEastAsia" w:hAnsiTheme="majorHAnsi" w:cstheme="majorBidi"/>
      <w:color w:val="2F5496" w:themeColor="accent1" w:themeShade="BF"/>
      <w:sz w:val="26"/>
      <w:szCs w:val="26"/>
      <w:lang w:bidi="ar-SA"/>
    </w:rPr>
  </w:style>
  <w:style w:type="paragraph" w:styleId="3">
    <w:name w:val="heading 3"/>
    <w:basedOn w:val="a"/>
    <w:next w:val="a"/>
    <w:link w:val="30"/>
    <w:uiPriority w:val="9"/>
    <w:unhideWhenUsed/>
    <w:qFormat/>
    <w:rsid w:val="00302F37"/>
    <w:pPr>
      <w:keepNext/>
      <w:keepLines/>
      <w:spacing w:before="40" w:after="0" w:line="20" w:lineRule="atLeast"/>
      <w:ind w:firstLine="0"/>
      <w:jc w:val="left"/>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A254B9"/>
    <w:pPr>
      <w:spacing w:after="0" w:line="240" w:lineRule="auto"/>
      <w:jc w:val="center"/>
    </w:pPr>
    <w:rPr>
      <w:lang w:bidi="he-IL"/>
    </w:rPr>
  </w:style>
  <w:style w:type="character" w:customStyle="1" w:styleId="11">
    <w:name w:val="כותרת 1 תו"/>
    <w:basedOn w:val="a0"/>
    <w:link w:val="10"/>
    <w:uiPriority w:val="9"/>
    <w:rsid w:val="008427EF"/>
    <w:rPr>
      <w:rFonts w:asciiTheme="majorBidi" w:eastAsiaTheme="majorEastAsia" w:hAnsiTheme="majorBidi" w:cstheme="majorBidi"/>
      <w:color w:val="2F5496" w:themeColor="accent1" w:themeShade="BF"/>
      <w:szCs w:val="32"/>
      <w:lang w:bidi="he-IL"/>
    </w:rPr>
  </w:style>
  <w:style w:type="paragraph" w:styleId="a4">
    <w:name w:val="List Paragraph"/>
    <w:basedOn w:val="a"/>
    <w:uiPriority w:val="34"/>
    <w:qFormat/>
    <w:rsid w:val="008427EF"/>
    <w:pPr>
      <w:ind w:left="720"/>
      <w:contextualSpacing/>
    </w:pPr>
    <w:rPr>
      <w:rFonts w:asciiTheme="minorHAnsi" w:eastAsiaTheme="minorEastAsia" w:hAnsiTheme="minorHAnsi"/>
    </w:rPr>
  </w:style>
  <w:style w:type="paragraph" w:styleId="a5">
    <w:name w:val="Balloon Text"/>
    <w:basedOn w:val="a"/>
    <w:link w:val="a6"/>
    <w:uiPriority w:val="99"/>
    <w:semiHidden/>
    <w:unhideWhenUsed/>
    <w:rsid w:val="0009489A"/>
    <w:pPr>
      <w:spacing w:after="0" w:line="240" w:lineRule="auto"/>
    </w:pPr>
    <w:rPr>
      <w:rFonts w:ascii="Segoe UI" w:hAnsi="Segoe UI" w:cs="Segoe UI"/>
      <w:sz w:val="18"/>
      <w:szCs w:val="18"/>
    </w:rPr>
  </w:style>
  <w:style w:type="character" w:customStyle="1" w:styleId="a6">
    <w:name w:val="טקסט בלונים תו"/>
    <w:basedOn w:val="a0"/>
    <w:link w:val="a5"/>
    <w:uiPriority w:val="99"/>
    <w:semiHidden/>
    <w:rsid w:val="0009489A"/>
    <w:rPr>
      <w:rFonts w:ascii="Segoe UI" w:hAnsi="Segoe UI" w:cs="Segoe UI"/>
      <w:sz w:val="18"/>
      <w:szCs w:val="18"/>
      <w:lang w:bidi="he-IL"/>
    </w:rPr>
  </w:style>
  <w:style w:type="character" w:styleId="a7">
    <w:name w:val="annotation reference"/>
    <w:basedOn w:val="a0"/>
    <w:uiPriority w:val="99"/>
    <w:semiHidden/>
    <w:unhideWhenUsed/>
    <w:rsid w:val="001A34EA"/>
    <w:rPr>
      <w:sz w:val="16"/>
      <w:szCs w:val="16"/>
    </w:rPr>
  </w:style>
  <w:style w:type="paragraph" w:styleId="a8">
    <w:name w:val="annotation text"/>
    <w:basedOn w:val="a"/>
    <w:link w:val="a9"/>
    <w:uiPriority w:val="99"/>
    <w:unhideWhenUsed/>
    <w:rsid w:val="001A34EA"/>
    <w:pPr>
      <w:spacing w:line="240" w:lineRule="auto"/>
    </w:pPr>
    <w:rPr>
      <w:sz w:val="20"/>
      <w:szCs w:val="20"/>
    </w:rPr>
  </w:style>
  <w:style w:type="character" w:customStyle="1" w:styleId="a9">
    <w:name w:val="טקסט הערה תו"/>
    <w:basedOn w:val="a0"/>
    <w:link w:val="a8"/>
    <w:uiPriority w:val="99"/>
    <w:rsid w:val="001A34EA"/>
    <w:rPr>
      <w:rFonts w:asciiTheme="majorBidi" w:hAnsiTheme="majorBidi"/>
      <w:sz w:val="20"/>
      <w:szCs w:val="20"/>
      <w:lang w:bidi="he-IL"/>
    </w:rPr>
  </w:style>
  <w:style w:type="paragraph" w:styleId="aa">
    <w:name w:val="annotation subject"/>
    <w:basedOn w:val="a8"/>
    <w:next w:val="a8"/>
    <w:link w:val="ab"/>
    <w:uiPriority w:val="99"/>
    <w:semiHidden/>
    <w:unhideWhenUsed/>
    <w:rsid w:val="001A34EA"/>
    <w:rPr>
      <w:b/>
      <w:bCs/>
    </w:rPr>
  </w:style>
  <w:style w:type="character" w:customStyle="1" w:styleId="ab">
    <w:name w:val="נושא הערה תו"/>
    <w:basedOn w:val="a9"/>
    <w:link w:val="aa"/>
    <w:uiPriority w:val="99"/>
    <w:semiHidden/>
    <w:rsid w:val="001A34EA"/>
    <w:rPr>
      <w:rFonts w:asciiTheme="majorBidi" w:hAnsiTheme="majorBidi"/>
      <w:b/>
      <w:bCs/>
      <w:sz w:val="20"/>
      <w:szCs w:val="20"/>
      <w:lang w:bidi="he-IL"/>
    </w:rPr>
  </w:style>
  <w:style w:type="character" w:styleId="Hyperlink">
    <w:name w:val="Hyperlink"/>
    <w:basedOn w:val="a0"/>
    <w:uiPriority w:val="99"/>
    <w:unhideWhenUsed/>
    <w:rsid w:val="0012757D"/>
    <w:rPr>
      <w:color w:val="0000FF"/>
      <w:u w:val="single"/>
    </w:rPr>
  </w:style>
  <w:style w:type="paragraph" w:styleId="ac">
    <w:name w:val="Revision"/>
    <w:hidden/>
    <w:uiPriority w:val="99"/>
    <w:semiHidden/>
    <w:rsid w:val="0025384E"/>
    <w:pPr>
      <w:spacing w:after="0" w:line="240" w:lineRule="auto"/>
    </w:pPr>
    <w:rPr>
      <w:rFonts w:asciiTheme="majorBidi" w:hAnsiTheme="majorBidi"/>
      <w:lang w:bidi="he-IL"/>
    </w:rPr>
  </w:style>
  <w:style w:type="character" w:customStyle="1" w:styleId="UnresolvedMention1">
    <w:name w:val="Unresolved Mention1"/>
    <w:basedOn w:val="a0"/>
    <w:uiPriority w:val="99"/>
    <w:semiHidden/>
    <w:unhideWhenUsed/>
    <w:rsid w:val="00674366"/>
    <w:rPr>
      <w:color w:val="605E5C"/>
      <w:shd w:val="clear" w:color="auto" w:fill="E1DFDD"/>
    </w:rPr>
  </w:style>
  <w:style w:type="paragraph" w:styleId="ad">
    <w:name w:val="caption"/>
    <w:basedOn w:val="a"/>
    <w:next w:val="a"/>
    <w:uiPriority w:val="35"/>
    <w:unhideWhenUsed/>
    <w:qFormat/>
    <w:rsid w:val="00B632BB"/>
    <w:pPr>
      <w:spacing w:after="200" w:line="240" w:lineRule="auto"/>
    </w:pPr>
    <w:rPr>
      <w:i/>
      <w:iCs/>
      <w:color w:val="44546A" w:themeColor="text2"/>
      <w:sz w:val="18"/>
      <w:szCs w:val="18"/>
    </w:rPr>
  </w:style>
  <w:style w:type="character" w:customStyle="1" w:styleId="mwe-math-mathml-inline">
    <w:name w:val="mwe-math-mathml-inline"/>
    <w:basedOn w:val="a0"/>
    <w:rsid w:val="004223F9"/>
  </w:style>
  <w:style w:type="paragraph" w:customStyle="1" w:styleId="Default">
    <w:name w:val="Default"/>
    <w:rsid w:val="00247967"/>
    <w:pPr>
      <w:autoSpaceDE w:val="0"/>
      <w:autoSpaceDN w:val="0"/>
      <w:adjustRightInd w:val="0"/>
      <w:spacing w:after="0" w:line="240" w:lineRule="auto"/>
    </w:pPr>
    <w:rPr>
      <w:rFonts w:ascii="Times New Roman" w:hAnsi="Times New Roman" w:cs="Times New Roman"/>
      <w:color w:val="000000"/>
      <w:sz w:val="24"/>
      <w:szCs w:val="24"/>
      <w:lang w:bidi="he-IL"/>
    </w:rPr>
  </w:style>
  <w:style w:type="paragraph" w:styleId="ae">
    <w:name w:val="header"/>
    <w:basedOn w:val="a"/>
    <w:link w:val="af"/>
    <w:uiPriority w:val="99"/>
    <w:unhideWhenUsed/>
    <w:rsid w:val="002F0D3E"/>
    <w:pPr>
      <w:tabs>
        <w:tab w:val="center" w:pos="4680"/>
        <w:tab w:val="right" w:pos="9360"/>
      </w:tabs>
      <w:spacing w:after="0" w:line="240" w:lineRule="auto"/>
    </w:pPr>
  </w:style>
  <w:style w:type="character" w:customStyle="1" w:styleId="af">
    <w:name w:val="כותרת עליונה תו"/>
    <w:basedOn w:val="a0"/>
    <w:link w:val="ae"/>
    <w:uiPriority w:val="99"/>
    <w:rsid w:val="002F0D3E"/>
    <w:rPr>
      <w:rFonts w:asciiTheme="majorBidi" w:hAnsiTheme="majorBidi"/>
      <w:lang w:bidi="he-IL"/>
    </w:rPr>
  </w:style>
  <w:style w:type="paragraph" w:styleId="af0">
    <w:name w:val="footer"/>
    <w:basedOn w:val="a"/>
    <w:link w:val="af1"/>
    <w:uiPriority w:val="99"/>
    <w:unhideWhenUsed/>
    <w:rsid w:val="002F0D3E"/>
    <w:pPr>
      <w:tabs>
        <w:tab w:val="center" w:pos="4680"/>
        <w:tab w:val="right" w:pos="9360"/>
      </w:tabs>
      <w:spacing w:after="0" w:line="240" w:lineRule="auto"/>
    </w:pPr>
  </w:style>
  <w:style w:type="character" w:customStyle="1" w:styleId="af1">
    <w:name w:val="כותרת תחתונה תו"/>
    <w:basedOn w:val="a0"/>
    <w:link w:val="af0"/>
    <w:uiPriority w:val="99"/>
    <w:rsid w:val="002F0D3E"/>
    <w:rPr>
      <w:rFonts w:asciiTheme="majorBidi" w:hAnsiTheme="majorBidi"/>
      <w:lang w:bidi="he-IL"/>
    </w:rPr>
  </w:style>
  <w:style w:type="character" w:customStyle="1" w:styleId="12">
    <w:name w:val="אזכור לא מזוהה1"/>
    <w:basedOn w:val="a0"/>
    <w:uiPriority w:val="99"/>
    <w:semiHidden/>
    <w:unhideWhenUsed/>
    <w:rsid w:val="001130F4"/>
    <w:rPr>
      <w:color w:val="605E5C"/>
      <w:shd w:val="clear" w:color="auto" w:fill="E1DFDD"/>
    </w:rPr>
  </w:style>
  <w:style w:type="character" w:styleId="FollowedHyperlink">
    <w:name w:val="FollowedHyperlink"/>
    <w:basedOn w:val="a0"/>
    <w:uiPriority w:val="99"/>
    <w:semiHidden/>
    <w:unhideWhenUsed/>
    <w:rsid w:val="001130F4"/>
    <w:rPr>
      <w:color w:val="954F72" w:themeColor="followedHyperlink"/>
      <w:u w:val="single"/>
    </w:rPr>
  </w:style>
  <w:style w:type="character" w:customStyle="1" w:styleId="UnresolvedMention2">
    <w:name w:val="Unresolved Mention2"/>
    <w:basedOn w:val="a0"/>
    <w:uiPriority w:val="99"/>
    <w:semiHidden/>
    <w:unhideWhenUsed/>
    <w:rsid w:val="00DF2324"/>
    <w:rPr>
      <w:color w:val="605E5C"/>
      <w:shd w:val="clear" w:color="auto" w:fill="E1DFDD"/>
    </w:rPr>
  </w:style>
  <w:style w:type="table" w:styleId="af2">
    <w:name w:val="Table Grid"/>
    <w:basedOn w:val="a1"/>
    <w:uiPriority w:val="39"/>
    <w:rsid w:val="00204F59"/>
    <w:pPr>
      <w:spacing w:after="0" w:line="240" w:lineRule="auto"/>
      <w:jc w:val="center"/>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0"/>
    <w:uiPriority w:val="99"/>
    <w:semiHidden/>
    <w:rsid w:val="00476720"/>
    <w:rPr>
      <w:color w:val="808080"/>
    </w:rPr>
  </w:style>
  <w:style w:type="character" w:customStyle="1" w:styleId="20">
    <w:name w:val="כותרת 2 תו"/>
    <w:basedOn w:val="a0"/>
    <w:link w:val="2"/>
    <w:uiPriority w:val="9"/>
    <w:semiHidden/>
    <w:rsid w:val="00757359"/>
    <w:rPr>
      <w:rFonts w:asciiTheme="majorHAnsi" w:eastAsiaTheme="majorEastAsia" w:hAnsiTheme="majorHAnsi" w:cstheme="majorBidi"/>
      <w:color w:val="2F5496" w:themeColor="accent1" w:themeShade="BF"/>
      <w:sz w:val="26"/>
      <w:szCs w:val="26"/>
    </w:rPr>
  </w:style>
  <w:style w:type="character" w:styleId="af4">
    <w:name w:val="Strong"/>
    <w:basedOn w:val="a0"/>
    <w:uiPriority w:val="22"/>
    <w:qFormat/>
    <w:rsid w:val="00757359"/>
    <w:rPr>
      <w:b/>
      <w:bCs/>
    </w:rPr>
  </w:style>
  <w:style w:type="character" w:styleId="af5">
    <w:name w:val="Emphasis"/>
    <w:basedOn w:val="a0"/>
    <w:uiPriority w:val="20"/>
    <w:qFormat/>
    <w:rsid w:val="00B55B45"/>
    <w:rPr>
      <w:i/>
      <w:iCs/>
    </w:rPr>
  </w:style>
  <w:style w:type="paragraph" w:styleId="NormalWeb">
    <w:name w:val="Normal (Web)"/>
    <w:basedOn w:val="a"/>
    <w:uiPriority w:val="99"/>
    <w:unhideWhenUsed/>
    <w:rsid w:val="00E64594"/>
    <w:pPr>
      <w:spacing w:before="100" w:beforeAutospacing="1" w:after="100" w:afterAutospacing="1" w:line="240" w:lineRule="auto"/>
      <w:ind w:firstLine="0"/>
      <w:jc w:val="left"/>
    </w:pPr>
    <w:rPr>
      <w:rFonts w:ascii="Times New Roman" w:eastAsia="Times New Roman" w:hAnsi="Times New Roman" w:cs="Times New Roman"/>
      <w:sz w:val="24"/>
      <w:szCs w:val="24"/>
    </w:rPr>
  </w:style>
  <w:style w:type="character" w:customStyle="1" w:styleId="std">
    <w:name w:val="std"/>
    <w:basedOn w:val="a0"/>
    <w:rsid w:val="00E64594"/>
  </w:style>
  <w:style w:type="character" w:customStyle="1" w:styleId="UnresolvedMention3">
    <w:name w:val="Unresolved Mention3"/>
    <w:basedOn w:val="a0"/>
    <w:uiPriority w:val="99"/>
    <w:semiHidden/>
    <w:unhideWhenUsed/>
    <w:rsid w:val="00714CED"/>
    <w:rPr>
      <w:color w:val="605E5C"/>
      <w:shd w:val="clear" w:color="auto" w:fill="E1DFDD"/>
    </w:rPr>
  </w:style>
  <w:style w:type="character" w:customStyle="1" w:styleId="30">
    <w:name w:val="כותרת 3 תו"/>
    <w:basedOn w:val="a0"/>
    <w:link w:val="3"/>
    <w:uiPriority w:val="9"/>
    <w:rsid w:val="00302F37"/>
    <w:rPr>
      <w:rFonts w:asciiTheme="majorHAnsi" w:eastAsiaTheme="majorEastAsia" w:hAnsiTheme="majorHAnsi" w:cstheme="majorBidi"/>
      <w:color w:val="1F3763" w:themeColor="accent1" w:themeShade="7F"/>
      <w:sz w:val="24"/>
      <w:szCs w:val="24"/>
      <w:lang w:bidi="he-IL"/>
    </w:rPr>
  </w:style>
  <w:style w:type="paragraph" w:customStyle="1" w:styleId="1">
    <w:name w:val="סגנון1"/>
    <w:basedOn w:val="3"/>
    <w:link w:val="13"/>
    <w:qFormat/>
    <w:rsid w:val="00683129"/>
    <w:pPr>
      <w:numPr>
        <w:ilvl w:val="2"/>
        <w:numId w:val="113"/>
      </w:numPr>
      <w:spacing w:before="0" w:afterLines="120" w:after="288"/>
    </w:pPr>
    <w:rPr>
      <w:rFonts w:asciiTheme="majorBidi" w:hAnsiTheme="majorBidi"/>
      <w:color w:val="000000" w:themeColor="text1"/>
      <w:sz w:val="22"/>
      <w:szCs w:val="22"/>
    </w:rPr>
  </w:style>
  <w:style w:type="character" w:customStyle="1" w:styleId="13">
    <w:name w:val="סגנון1 תו"/>
    <w:basedOn w:val="30"/>
    <w:link w:val="1"/>
    <w:rsid w:val="00683129"/>
    <w:rPr>
      <w:rFonts w:asciiTheme="majorBidi" w:eastAsiaTheme="majorEastAsia" w:hAnsiTheme="majorBidi" w:cstheme="majorBidi"/>
      <w:color w:val="000000" w:themeColor="text1"/>
      <w:sz w:val="24"/>
      <w:szCs w:val="24"/>
      <w:lang w:bidi="he-IL"/>
    </w:rPr>
  </w:style>
  <w:style w:type="character" w:customStyle="1" w:styleId="cf01">
    <w:name w:val="cf01"/>
    <w:basedOn w:val="a0"/>
    <w:rsid w:val="008E5380"/>
    <w:rPr>
      <w:rFonts w:ascii="Tahoma" w:hAnsi="Tahoma" w:cs="Tahoma" w:hint="default"/>
      <w:sz w:val="18"/>
      <w:szCs w:val="18"/>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356065">
      <w:bodyDiv w:val="1"/>
      <w:marLeft w:val="0"/>
      <w:marRight w:val="0"/>
      <w:marTop w:val="0"/>
      <w:marBottom w:val="0"/>
      <w:divBdr>
        <w:top w:val="none" w:sz="0" w:space="0" w:color="auto"/>
        <w:left w:val="none" w:sz="0" w:space="0" w:color="auto"/>
        <w:bottom w:val="none" w:sz="0" w:space="0" w:color="auto"/>
        <w:right w:val="none" w:sz="0" w:space="0" w:color="auto"/>
      </w:divBdr>
    </w:div>
    <w:div w:id="55057241">
      <w:bodyDiv w:val="1"/>
      <w:marLeft w:val="0"/>
      <w:marRight w:val="0"/>
      <w:marTop w:val="0"/>
      <w:marBottom w:val="0"/>
      <w:divBdr>
        <w:top w:val="none" w:sz="0" w:space="0" w:color="auto"/>
        <w:left w:val="none" w:sz="0" w:space="0" w:color="auto"/>
        <w:bottom w:val="none" w:sz="0" w:space="0" w:color="auto"/>
        <w:right w:val="none" w:sz="0" w:space="0" w:color="auto"/>
      </w:divBdr>
    </w:div>
    <w:div w:id="58211790">
      <w:bodyDiv w:val="1"/>
      <w:marLeft w:val="0"/>
      <w:marRight w:val="0"/>
      <w:marTop w:val="0"/>
      <w:marBottom w:val="0"/>
      <w:divBdr>
        <w:top w:val="none" w:sz="0" w:space="0" w:color="auto"/>
        <w:left w:val="none" w:sz="0" w:space="0" w:color="auto"/>
        <w:bottom w:val="none" w:sz="0" w:space="0" w:color="auto"/>
        <w:right w:val="none" w:sz="0" w:space="0" w:color="auto"/>
      </w:divBdr>
    </w:div>
    <w:div w:id="133452718">
      <w:bodyDiv w:val="1"/>
      <w:marLeft w:val="0"/>
      <w:marRight w:val="0"/>
      <w:marTop w:val="0"/>
      <w:marBottom w:val="0"/>
      <w:divBdr>
        <w:top w:val="none" w:sz="0" w:space="0" w:color="auto"/>
        <w:left w:val="none" w:sz="0" w:space="0" w:color="auto"/>
        <w:bottom w:val="none" w:sz="0" w:space="0" w:color="auto"/>
        <w:right w:val="none" w:sz="0" w:space="0" w:color="auto"/>
      </w:divBdr>
    </w:div>
    <w:div w:id="218056591">
      <w:bodyDiv w:val="1"/>
      <w:marLeft w:val="0"/>
      <w:marRight w:val="0"/>
      <w:marTop w:val="0"/>
      <w:marBottom w:val="0"/>
      <w:divBdr>
        <w:top w:val="none" w:sz="0" w:space="0" w:color="auto"/>
        <w:left w:val="none" w:sz="0" w:space="0" w:color="auto"/>
        <w:bottom w:val="none" w:sz="0" w:space="0" w:color="auto"/>
        <w:right w:val="none" w:sz="0" w:space="0" w:color="auto"/>
      </w:divBdr>
    </w:div>
    <w:div w:id="256256013">
      <w:bodyDiv w:val="1"/>
      <w:marLeft w:val="0"/>
      <w:marRight w:val="0"/>
      <w:marTop w:val="0"/>
      <w:marBottom w:val="0"/>
      <w:divBdr>
        <w:top w:val="none" w:sz="0" w:space="0" w:color="auto"/>
        <w:left w:val="none" w:sz="0" w:space="0" w:color="auto"/>
        <w:bottom w:val="none" w:sz="0" w:space="0" w:color="auto"/>
        <w:right w:val="none" w:sz="0" w:space="0" w:color="auto"/>
      </w:divBdr>
    </w:div>
    <w:div w:id="319043259">
      <w:bodyDiv w:val="1"/>
      <w:marLeft w:val="0"/>
      <w:marRight w:val="0"/>
      <w:marTop w:val="0"/>
      <w:marBottom w:val="0"/>
      <w:divBdr>
        <w:top w:val="none" w:sz="0" w:space="0" w:color="auto"/>
        <w:left w:val="none" w:sz="0" w:space="0" w:color="auto"/>
        <w:bottom w:val="none" w:sz="0" w:space="0" w:color="auto"/>
        <w:right w:val="none" w:sz="0" w:space="0" w:color="auto"/>
      </w:divBdr>
    </w:div>
    <w:div w:id="372846992">
      <w:bodyDiv w:val="1"/>
      <w:marLeft w:val="0"/>
      <w:marRight w:val="0"/>
      <w:marTop w:val="0"/>
      <w:marBottom w:val="0"/>
      <w:divBdr>
        <w:top w:val="none" w:sz="0" w:space="0" w:color="auto"/>
        <w:left w:val="none" w:sz="0" w:space="0" w:color="auto"/>
        <w:bottom w:val="none" w:sz="0" w:space="0" w:color="auto"/>
        <w:right w:val="none" w:sz="0" w:space="0" w:color="auto"/>
      </w:divBdr>
    </w:div>
    <w:div w:id="394473081">
      <w:bodyDiv w:val="1"/>
      <w:marLeft w:val="0"/>
      <w:marRight w:val="0"/>
      <w:marTop w:val="0"/>
      <w:marBottom w:val="0"/>
      <w:divBdr>
        <w:top w:val="none" w:sz="0" w:space="0" w:color="auto"/>
        <w:left w:val="none" w:sz="0" w:space="0" w:color="auto"/>
        <w:bottom w:val="none" w:sz="0" w:space="0" w:color="auto"/>
        <w:right w:val="none" w:sz="0" w:space="0" w:color="auto"/>
      </w:divBdr>
    </w:div>
    <w:div w:id="434055515">
      <w:bodyDiv w:val="1"/>
      <w:marLeft w:val="0"/>
      <w:marRight w:val="0"/>
      <w:marTop w:val="0"/>
      <w:marBottom w:val="0"/>
      <w:divBdr>
        <w:top w:val="none" w:sz="0" w:space="0" w:color="auto"/>
        <w:left w:val="none" w:sz="0" w:space="0" w:color="auto"/>
        <w:bottom w:val="none" w:sz="0" w:space="0" w:color="auto"/>
        <w:right w:val="none" w:sz="0" w:space="0" w:color="auto"/>
      </w:divBdr>
    </w:div>
    <w:div w:id="434985046">
      <w:bodyDiv w:val="1"/>
      <w:marLeft w:val="0"/>
      <w:marRight w:val="0"/>
      <w:marTop w:val="0"/>
      <w:marBottom w:val="0"/>
      <w:divBdr>
        <w:top w:val="none" w:sz="0" w:space="0" w:color="auto"/>
        <w:left w:val="none" w:sz="0" w:space="0" w:color="auto"/>
        <w:bottom w:val="none" w:sz="0" w:space="0" w:color="auto"/>
        <w:right w:val="none" w:sz="0" w:space="0" w:color="auto"/>
      </w:divBdr>
    </w:div>
    <w:div w:id="467940346">
      <w:bodyDiv w:val="1"/>
      <w:marLeft w:val="0"/>
      <w:marRight w:val="0"/>
      <w:marTop w:val="0"/>
      <w:marBottom w:val="0"/>
      <w:divBdr>
        <w:top w:val="none" w:sz="0" w:space="0" w:color="auto"/>
        <w:left w:val="none" w:sz="0" w:space="0" w:color="auto"/>
        <w:bottom w:val="none" w:sz="0" w:space="0" w:color="auto"/>
        <w:right w:val="none" w:sz="0" w:space="0" w:color="auto"/>
      </w:divBdr>
    </w:div>
    <w:div w:id="515924206">
      <w:bodyDiv w:val="1"/>
      <w:marLeft w:val="0"/>
      <w:marRight w:val="0"/>
      <w:marTop w:val="0"/>
      <w:marBottom w:val="0"/>
      <w:divBdr>
        <w:top w:val="none" w:sz="0" w:space="0" w:color="auto"/>
        <w:left w:val="none" w:sz="0" w:space="0" w:color="auto"/>
        <w:bottom w:val="none" w:sz="0" w:space="0" w:color="auto"/>
        <w:right w:val="none" w:sz="0" w:space="0" w:color="auto"/>
      </w:divBdr>
    </w:div>
    <w:div w:id="527256168">
      <w:bodyDiv w:val="1"/>
      <w:marLeft w:val="0"/>
      <w:marRight w:val="0"/>
      <w:marTop w:val="0"/>
      <w:marBottom w:val="0"/>
      <w:divBdr>
        <w:top w:val="none" w:sz="0" w:space="0" w:color="auto"/>
        <w:left w:val="none" w:sz="0" w:space="0" w:color="auto"/>
        <w:bottom w:val="none" w:sz="0" w:space="0" w:color="auto"/>
        <w:right w:val="none" w:sz="0" w:space="0" w:color="auto"/>
      </w:divBdr>
    </w:div>
    <w:div w:id="624197319">
      <w:bodyDiv w:val="1"/>
      <w:marLeft w:val="0"/>
      <w:marRight w:val="0"/>
      <w:marTop w:val="0"/>
      <w:marBottom w:val="0"/>
      <w:divBdr>
        <w:top w:val="none" w:sz="0" w:space="0" w:color="auto"/>
        <w:left w:val="none" w:sz="0" w:space="0" w:color="auto"/>
        <w:bottom w:val="none" w:sz="0" w:space="0" w:color="auto"/>
        <w:right w:val="none" w:sz="0" w:space="0" w:color="auto"/>
      </w:divBdr>
    </w:div>
    <w:div w:id="677780482">
      <w:bodyDiv w:val="1"/>
      <w:marLeft w:val="0"/>
      <w:marRight w:val="0"/>
      <w:marTop w:val="0"/>
      <w:marBottom w:val="0"/>
      <w:divBdr>
        <w:top w:val="none" w:sz="0" w:space="0" w:color="auto"/>
        <w:left w:val="none" w:sz="0" w:space="0" w:color="auto"/>
        <w:bottom w:val="none" w:sz="0" w:space="0" w:color="auto"/>
        <w:right w:val="none" w:sz="0" w:space="0" w:color="auto"/>
      </w:divBdr>
    </w:div>
    <w:div w:id="798960030">
      <w:bodyDiv w:val="1"/>
      <w:marLeft w:val="0"/>
      <w:marRight w:val="0"/>
      <w:marTop w:val="0"/>
      <w:marBottom w:val="0"/>
      <w:divBdr>
        <w:top w:val="none" w:sz="0" w:space="0" w:color="auto"/>
        <w:left w:val="none" w:sz="0" w:space="0" w:color="auto"/>
        <w:bottom w:val="none" w:sz="0" w:space="0" w:color="auto"/>
        <w:right w:val="none" w:sz="0" w:space="0" w:color="auto"/>
      </w:divBdr>
    </w:div>
    <w:div w:id="822816773">
      <w:bodyDiv w:val="1"/>
      <w:marLeft w:val="0"/>
      <w:marRight w:val="0"/>
      <w:marTop w:val="0"/>
      <w:marBottom w:val="0"/>
      <w:divBdr>
        <w:top w:val="none" w:sz="0" w:space="0" w:color="auto"/>
        <w:left w:val="none" w:sz="0" w:space="0" w:color="auto"/>
        <w:bottom w:val="none" w:sz="0" w:space="0" w:color="auto"/>
        <w:right w:val="none" w:sz="0" w:space="0" w:color="auto"/>
      </w:divBdr>
    </w:div>
    <w:div w:id="844251231">
      <w:bodyDiv w:val="1"/>
      <w:marLeft w:val="0"/>
      <w:marRight w:val="0"/>
      <w:marTop w:val="0"/>
      <w:marBottom w:val="0"/>
      <w:divBdr>
        <w:top w:val="none" w:sz="0" w:space="0" w:color="auto"/>
        <w:left w:val="none" w:sz="0" w:space="0" w:color="auto"/>
        <w:bottom w:val="none" w:sz="0" w:space="0" w:color="auto"/>
        <w:right w:val="none" w:sz="0" w:space="0" w:color="auto"/>
      </w:divBdr>
    </w:div>
    <w:div w:id="943926530">
      <w:bodyDiv w:val="1"/>
      <w:marLeft w:val="0"/>
      <w:marRight w:val="0"/>
      <w:marTop w:val="0"/>
      <w:marBottom w:val="0"/>
      <w:divBdr>
        <w:top w:val="none" w:sz="0" w:space="0" w:color="auto"/>
        <w:left w:val="none" w:sz="0" w:space="0" w:color="auto"/>
        <w:bottom w:val="none" w:sz="0" w:space="0" w:color="auto"/>
        <w:right w:val="none" w:sz="0" w:space="0" w:color="auto"/>
      </w:divBdr>
    </w:div>
    <w:div w:id="967587770">
      <w:bodyDiv w:val="1"/>
      <w:marLeft w:val="0"/>
      <w:marRight w:val="0"/>
      <w:marTop w:val="0"/>
      <w:marBottom w:val="0"/>
      <w:divBdr>
        <w:top w:val="none" w:sz="0" w:space="0" w:color="auto"/>
        <w:left w:val="none" w:sz="0" w:space="0" w:color="auto"/>
        <w:bottom w:val="none" w:sz="0" w:space="0" w:color="auto"/>
        <w:right w:val="none" w:sz="0" w:space="0" w:color="auto"/>
      </w:divBdr>
    </w:div>
    <w:div w:id="968896778">
      <w:bodyDiv w:val="1"/>
      <w:marLeft w:val="0"/>
      <w:marRight w:val="0"/>
      <w:marTop w:val="0"/>
      <w:marBottom w:val="0"/>
      <w:divBdr>
        <w:top w:val="none" w:sz="0" w:space="0" w:color="auto"/>
        <w:left w:val="none" w:sz="0" w:space="0" w:color="auto"/>
        <w:bottom w:val="none" w:sz="0" w:space="0" w:color="auto"/>
        <w:right w:val="none" w:sz="0" w:space="0" w:color="auto"/>
      </w:divBdr>
    </w:div>
    <w:div w:id="1275016932">
      <w:bodyDiv w:val="1"/>
      <w:marLeft w:val="0"/>
      <w:marRight w:val="0"/>
      <w:marTop w:val="0"/>
      <w:marBottom w:val="0"/>
      <w:divBdr>
        <w:top w:val="none" w:sz="0" w:space="0" w:color="auto"/>
        <w:left w:val="none" w:sz="0" w:space="0" w:color="auto"/>
        <w:bottom w:val="none" w:sz="0" w:space="0" w:color="auto"/>
        <w:right w:val="none" w:sz="0" w:space="0" w:color="auto"/>
      </w:divBdr>
    </w:div>
    <w:div w:id="1551333461">
      <w:bodyDiv w:val="1"/>
      <w:marLeft w:val="0"/>
      <w:marRight w:val="0"/>
      <w:marTop w:val="0"/>
      <w:marBottom w:val="0"/>
      <w:divBdr>
        <w:top w:val="none" w:sz="0" w:space="0" w:color="auto"/>
        <w:left w:val="none" w:sz="0" w:space="0" w:color="auto"/>
        <w:bottom w:val="none" w:sz="0" w:space="0" w:color="auto"/>
        <w:right w:val="none" w:sz="0" w:space="0" w:color="auto"/>
      </w:divBdr>
    </w:div>
    <w:div w:id="1643847220">
      <w:bodyDiv w:val="1"/>
      <w:marLeft w:val="0"/>
      <w:marRight w:val="0"/>
      <w:marTop w:val="0"/>
      <w:marBottom w:val="0"/>
      <w:divBdr>
        <w:top w:val="none" w:sz="0" w:space="0" w:color="auto"/>
        <w:left w:val="none" w:sz="0" w:space="0" w:color="auto"/>
        <w:bottom w:val="none" w:sz="0" w:space="0" w:color="auto"/>
        <w:right w:val="none" w:sz="0" w:space="0" w:color="auto"/>
      </w:divBdr>
    </w:div>
    <w:div w:id="1660306671">
      <w:bodyDiv w:val="1"/>
      <w:marLeft w:val="0"/>
      <w:marRight w:val="0"/>
      <w:marTop w:val="0"/>
      <w:marBottom w:val="0"/>
      <w:divBdr>
        <w:top w:val="none" w:sz="0" w:space="0" w:color="auto"/>
        <w:left w:val="none" w:sz="0" w:space="0" w:color="auto"/>
        <w:bottom w:val="none" w:sz="0" w:space="0" w:color="auto"/>
        <w:right w:val="none" w:sz="0" w:space="0" w:color="auto"/>
      </w:divBdr>
    </w:div>
    <w:div w:id="1756896598">
      <w:bodyDiv w:val="1"/>
      <w:marLeft w:val="0"/>
      <w:marRight w:val="0"/>
      <w:marTop w:val="0"/>
      <w:marBottom w:val="0"/>
      <w:divBdr>
        <w:top w:val="none" w:sz="0" w:space="0" w:color="auto"/>
        <w:left w:val="none" w:sz="0" w:space="0" w:color="auto"/>
        <w:bottom w:val="none" w:sz="0" w:space="0" w:color="auto"/>
        <w:right w:val="none" w:sz="0" w:space="0" w:color="auto"/>
      </w:divBdr>
    </w:div>
    <w:div w:id="1949965778">
      <w:bodyDiv w:val="1"/>
      <w:marLeft w:val="0"/>
      <w:marRight w:val="0"/>
      <w:marTop w:val="0"/>
      <w:marBottom w:val="0"/>
      <w:divBdr>
        <w:top w:val="none" w:sz="0" w:space="0" w:color="auto"/>
        <w:left w:val="none" w:sz="0" w:space="0" w:color="auto"/>
        <w:bottom w:val="none" w:sz="0" w:space="0" w:color="auto"/>
        <w:right w:val="none" w:sz="0" w:space="0" w:color="auto"/>
      </w:divBdr>
    </w:div>
    <w:div w:id="1991323269">
      <w:bodyDiv w:val="1"/>
      <w:marLeft w:val="0"/>
      <w:marRight w:val="0"/>
      <w:marTop w:val="0"/>
      <w:marBottom w:val="0"/>
      <w:divBdr>
        <w:top w:val="none" w:sz="0" w:space="0" w:color="auto"/>
        <w:left w:val="none" w:sz="0" w:space="0" w:color="auto"/>
        <w:bottom w:val="none" w:sz="0" w:space="0" w:color="auto"/>
        <w:right w:val="none" w:sz="0" w:space="0" w:color="auto"/>
      </w:divBdr>
    </w:div>
    <w:div w:id="2007241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1" Type="http://schemas.openxmlformats.org/officeDocument/2006/relationships/image" Target="media/image10.jpeg"/><Relationship Id="rId42" Type="http://schemas.openxmlformats.org/officeDocument/2006/relationships/hyperlink" Target="https://www.arduino.cc/en/Main/Software" TargetMode="External"/><Relationship Id="rId63" Type="http://schemas.openxmlformats.org/officeDocument/2006/relationships/image" Target="media/image39.jpeg"/><Relationship Id="rId84" Type="http://schemas.openxmlformats.org/officeDocument/2006/relationships/hyperlink" Target="https://en.wikipedia.org/wiki/Photolithography" TargetMode="External"/><Relationship Id="rId138" Type="http://schemas.openxmlformats.org/officeDocument/2006/relationships/hyperlink" Target="https://ardupilot.org/copter/docs/common-pozyx.html" TargetMode="External"/><Relationship Id="rId107" Type="http://schemas.openxmlformats.org/officeDocument/2006/relationships/image" Target="media/image56.jpeg"/><Relationship Id="rId11" Type="http://schemas.microsoft.com/office/2016/09/relationships/commentsIds" Target="commentsIds.xml"/><Relationship Id="rId32" Type="http://schemas.openxmlformats.org/officeDocument/2006/relationships/image" Target="media/image15.png"/><Relationship Id="rId37" Type="http://schemas.openxmlformats.org/officeDocument/2006/relationships/hyperlink" Target="https://store.cuav.net/index.php?id_product=52&amp;id_product_attribute=0&amp;rewrite=cuav-px4flow-21-optical-flow-sensor-smart-camera-for-px4-pixhawk-flight-control-without-sonar-or-with-sonar&amp;controller=product&amp;id_lang=3" TargetMode="External"/><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hyperlink" Target="https://en.wikipedia.org/wiki/Stimulated_emission" TargetMode="External"/><Relationship Id="rId79" Type="http://schemas.openxmlformats.org/officeDocument/2006/relationships/hyperlink" Target="https://en.wikipedia.org/wiki/Charles_Hard_Townes" TargetMode="External"/><Relationship Id="rId102" Type="http://schemas.openxmlformats.org/officeDocument/2006/relationships/image" Target="media/image51.png"/><Relationship Id="rId123" Type="http://schemas.openxmlformats.org/officeDocument/2006/relationships/image" Target="media/image72.jpeg"/><Relationship Id="rId128" Type="http://schemas.openxmlformats.org/officeDocument/2006/relationships/hyperlink" Target="https://www.johndcook.com/blog/2009/08/24/algorithms-convert-color-grayscale/" TargetMode="External"/><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en.wikipedia.org/wiki/Optical_disk_drive" TargetMode="External"/><Relationship Id="rId95" Type="http://schemas.openxmlformats.org/officeDocument/2006/relationships/hyperlink" Target="https://en.wikipedia.org/wiki/Photolithography" TargetMode="External"/><Relationship Id="rId22" Type="http://schemas.openxmlformats.org/officeDocument/2006/relationships/image" Target="media/image11.jpeg"/><Relationship Id="rId27" Type="http://schemas.openxmlformats.org/officeDocument/2006/relationships/image" Target="media/image13.emf"/><Relationship Id="rId43" Type="http://schemas.openxmlformats.org/officeDocument/2006/relationships/hyperlink" Target="http://store.jdrones.com/" TargetMode="External"/><Relationship Id="rId48" Type="http://schemas.openxmlformats.org/officeDocument/2006/relationships/image" Target="media/image24.png"/><Relationship Id="rId64" Type="http://schemas.openxmlformats.org/officeDocument/2006/relationships/image" Target="media/image40.jpeg"/><Relationship Id="rId69" Type="http://schemas.openxmlformats.org/officeDocument/2006/relationships/image" Target="media/image45.jpeg"/><Relationship Id="rId113" Type="http://schemas.openxmlformats.org/officeDocument/2006/relationships/image" Target="media/image62.png"/><Relationship Id="rId118" Type="http://schemas.openxmlformats.org/officeDocument/2006/relationships/image" Target="media/image67.png"/><Relationship Id="rId134" Type="http://schemas.openxmlformats.org/officeDocument/2006/relationships/hyperlink" Target="https://www.epiphan.com/products/avio-hd/" TargetMode="External"/><Relationship Id="rId139" Type="http://schemas.openxmlformats.org/officeDocument/2006/relationships/hyperlink" Target="https://www.amazon.com/Pixhawk2-Pixhack-Pixracer-Dronecode-connectors/dp/B07FKSPSF9/ref=sr_1_2_sspa?dchild=1&amp;keywords=1+pin+cable+for+the+pixhawk&amp;qid=1609268883&amp;sr=8-2-spons&amp;psc=1&amp;spLa=ZW5jcnlwdGVkUXVhbGlmaWVyPUEzVUg4MEZHNEVDNFVGJmVuY3J5cHRlZElkPUEwOTgxMTczM0pKRkQ1UjRZVjc0SSZlbmNyeXB0ZWRBZElkPUEwODA1ODg5TkJRSUNSSzJWVTNNJndpZGdldE5hbWU9c3BfYXRmJmFjdGlvbj1jbGlja1JlZGlyZWN0JmRvTm90TG9nQ2xpY2s9dHJ1ZQ==" TargetMode="External"/><Relationship Id="rId80" Type="http://schemas.openxmlformats.org/officeDocument/2006/relationships/hyperlink" Target="https://en.wikipedia.org/wiki/Arthur_Leonard_Schawlow" TargetMode="External"/><Relationship Id="rId85" Type="http://schemas.openxmlformats.org/officeDocument/2006/relationships/hyperlink" Target="https://en.wikipedia.org/wiki/Collimated_light" TargetMode="External"/><Relationship Id="rId12" Type="http://schemas.microsoft.com/office/2018/08/relationships/commentsExtensible" Target="commentsExtensible.xml"/><Relationship Id="rId17" Type="http://schemas.openxmlformats.org/officeDocument/2006/relationships/image" Target="media/image6.jpeg"/><Relationship Id="rId33" Type="http://schemas.openxmlformats.org/officeDocument/2006/relationships/image" Target="media/image16.png"/><Relationship Id="rId38" Type="http://schemas.openxmlformats.org/officeDocument/2006/relationships/image" Target="media/image18.jpeg"/><Relationship Id="rId59" Type="http://schemas.openxmlformats.org/officeDocument/2006/relationships/image" Target="media/image35.jpeg"/><Relationship Id="rId103" Type="http://schemas.openxmlformats.org/officeDocument/2006/relationships/image" Target="media/image52.png"/><Relationship Id="rId108" Type="http://schemas.openxmlformats.org/officeDocument/2006/relationships/image" Target="media/image57.png"/><Relationship Id="rId124" Type="http://schemas.openxmlformats.org/officeDocument/2006/relationships/image" Target="media/image73.jpeg"/><Relationship Id="rId129" Type="http://schemas.openxmlformats.org/officeDocument/2006/relationships/hyperlink" Target="https://en.wikipedia.org/wiki/Center_of_mass" TargetMode="External"/><Relationship Id="rId54" Type="http://schemas.openxmlformats.org/officeDocument/2006/relationships/image" Target="media/image30.png"/><Relationship Id="rId70" Type="http://schemas.openxmlformats.org/officeDocument/2006/relationships/image" Target="media/image46.jpeg"/><Relationship Id="rId75" Type="http://schemas.openxmlformats.org/officeDocument/2006/relationships/hyperlink" Target="https://en.wikipedia.org/wiki/Electromagnetic_radiation" TargetMode="External"/><Relationship Id="rId91" Type="http://schemas.openxmlformats.org/officeDocument/2006/relationships/hyperlink" Target="https://en.wikipedia.org/wiki/Laser_printer" TargetMode="External"/><Relationship Id="rId96" Type="http://schemas.openxmlformats.org/officeDocument/2006/relationships/hyperlink" Target="https://en.wikipedia.org/wiki/Headlamp" TargetMode="External"/><Relationship Id="rId140" Type="http://schemas.openxmlformats.org/officeDocument/2006/relationships/hyperlink" Target="https://ardupilot.org/planner/"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4.emf"/><Relationship Id="rId49" Type="http://schemas.openxmlformats.org/officeDocument/2006/relationships/image" Target="media/image25.png"/><Relationship Id="rId114" Type="http://schemas.openxmlformats.org/officeDocument/2006/relationships/image" Target="media/image63.png"/><Relationship Id="rId119" Type="http://schemas.openxmlformats.org/officeDocument/2006/relationships/image" Target="media/image68.jpeg"/><Relationship Id="rId44" Type="http://schemas.openxmlformats.org/officeDocument/2006/relationships/hyperlink" Target="https://docs.px4.io/v1.9.0/en/telemetry/sik_radio.html" TargetMode="External"/><Relationship Id="rId60" Type="http://schemas.openxmlformats.org/officeDocument/2006/relationships/image" Target="media/image36.jpeg"/><Relationship Id="rId65" Type="http://schemas.openxmlformats.org/officeDocument/2006/relationships/image" Target="media/image41.jpeg"/><Relationship Id="rId81" Type="http://schemas.openxmlformats.org/officeDocument/2006/relationships/hyperlink" Target="https://en.wikipedia.org/wiki/Coherence_(physics)" TargetMode="External"/><Relationship Id="rId86" Type="http://schemas.openxmlformats.org/officeDocument/2006/relationships/hyperlink" Target="https://en.wikipedia.org/wiki/Laser_pointer" TargetMode="External"/><Relationship Id="rId130" Type="http://schemas.openxmlformats.org/officeDocument/2006/relationships/hyperlink" Target="https://en.wikipedia.org/wiki/Optical_flow" TargetMode="External"/><Relationship Id="rId135" Type="http://schemas.openxmlformats.org/officeDocument/2006/relationships/hyperlink" Target="https://www.epiphan.com/products/avio-4k/tech-specs/" TargetMode="External"/><Relationship Id="rId13" Type="http://schemas.openxmlformats.org/officeDocument/2006/relationships/image" Target="media/image2.emf"/><Relationship Id="rId18" Type="http://schemas.openxmlformats.org/officeDocument/2006/relationships/image" Target="media/image7.jpeg"/><Relationship Id="rId39" Type="http://schemas.openxmlformats.org/officeDocument/2006/relationships/image" Target="media/image19.png"/><Relationship Id="rId109" Type="http://schemas.openxmlformats.org/officeDocument/2006/relationships/image" Target="media/image58.png"/><Relationship Id="rId34" Type="http://schemas.openxmlformats.org/officeDocument/2006/relationships/image" Target="media/image17.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hyperlink" Target="https://en.wikipedia.org/wiki/Acronym" TargetMode="External"/><Relationship Id="rId97" Type="http://schemas.openxmlformats.org/officeDocument/2006/relationships/image" Target="media/image48.png"/><Relationship Id="rId104" Type="http://schemas.openxmlformats.org/officeDocument/2006/relationships/image" Target="media/image53.jpeg"/><Relationship Id="rId120" Type="http://schemas.openxmlformats.org/officeDocument/2006/relationships/image" Target="media/image69.jpeg"/><Relationship Id="rId125" Type="http://schemas.openxmlformats.org/officeDocument/2006/relationships/image" Target="media/image74.png"/><Relationship Id="rId141" Type="http://schemas.openxmlformats.org/officeDocument/2006/relationships/hyperlink" Target="https://docs.px4.io/v1.9.0/en/telemetry/rfd900_telemetry.html" TargetMode="External"/><Relationship Id="rId7" Type="http://schemas.openxmlformats.org/officeDocument/2006/relationships/endnotes" Target="endnotes.xml"/><Relationship Id="rId71" Type="http://schemas.openxmlformats.org/officeDocument/2006/relationships/image" Target="media/image47.jpeg"/><Relationship Id="rId92" Type="http://schemas.openxmlformats.org/officeDocument/2006/relationships/hyperlink" Target="https://en.wikipedia.org/wiki/Barcode_scanner" TargetMode="External"/><Relationship Id="rId2" Type="http://schemas.openxmlformats.org/officeDocument/2006/relationships/numbering" Target="numbering.xml"/><Relationship Id="rId29" Type="http://schemas.openxmlformats.org/officeDocument/2006/relationships/hyperlink" Target="http://hyperphysics.phy-astr.gsu.edu/hbase/force.html" TargetMode="External"/><Relationship Id="rId24" Type="http://schemas.openxmlformats.org/officeDocument/2006/relationships/hyperlink" Target="https://en.wikipedia.org/wiki/Hyperplane" TargetMode="External"/><Relationship Id="rId40" Type="http://schemas.openxmlformats.org/officeDocument/2006/relationships/image" Target="media/image20.jpeg"/><Relationship Id="rId45" Type="http://schemas.openxmlformats.org/officeDocument/2006/relationships/image" Target="media/image22.jpeg"/><Relationship Id="rId66" Type="http://schemas.openxmlformats.org/officeDocument/2006/relationships/image" Target="media/image42.jpeg"/><Relationship Id="rId87" Type="http://schemas.openxmlformats.org/officeDocument/2006/relationships/hyperlink" Target="https://en.wikipedia.org/wiki/Lidar" TargetMode="External"/><Relationship Id="rId110" Type="http://schemas.openxmlformats.org/officeDocument/2006/relationships/image" Target="media/image59.jpeg"/><Relationship Id="rId115" Type="http://schemas.openxmlformats.org/officeDocument/2006/relationships/image" Target="media/image64.png"/><Relationship Id="rId131" Type="http://schemas.openxmlformats.org/officeDocument/2006/relationships/hyperlink" Target="https://en.wikipedia.org/wiki/Unmanned_aerial_vehicle" TargetMode="External"/><Relationship Id="rId136" Type="http://schemas.openxmlformats.org/officeDocument/2006/relationships/hyperlink" Target="https://www.researchgate.net/publication/261503873_An_open_source_and_open_hardware_embedded_metric_optical_flow_CMOS_camera_for_indoor_and_outdoor_applications" TargetMode="External"/><Relationship Id="rId61" Type="http://schemas.openxmlformats.org/officeDocument/2006/relationships/image" Target="media/image37.jpeg"/><Relationship Id="rId82" Type="http://schemas.openxmlformats.org/officeDocument/2006/relationships/hyperlink" Target="https://en.wikipedia.org/wiki/Spatial_coherence" TargetMode="External"/><Relationship Id="rId19" Type="http://schemas.openxmlformats.org/officeDocument/2006/relationships/image" Target="media/image8.jpeg"/><Relationship Id="rId14" Type="http://schemas.openxmlformats.org/officeDocument/2006/relationships/image" Target="media/image3.jpeg"/><Relationship Id="rId30" Type="http://schemas.openxmlformats.org/officeDocument/2006/relationships/hyperlink" Target="http://hyperphysics.phy-astr.gsu.edu/hbase/torq.html" TargetMode="External"/><Relationship Id="rId35" Type="http://schemas.openxmlformats.org/officeDocument/2006/relationships/hyperlink" Target="https://en.wikipedia.org/wiki/Higher-order_terms" TargetMode="External"/><Relationship Id="rId56" Type="http://schemas.openxmlformats.org/officeDocument/2006/relationships/image" Target="media/image32.png"/><Relationship Id="rId77" Type="http://schemas.openxmlformats.org/officeDocument/2006/relationships/hyperlink" Target="https://en.wikipedia.org/wiki/Theodore_H._Maiman" TargetMode="External"/><Relationship Id="rId100" Type="http://schemas.openxmlformats.org/officeDocument/2006/relationships/hyperlink" Target="https://en.wikipedia.org/wiki/Output_coupler" TargetMode="External"/><Relationship Id="rId105" Type="http://schemas.openxmlformats.org/officeDocument/2006/relationships/image" Target="media/image54.jpeg"/><Relationship Id="rId126" Type="http://schemas.openxmlformats.org/officeDocument/2006/relationships/image" Target="media/image75.png"/><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hyperlink" Target="https://en.wikipedia.org/wiki/Light" TargetMode="External"/><Relationship Id="rId93" Type="http://schemas.openxmlformats.org/officeDocument/2006/relationships/hyperlink" Target="https://en.wikipedia.org/wiki/DNA_sequencer" TargetMode="External"/><Relationship Id="rId98" Type="http://schemas.openxmlformats.org/officeDocument/2006/relationships/image" Target="media/image49.png"/><Relationship Id="rId121" Type="http://schemas.openxmlformats.org/officeDocument/2006/relationships/image" Target="media/image70.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en.wikipedia.org/wiki/Normal_(geometry)" TargetMode="External"/><Relationship Id="rId46" Type="http://schemas.openxmlformats.org/officeDocument/2006/relationships/hyperlink" Target="https://ardupilot.org/planner/docs/common-glossary.html" TargetMode="External"/><Relationship Id="rId67" Type="http://schemas.openxmlformats.org/officeDocument/2006/relationships/image" Target="media/image43.jpeg"/><Relationship Id="rId116" Type="http://schemas.openxmlformats.org/officeDocument/2006/relationships/image" Target="media/image65.png"/><Relationship Id="rId137" Type="http://schemas.openxmlformats.org/officeDocument/2006/relationships/hyperlink" Target="https://ardupilot.org/copter/docs/common-sik-telemetry-radio.html" TargetMode="External"/><Relationship Id="rId20" Type="http://schemas.openxmlformats.org/officeDocument/2006/relationships/image" Target="media/image9.jpg"/><Relationship Id="rId41" Type="http://schemas.openxmlformats.org/officeDocument/2006/relationships/image" Target="media/image21.png"/><Relationship Id="rId62" Type="http://schemas.openxmlformats.org/officeDocument/2006/relationships/image" Target="media/image38.jpeg"/><Relationship Id="rId83" Type="http://schemas.openxmlformats.org/officeDocument/2006/relationships/hyperlink" Target="https://en.wikipedia.org/wiki/Laser_cutting" TargetMode="External"/><Relationship Id="rId88" Type="http://schemas.openxmlformats.org/officeDocument/2006/relationships/hyperlink" Target="https://en.wikipedia.org/wiki/Temporal_coherence" TargetMode="External"/><Relationship Id="rId111" Type="http://schemas.openxmlformats.org/officeDocument/2006/relationships/image" Target="media/image60.jpeg"/><Relationship Id="rId132" Type="http://schemas.openxmlformats.org/officeDocument/2006/relationships/hyperlink" Target="https://en.wikipedia.org/wiki/Support-vector_machine" TargetMode="External"/><Relationship Id="rId15" Type="http://schemas.openxmlformats.org/officeDocument/2006/relationships/image" Target="media/image4.jpeg"/><Relationship Id="rId36" Type="http://schemas.openxmlformats.org/officeDocument/2006/relationships/hyperlink" Target="https://store.cuav.net/index.php?id_product=52&amp;id_product_attribute=0&amp;rewrite=cuav-px4flow-21-optical-flow-sensor-smart-camera-for-px4-pixhawk-flight-control-without-sonar-or-with-sonar&amp;controller=product&amp;id_lang=3" TargetMode="External"/><Relationship Id="rId57" Type="http://schemas.openxmlformats.org/officeDocument/2006/relationships/image" Target="media/image33.png"/><Relationship Id="rId106" Type="http://schemas.openxmlformats.org/officeDocument/2006/relationships/image" Target="media/image55.png"/><Relationship Id="rId127" Type="http://schemas.openxmlformats.org/officeDocument/2006/relationships/image" Target="media/image76.png"/><Relationship Id="rId10" Type="http://schemas.microsoft.com/office/2011/relationships/commentsExtended" Target="commentsExtended.xml"/><Relationship Id="rId31" Type="http://schemas.openxmlformats.org/officeDocument/2006/relationships/hyperlink" Target="https://en.wikipedia.org/wiki/Plumb_line" TargetMode="External"/><Relationship Id="rId52" Type="http://schemas.openxmlformats.org/officeDocument/2006/relationships/image" Target="media/image28.png"/><Relationship Id="rId73" Type="http://schemas.openxmlformats.org/officeDocument/2006/relationships/hyperlink" Target="https://en.wikipedia.org/wiki/Optical_amplification" TargetMode="External"/><Relationship Id="rId78" Type="http://schemas.openxmlformats.org/officeDocument/2006/relationships/hyperlink" Target="https://en.wikipedia.org/wiki/Hughes_Research_Laboratories" TargetMode="External"/><Relationship Id="rId94" Type="http://schemas.openxmlformats.org/officeDocument/2006/relationships/hyperlink" Target="https://en.wikipedia.org/wiki/Fiber-optic_communication" TargetMode="External"/><Relationship Id="rId99" Type="http://schemas.openxmlformats.org/officeDocument/2006/relationships/hyperlink" Target="https://en.wikipedia.org/wiki/Output_coupler" TargetMode="External"/><Relationship Id="rId101" Type="http://schemas.openxmlformats.org/officeDocument/2006/relationships/image" Target="media/image50.png"/><Relationship Id="rId122" Type="http://schemas.openxmlformats.org/officeDocument/2006/relationships/image" Target="media/image71.png"/><Relationship Id="rId143"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hyperlink" Target="https://en.wikipedia.org/wiki/Linearly_separable" TargetMode="External"/><Relationship Id="rId47" Type="http://schemas.openxmlformats.org/officeDocument/2006/relationships/image" Target="media/image23.png"/><Relationship Id="rId68" Type="http://schemas.openxmlformats.org/officeDocument/2006/relationships/image" Target="media/image44.jpeg"/><Relationship Id="rId89" Type="http://schemas.openxmlformats.org/officeDocument/2006/relationships/hyperlink" Target="https://en.wikipedia.org/wiki/Frequency_spectrum" TargetMode="External"/><Relationship Id="rId112" Type="http://schemas.openxmlformats.org/officeDocument/2006/relationships/image" Target="media/image61.jpeg"/><Relationship Id="rId133" Type="http://schemas.openxmlformats.org/officeDocument/2006/relationships/hyperlink" Target="https://www.epiphan.com/store/avio-hd/" TargetMode="External"/><Relationship Id="rId16"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37AF30-B276-485C-B1E5-93C16C52A9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62</Pages>
  <Words>18064</Words>
  <Characters>90325</Characters>
  <Application>Microsoft Office Word</Application>
  <DocSecurity>0</DocSecurity>
  <Lines>752</Lines>
  <Paragraphs>216</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108173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Elena Ravve</dc:creator>
  <cp:lastModifiedBy>alon barenboim</cp:lastModifiedBy>
  <cp:revision>2</cp:revision>
  <cp:lastPrinted>2021-06-13T10:32:00Z</cp:lastPrinted>
  <dcterms:created xsi:type="dcterms:W3CDTF">2022-01-09T15:00:00Z</dcterms:created>
  <dcterms:modified xsi:type="dcterms:W3CDTF">2022-01-09T15:00:00Z</dcterms:modified>
</cp:coreProperties>
</file>